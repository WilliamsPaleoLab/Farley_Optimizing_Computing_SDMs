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369F1A2" w14:textId="55EE9FB0" w:rsidR="000C7BD0" w:rsidRPr="00E37E04" w:rsidRDefault="00574A83" w:rsidP="00A20E63">
      <w:pPr>
        <w:spacing w:after="0" w:line="480" w:lineRule="auto"/>
        <w:jc w:val="center"/>
        <w:rPr>
          <w:rFonts w:ascii="Times New Roman" w:hAnsi="Times New Roman" w:cs="Times New Roman"/>
          <w:sz w:val="24"/>
          <w:szCs w:val="24"/>
        </w:rPr>
      </w:pPr>
      <w:r w:rsidRPr="00E37E04">
        <w:rPr>
          <w:rFonts w:ascii="Times New Roman" w:hAnsi="Times New Roman" w:cs="Times New Roman"/>
          <w:sz w:val="24"/>
          <w:szCs w:val="24"/>
        </w:rPr>
        <w:t xml:space="preserve">A GENERAL FRAMEWORK FOR </w:t>
      </w:r>
      <w:r w:rsidR="000C7BD0" w:rsidRPr="00E37E04">
        <w:rPr>
          <w:rFonts w:ascii="Times New Roman" w:hAnsi="Times New Roman" w:cs="Times New Roman"/>
          <w:sz w:val="24"/>
          <w:szCs w:val="24"/>
        </w:rPr>
        <w:t xml:space="preserve">PREDICTING </w:t>
      </w:r>
      <w:r w:rsidR="00A20E63">
        <w:rPr>
          <w:rFonts w:ascii="Times New Roman" w:hAnsi="Times New Roman" w:cs="Times New Roman"/>
          <w:sz w:val="24"/>
          <w:szCs w:val="24"/>
        </w:rPr>
        <w:t xml:space="preserve">THE </w:t>
      </w:r>
      <w:r w:rsidR="000C7BD0" w:rsidRPr="00E37E04">
        <w:rPr>
          <w:rFonts w:ascii="Times New Roman" w:hAnsi="Times New Roman" w:cs="Times New Roman"/>
          <w:sz w:val="24"/>
          <w:szCs w:val="24"/>
        </w:rPr>
        <w:t xml:space="preserve">OPTIMAL COMPUTING </w:t>
      </w:r>
      <w:r w:rsidRPr="00E37E04">
        <w:rPr>
          <w:rFonts w:ascii="Times New Roman" w:hAnsi="Times New Roman" w:cs="Times New Roman"/>
          <w:sz w:val="24"/>
          <w:szCs w:val="24"/>
        </w:rPr>
        <w:t xml:space="preserve">CONFIGURATIONS </w:t>
      </w:r>
      <w:r w:rsidR="000C7BD0" w:rsidRPr="00E37E04">
        <w:rPr>
          <w:rFonts w:ascii="Times New Roman" w:hAnsi="Times New Roman" w:cs="Times New Roman"/>
          <w:sz w:val="24"/>
          <w:szCs w:val="24"/>
        </w:rPr>
        <w:t>FOR CLIMATE-DRIVEN ECOLOGICAL FORECASTING MODELS</w:t>
      </w:r>
    </w:p>
    <w:p w14:paraId="0F8CF0BE" w14:textId="77777777" w:rsidR="00A20E63" w:rsidRPr="00E37E04" w:rsidRDefault="00A20E63" w:rsidP="004A6195">
      <w:pPr>
        <w:spacing w:after="0" w:line="480" w:lineRule="auto"/>
        <w:rPr>
          <w:rFonts w:ascii="Times New Roman" w:hAnsi="Times New Roman" w:cs="Times New Roman"/>
          <w:sz w:val="24"/>
          <w:szCs w:val="24"/>
        </w:rPr>
      </w:pPr>
    </w:p>
    <w:p w14:paraId="3958DC6A" w14:textId="6ED1BB6B" w:rsidR="00417340" w:rsidRPr="00E37E04" w:rsidRDefault="000C7BD0" w:rsidP="00A20E63">
      <w:pPr>
        <w:spacing w:after="0" w:line="480" w:lineRule="auto"/>
        <w:jc w:val="center"/>
        <w:rPr>
          <w:rFonts w:ascii="Times New Roman" w:hAnsi="Times New Roman" w:cs="Times New Roman"/>
          <w:sz w:val="24"/>
          <w:szCs w:val="24"/>
        </w:rPr>
      </w:pPr>
      <w:r w:rsidRPr="00E37E04">
        <w:rPr>
          <w:rFonts w:ascii="Times New Roman" w:hAnsi="Times New Roman" w:cs="Times New Roman"/>
          <w:sz w:val="24"/>
          <w:szCs w:val="24"/>
        </w:rPr>
        <w:t>by</w:t>
      </w:r>
    </w:p>
    <w:p w14:paraId="20DDF78C" w14:textId="70862EFA" w:rsidR="000C7BD0" w:rsidRPr="00E37E04" w:rsidRDefault="000C7BD0" w:rsidP="00A20E63">
      <w:pPr>
        <w:spacing w:after="0" w:line="480" w:lineRule="auto"/>
        <w:jc w:val="center"/>
        <w:rPr>
          <w:rFonts w:ascii="Times New Roman" w:hAnsi="Times New Roman" w:cs="Times New Roman"/>
          <w:sz w:val="24"/>
          <w:szCs w:val="24"/>
        </w:rPr>
      </w:pPr>
      <w:r w:rsidRPr="00E37E04">
        <w:rPr>
          <w:rFonts w:ascii="Times New Roman" w:hAnsi="Times New Roman" w:cs="Times New Roman"/>
          <w:sz w:val="24"/>
          <w:szCs w:val="24"/>
        </w:rPr>
        <w:t>Scott Sherwin Farley</w:t>
      </w:r>
    </w:p>
    <w:p w14:paraId="7665B715" w14:textId="77777777" w:rsidR="000C7BD0" w:rsidRDefault="000C7BD0" w:rsidP="00A20E63">
      <w:pPr>
        <w:spacing w:after="0" w:line="480" w:lineRule="auto"/>
        <w:jc w:val="center"/>
        <w:rPr>
          <w:rFonts w:ascii="Times New Roman" w:eastAsia="Times New Roman" w:hAnsi="Times New Roman" w:cs="Times New Roman"/>
          <w:sz w:val="24"/>
          <w:szCs w:val="24"/>
        </w:rPr>
      </w:pPr>
    </w:p>
    <w:p w14:paraId="2CFC74C7" w14:textId="77777777" w:rsidR="00A20E63" w:rsidRDefault="00A20E63" w:rsidP="00A20E63">
      <w:pPr>
        <w:spacing w:after="0" w:line="480" w:lineRule="auto"/>
        <w:jc w:val="center"/>
        <w:rPr>
          <w:rFonts w:ascii="Times New Roman" w:eastAsia="Times New Roman" w:hAnsi="Times New Roman" w:cs="Times New Roman"/>
          <w:sz w:val="24"/>
          <w:szCs w:val="24"/>
        </w:rPr>
      </w:pPr>
    </w:p>
    <w:p w14:paraId="3CB70545" w14:textId="77777777" w:rsidR="004A6195" w:rsidRDefault="004A6195" w:rsidP="004A6195">
      <w:pPr>
        <w:spacing w:after="0" w:line="480" w:lineRule="auto"/>
        <w:rPr>
          <w:rFonts w:ascii="Times New Roman" w:eastAsia="Times New Roman" w:hAnsi="Times New Roman" w:cs="Times New Roman"/>
          <w:sz w:val="24"/>
          <w:szCs w:val="24"/>
        </w:rPr>
      </w:pPr>
    </w:p>
    <w:p w14:paraId="6C18C245" w14:textId="77777777" w:rsidR="00A20E63" w:rsidRDefault="00A20E63" w:rsidP="00A20E63">
      <w:pPr>
        <w:spacing w:after="0" w:line="480" w:lineRule="auto"/>
        <w:jc w:val="center"/>
        <w:rPr>
          <w:rFonts w:ascii="Times New Roman" w:eastAsia="Times New Roman" w:hAnsi="Times New Roman" w:cs="Times New Roman"/>
          <w:sz w:val="24"/>
          <w:szCs w:val="24"/>
        </w:rPr>
      </w:pPr>
    </w:p>
    <w:p w14:paraId="2E01EB9D" w14:textId="77777777" w:rsidR="004A6195" w:rsidRPr="00E37E04" w:rsidRDefault="004A6195" w:rsidP="004A6195">
      <w:pPr>
        <w:spacing w:after="0" w:line="480" w:lineRule="auto"/>
        <w:rPr>
          <w:rFonts w:ascii="Times New Roman" w:eastAsia="Times New Roman" w:hAnsi="Times New Roman" w:cs="Times New Roman"/>
          <w:sz w:val="24"/>
          <w:szCs w:val="24"/>
        </w:rPr>
      </w:pPr>
    </w:p>
    <w:p w14:paraId="372DA33B" w14:textId="77777777" w:rsidR="000C7BD0" w:rsidRPr="00E37E04" w:rsidRDefault="000C7BD0" w:rsidP="00A20E63">
      <w:pPr>
        <w:spacing w:after="0" w:line="480" w:lineRule="auto"/>
        <w:jc w:val="center"/>
        <w:rPr>
          <w:rFonts w:ascii="Times New Roman" w:eastAsia="Times New Roman" w:hAnsi="Times New Roman" w:cs="Times New Roman"/>
          <w:sz w:val="24"/>
          <w:szCs w:val="24"/>
        </w:rPr>
      </w:pPr>
    </w:p>
    <w:p w14:paraId="684BE26A" w14:textId="60A2DCE1" w:rsidR="000C7BD0" w:rsidRPr="00E37E04" w:rsidRDefault="000C7BD0" w:rsidP="00A20E63">
      <w:pPr>
        <w:spacing w:after="0" w:line="480" w:lineRule="auto"/>
        <w:jc w:val="center"/>
        <w:rPr>
          <w:rFonts w:ascii="Times New Roman" w:eastAsia="Times New Roman" w:hAnsi="Times New Roman" w:cs="Times New Roman"/>
          <w:sz w:val="24"/>
          <w:szCs w:val="24"/>
        </w:rPr>
      </w:pPr>
      <w:r w:rsidRPr="00E37E04">
        <w:rPr>
          <w:rFonts w:ascii="Times New Roman" w:eastAsia="Times New Roman" w:hAnsi="Times New Roman" w:cs="Times New Roman"/>
          <w:sz w:val="24"/>
          <w:szCs w:val="24"/>
        </w:rPr>
        <w:t>A Thesis Submitted in</w:t>
      </w:r>
    </w:p>
    <w:p w14:paraId="425F14C2" w14:textId="630087FE" w:rsidR="000C7BD0" w:rsidRPr="00E37E04" w:rsidRDefault="000C7BD0" w:rsidP="00A20E63">
      <w:pPr>
        <w:spacing w:after="0" w:line="480" w:lineRule="auto"/>
        <w:jc w:val="center"/>
        <w:rPr>
          <w:rFonts w:ascii="Times New Roman" w:eastAsia="Times New Roman" w:hAnsi="Times New Roman" w:cs="Times New Roman"/>
          <w:sz w:val="24"/>
          <w:szCs w:val="24"/>
        </w:rPr>
      </w:pPr>
      <w:r w:rsidRPr="00E37E04">
        <w:rPr>
          <w:rFonts w:ascii="Times New Roman" w:eastAsia="Times New Roman" w:hAnsi="Times New Roman" w:cs="Times New Roman"/>
          <w:sz w:val="24"/>
          <w:szCs w:val="24"/>
        </w:rPr>
        <w:t>Partial Fulfillment of the</w:t>
      </w:r>
    </w:p>
    <w:p w14:paraId="7A4B5B9A" w14:textId="54AC2DB1" w:rsidR="000C7BD0" w:rsidRPr="00E37E04" w:rsidRDefault="000C7BD0" w:rsidP="00A20E63">
      <w:pPr>
        <w:spacing w:after="0" w:line="480" w:lineRule="auto"/>
        <w:jc w:val="center"/>
        <w:rPr>
          <w:rFonts w:ascii="Times New Roman" w:eastAsia="Times New Roman" w:hAnsi="Times New Roman" w:cs="Times New Roman"/>
          <w:sz w:val="24"/>
          <w:szCs w:val="24"/>
        </w:rPr>
      </w:pPr>
      <w:r w:rsidRPr="00E37E04">
        <w:rPr>
          <w:rFonts w:ascii="Times New Roman" w:eastAsia="Times New Roman" w:hAnsi="Times New Roman" w:cs="Times New Roman"/>
          <w:sz w:val="24"/>
          <w:szCs w:val="24"/>
        </w:rPr>
        <w:t>Requirements for the Degree of</w:t>
      </w:r>
    </w:p>
    <w:p w14:paraId="7E6E8235" w14:textId="77777777" w:rsidR="000C7BD0" w:rsidRDefault="000C7BD0" w:rsidP="00A20E63">
      <w:pPr>
        <w:spacing w:after="0" w:line="480" w:lineRule="auto"/>
        <w:jc w:val="center"/>
        <w:rPr>
          <w:rFonts w:ascii="Times New Roman" w:hAnsi="Times New Roman" w:cs="Times New Roman"/>
          <w:sz w:val="24"/>
          <w:szCs w:val="24"/>
        </w:rPr>
      </w:pPr>
    </w:p>
    <w:p w14:paraId="1726C6A0" w14:textId="77777777" w:rsidR="00A20E63" w:rsidRPr="00E37E04" w:rsidRDefault="00A20E63" w:rsidP="00A20E63">
      <w:pPr>
        <w:spacing w:after="0" w:line="480" w:lineRule="auto"/>
        <w:jc w:val="center"/>
        <w:rPr>
          <w:rFonts w:ascii="Times New Roman" w:hAnsi="Times New Roman" w:cs="Times New Roman"/>
          <w:sz w:val="24"/>
          <w:szCs w:val="24"/>
        </w:rPr>
      </w:pPr>
    </w:p>
    <w:p w14:paraId="38061B81" w14:textId="61E7E2BB" w:rsidR="000C7BD0" w:rsidRPr="00E37E04" w:rsidRDefault="000C7BD0" w:rsidP="00A20E63">
      <w:pPr>
        <w:spacing w:after="0" w:line="480" w:lineRule="auto"/>
        <w:jc w:val="center"/>
        <w:rPr>
          <w:rFonts w:ascii="Times New Roman" w:hAnsi="Times New Roman" w:cs="Times New Roman"/>
          <w:sz w:val="24"/>
          <w:szCs w:val="24"/>
        </w:rPr>
      </w:pPr>
      <w:r w:rsidRPr="00E37E04">
        <w:rPr>
          <w:rFonts w:ascii="Times New Roman" w:hAnsi="Times New Roman" w:cs="Times New Roman"/>
          <w:sz w:val="24"/>
          <w:szCs w:val="24"/>
        </w:rPr>
        <w:t>Masters of Science</w:t>
      </w:r>
    </w:p>
    <w:p w14:paraId="6B00A5BA" w14:textId="440CF8BD" w:rsidR="000C7BD0" w:rsidRPr="00E37E04" w:rsidRDefault="000C7BD0" w:rsidP="00A20E63">
      <w:pPr>
        <w:spacing w:after="0" w:line="480" w:lineRule="auto"/>
        <w:jc w:val="center"/>
        <w:rPr>
          <w:rFonts w:ascii="Times New Roman" w:hAnsi="Times New Roman" w:cs="Times New Roman"/>
          <w:sz w:val="24"/>
          <w:szCs w:val="24"/>
        </w:rPr>
      </w:pPr>
      <w:r w:rsidRPr="00E37E04">
        <w:rPr>
          <w:rFonts w:ascii="Times New Roman" w:hAnsi="Times New Roman" w:cs="Times New Roman"/>
          <w:sz w:val="24"/>
          <w:szCs w:val="24"/>
        </w:rPr>
        <w:t>in Geography</w:t>
      </w:r>
    </w:p>
    <w:p w14:paraId="093D51AE" w14:textId="77777777" w:rsidR="000C7BD0" w:rsidRPr="00E37E04" w:rsidRDefault="000C7BD0" w:rsidP="00A20E63">
      <w:pPr>
        <w:spacing w:after="0" w:line="480" w:lineRule="auto"/>
        <w:rPr>
          <w:rFonts w:ascii="Times New Roman" w:hAnsi="Times New Roman" w:cs="Times New Roman"/>
          <w:sz w:val="24"/>
          <w:szCs w:val="24"/>
        </w:rPr>
      </w:pPr>
    </w:p>
    <w:p w14:paraId="49748BDF" w14:textId="77777777" w:rsidR="00A20E63" w:rsidRPr="00E37E04" w:rsidRDefault="00A20E63" w:rsidP="00A20E63">
      <w:pPr>
        <w:spacing w:after="0" w:line="480" w:lineRule="auto"/>
        <w:rPr>
          <w:rFonts w:ascii="Times New Roman" w:hAnsi="Times New Roman" w:cs="Times New Roman"/>
          <w:sz w:val="24"/>
          <w:szCs w:val="24"/>
        </w:rPr>
      </w:pPr>
    </w:p>
    <w:p w14:paraId="17F2108E" w14:textId="77777777" w:rsidR="000C7BD0" w:rsidRPr="00E37E04" w:rsidRDefault="000C7BD0" w:rsidP="00A20E63">
      <w:pPr>
        <w:spacing w:after="0" w:line="480" w:lineRule="auto"/>
        <w:jc w:val="center"/>
        <w:rPr>
          <w:rFonts w:ascii="Times New Roman" w:hAnsi="Times New Roman" w:cs="Times New Roman"/>
          <w:sz w:val="24"/>
          <w:szCs w:val="24"/>
        </w:rPr>
      </w:pPr>
      <w:r w:rsidRPr="00E37E04">
        <w:rPr>
          <w:rFonts w:ascii="Times New Roman" w:hAnsi="Times New Roman" w:cs="Times New Roman"/>
          <w:sz w:val="24"/>
          <w:szCs w:val="24"/>
        </w:rPr>
        <w:t>at</w:t>
      </w:r>
    </w:p>
    <w:p w14:paraId="74909618" w14:textId="438360EA" w:rsidR="000C7BD0" w:rsidRPr="00E37E04" w:rsidRDefault="000C7BD0" w:rsidP="00A20E63">
      <w:pPr>
        <w:spacing w:after="0" w:line="480" w:lineRule="auto"/>
        <w:jc w:val="center"/>
        <w:rPr>
          <w:rFonts w:ascii="Times New Roman" w:hAnsi="Times New Roman" w:cs="Times New Roman"/>
          <w:sz w:val="24"/>
          <w:szCs w:val="24"/>
        </w:rPr>
      </w:pPr>
      <w:r w:rsidRPr="00E37E04">
        <w:rPr>
          <w:rFonts w:ascii="Times New Roman" w:hAnsi="Times New Roman" w:cs="Times New Roman"/>
          <w:sz w:val="24"/>
          <w:szCs w:val="24"/>
        </w:rPr>
        <w:t>The University of Wisconsin-Madison</w:t>
      </w:r>
    </w:p>
    <w:p w14:paraId="0C0DE206" w14:textId="3309E93C" w:rsidR="00DA1171" w:rsidRDefault="00A20E63" w:rsidP="00A20E63">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April 2017</w:t>
      </w:r>
    </w:p>
    <w:p w14:paraId="05F49FED" w14:textId="77777777" w:rsidR="00C61084" w:rsidRDefault="00C61084" w:rsidP="00DA1171">
      <w:pPr>
        <w:spacing w:after="0" w:line="240" w:lineRule="auto"/>
        <w:jc w:val="center"/>
        <w:rPr>
          <w:rFonts w:ascii="Times New Roman" w:hAnsi="Times New Roman" w:cs="Times New Roman"/>
          <w:sz w:val="24"/>
          <w:szCs w:val="24"/>
        </w:rPr>
      </w:pPr>
    </w:p>
    <w:p w14:paraId="0BA4C5A4" w14:textId="77777777" w:rsidR="00DA1171" w:rsidRDefault="00DA1171" w:rsidP="00DA1171">
      <w:pPr>
        <w:spacing w:after="0" w:line="240" w:lineRule="auto"/>
        <w:jc w:val="center"/>
        <w:rPr>
          <w:rFonts w:ascii="Times New Roman" w:hAnsi="Times New Roman" w:cs="Times New Roman"/>
          <w:sz w:val="24"/>
          <w:szCs w:val="24"/>
        </w:rPr>
      </w:pPr>
    </w:p>
    <w:p w14:paraId="4B3EE6AA" w14:textId="77777777" w:rsidR="00DA1171" w:rsidRDefault="00DA1171" w:rsidP="00DA1171">
      <w:pPr>
        <w:spacing w:after="0" w:line="240" w:lineRule="auto"/>
        <w:jc w:val="center"/>
        <w:rPr>
          <w:rFonts w:ascii="Times New Roman" w:hAnsi="Times New Roman" w:cs="Times New Roman"/>
          <w:sz w:val="24"/>
          <w:szCs w:val="24"/>
        </w:rPr>
      </w:pPr>
    </w:p>
    <w:p w14:paraId="4723E98A" w14:textId="77777777" w:rsidR="00DA1171" w:rsidRDefault="00DA1171" w:rsidP="00DA1171">
      <w:pPr>
        <w:spacing w:after="0" w:line="240" w:lineRule="auto"/>
        <w:jc w:val="center"/>
        <w:rPr>
          <w:rFonts w:ascii="Times New Roman" w:hAnsi="Times New Roman" w:cs="Times New Roman"/>
          <w:sz w:val="24"/>
          <w:szCs w:val="24"/>
        </w:rPr>
      </w:pPr>
    </w:p>
    <w:p w14:paraId="47C32E8C" w14:textId="77777777" w:rsidR="00DA1171" w:rsidRDefault="00DA1171" w:rsidP="00DA1171">
      <w:pPr>
        <w:spacing w:after="0" w:line="240" w:lineRule="auto"/>
        <w:jc w:val="center"/>
        <w:rPr>
          <w:rFonts w:ascii="Times New Roman" w:hAnsi="Times New Roman" w:cs="Times New Roman"/>
          <w:sz w:val="24"/>
          <w:szCs w:val="24"/>
        </w:rPr>
      </w:pPr>
    </w:p>
    <w:p w14:paraId="25DD7B6A" w14:textId="77777777" w:rsidR="00DA1171" w:rsidRDefault="00DA1171" w:rsidP="00DA1171">
      <w:pPr>
        <w:spacing w:after="0" w:line="240" w:lineRule="auto"/>
        <w:jc w:val="center"/>
        <w:rPr>
          <w:rFonts w:ascii="Times New Roman" w:hAnsi="Times New Roman" w:cs="Times New Roman"/>
          <w:sz w:val="24"/>
          <w:szCs w:val="24"/>
        </w:rPr>
      </w:pPr>
    </w:p>
    <w:p w14:paraId="3CD46115" w14:textId="77777777" w:rsidR="00DA1171" w:rsidRDefault="00DA1171" w:rsidP="00DA1171">
      <w:pPr>
        <w:spacing w:after="0" w:line="240" w:lineRule="auto"/>
        <w:jc w:val="center"/>
        <w:rPr>
          <w:rFonts w:ascii="Times New Roman" w:hAnsi="Times New Roman" w:cs="Times New Roman"/>
          <w:sz w:val="24"/>
          <w:szCs w:val="24"/>
        </w:rPr>
      </w:pPr>
    </w:p>
    <w:p w14:paraId="3A9D38B9" w14:textId="77777777" w:rsidR="00DA1171" w:rsidRDefault="00DA1171" w:rsidP="00DA1171">
      <w:pPr>
        <w:spacing w:after="0" w:line="240" w:lineRule="auto"/>
        <w:jc w:val="center"/>
        <w:rPr>
          <w:rFonts w:ascii="Times New Roman" w:hAnsi="Times New Roman" w:cs="Times New Roman"/>
          <w:sz w:val="24"/>
          <w:szCs w:val="24"/>
        </w:rPr>
      </w:pPr>
    </w:p>
    <w:p w14:paraId="3C95DFBB" w14:textId="77777777" w:rsidR="00DA1171" w:rsidRDefault="00DA1171" w:rsidP="00DA1171">
      <w:pPr>
        <w:spacing w:after="0" w:line="240" w:lineRule="auto"/>
        <w:jc w:val="center"/>
        <w:rPr>
          <w:rFonts w:ascii="Times New Roman" w:hAnsi="Times New Roman" w:cs="Times New Roman"/>
          <w:sz w:val="24"/>
          <w:szCs w:val="24"/>
        </w:rPr>
      </w:pPr>
    </w:p>
    <w:p w14:paraId="5CB4F08F" w14:textId="77777777" w:rsidR="00DA1171" w:rsidRDefault="00DA1171" w:rsidP="00DA1171">
      <w:pPr>
        <w:spacing w:after="0" w:line="240" w:lineRule="auto"/>
        <w:jc w:val="center"/>
        <w:rPr>
          <w:rFonts w:ascii="Times New Roman" w:hAnsi="Times New Roman" w:cs="Times New Roman"/>
          <w:sz w:val="24"/>
          <w:szCs w:val="24"/>
        </w:rPr>
      </w:pPr>
    </w:p>
    <w:p w14:paraId="247D7FCF" w14:textId="77777777" w:rsidR="00DA1171" w:rsidRDefault="00DA1171" w:rsidP="00DA1171">
      <w:pPr>
        <w:spacing w:after="0" w:line="240" w:lineRule="auto"/>
        <w:jc w:val="center"/>
        <w:rPr>
          <w:rFonts w:ascii="Times New Roman" w:hAnsi="Times New Roman" w:cs="Times New Roman"/>
          <w:sz w:val="24"/>
          <w:szCs w:val="24"/>
        </w:rPr>
      </w:pPr>
    </w:p>
    <w:p w14:paraId="7D9CE437" w14:textId="77777777" w:rsidR="00DA1171" w:rsidRDefault="00DA1171" w:rsidP="00DA1171">
      <w:pPr>
        <w:spacing w:after="0" w:line="240" w:lineRule="auto"/>
        <w:jc w:val="center"/>
        <w:rPr>
          <w:rFonts w:ascii="Times New Roman" w:hAnsi="Times New Roman" w:cs="Times New Roman"/>
          <w:sz w:val="24"/>
          <w:szCs w:val="24"/>
        </w:rPr>
      </w:pPr>
    </w:p>
    <w:p w14:paraId="06EBFEC8" w14:textId="77777777" w:rsidR="00DA1171" w:rsidRDefault="00DA1171" w:rsidP="00DA1171">
      <w:pPr>
        <w:spacing w:after="0" w:line="240" w:lineRule="auto"/>
        <w:jc w:val="center"/>
        <w:rPr>
          <w:rFonts w:ascii="Times New Roman" w:hAnsi="Times New Roman" w:cs="Times New Roman"/>
          <w:sz w:val="24"/>
          <w:szCs w:val="24"/>
        </w:rPr>
      </w:pPr>
    </w:p>
    <w:p w14:paraId="2699E83E" w14:textId="77777777" w:rsidR="00DA1171" w:rsidRDefault="00DA1171" w:rsidP="00DA1171">
      <w:pPr>
        <w:spacing w:after="0" w:line="240" w:lineRule="auto"/>
        <w:jc w:val="center"/>
        <w:rPr>
          <w:rFonts w:ascii="Times New Roman" w:hAnsi="Times New Roman" w:cs="Times New Roman"/>
          <w:sz w:val="24"/>
          <w:szCs w:val="24"/>
        </w:rPr>
      </w:pPr>
    </w:p>
    <w:p w14:paraId="796F6517" w14:textId="77777777" w:rsidR="00DA1171" w:rsidRDefault="00DA1171" w:rsidP="00DA1171">
      <w:pPr>
        <w:spacing w:after="0" w:line="240" w:lineRule="auto"/>
        <w:jc w:val="center"/>
        <w:rPr>
          <w:rFonts w:ascii="Times New Roman" w:hAnsi="Times New Roman" w:cs="Times New Roman"/>
          <w:sz w:val="24"/>
          <w:szCs w:val="24"/>
        </w:rPr>
      </w:pPr>
    </w:p>
    <w:p w14:paraId="41862A00" w14:textId="77777777" w:rsidR="00DA1171" w:rsidRDefault="00DA1171" w:rsidP="00DA1171">
      <w:pPr>
        <w:spacing w:after="0" w:line="240" w:lineRule="auto"/>
        <w:jc w:val="center"/>
        <w:rPr>
          <w:rFonts w:ascii="Times New Roman" w:hAnsi="Times New Roman" w:cs="Times New Roman"/>
          <w:sz w:val="24"/>
          <w:szCs w:val="24"/>
        </w:rPr>
      </w:pPr>
    </w:p>
    <w:p w14:paraId="53062B93" w14:textId="77777777" w:rsidR="00DA1171" w:rsidRDefault="00DA1171" w:rsidP="00DA1171">
      <w:pPr>
        <w:spacing w:after="0" w:line="240" w:lineRule="auto"/>
        <w:jc w:val="center"/>
        <w:rPr>
          <w:rFonts w:ascii="Times New Roman" w:hAnsi="Times New Roman" w:cs="Times New Roman"/>
          <w:sz w:val="24"/>
          <w:szCs w:val="24"/>
        </w:rPr>
      </w:pPr>
    </w:p>
    <w:p w14:paraId="2EC27D9F" w14:textId="77777777" w:rsidR="00DA1171" w:rsidRDefault="00DA1171" w:rsidP="00DA1171">
      <w:pPr>
        <w:spacing w:after="0" w:line="240" w:lineRule="auto"/>
        <w:jc w:val="center"/>
        <w:rPr>
          <w:rFonts w:ascii="Times New Roman" w:hAnsi="Times New Roman" w:cs="Times New Roman"/>
          <w:sz w:val="24"/>
          <w:szCs w:val="24"/>
        </w:rPr>
      </w:pPr>
    </w:p>
    <w:p w14:paraId="765A00B8" w14:textId="77777777" w:rsidR="00DA1171" w:rsidRDefault="00DA1171" w:rsidP="00DA1171">
      <w:pPr>
        <w:spacing w:after="0" w:line="240" w:lineRule="auto"/>
        <w:jc w:val="center"/>
        <w:rPr>
          <w:rFonts w:ascii="Times New Roman" w:hAnsi="Times New Roman" w:cs="Times New Roman"/>
          <w:sz w:val="24"/>
          <w:szCs w:val="24"/>
        </w:rPr>
      </w:pPr>
    </w:p>
    <w:p w14:paraId="75DA8961" w14:textId="77777777" w:rsidR="00DA1171" w:rsidRDefault="00DA1171" w:rsidP="00DA1171">
      <w:pPr>
        <w:spacing w:after="0" w:line="240" w:lineRule="auto"/>
        <w:jc w:val="center"/>
        <w:rPr>
          <w:rFonts w:ascii="Times New Roman" w:hAnsi="Times New Roman" w:cs="Times New Roman"/>
          <w:sz w:val="24"/>
          <w:szCs w:val="24"/>
        </w:rPr>
      </w:pPr>
    </w:p>
    <w:p w14:paraId="5BD535DD" w14:textId="77777777" w:rsidR="00DA1171" w:rsidRDefault="00DA1171" w:rsidP="00DA1171">
      <w:pPr>
        <w:spacing w:after="0" w:line="240" w:lineRule="auto"/>
        <w:jc w:val="center"/>
        <w:rPr>
          <w:rFonts w:ascii="Times New Roman" w:hAnsi="Times New Roman" w:cs="Times New Roman"/>
          <w:sz w:val="24"/>
          <w:szCs w:val="24"/>
        </w:rPr>
      </w:pPr>
    </w:p>
    <w:p w14:paraId="5C52C454" w14:textId="77777777" w:rsidR="00DA1171" w:rsidRPr="00E37E04" w:rsidRDefault="00DA1171" w:rsidP="00DA1171">
      <w:pPr>
        <w:spacing w:after="0" w:line="240" w:lineRule="auto"/>
        <w:rPr>
          <w:rFonts w:ascii="Times New Roman" w:hAnsi="Times New Roman" w:cs="Times New Roman"/>
          <w:sz w:val="24"/>
          <w:szCs w:val="24"/>
        </w:rPr>
      </w:pPr>
    </w:p>
    <w:p w14:paraId="011F365D" w14:textId="77777777" w:rsidR="00C61084" w:rsidRPr="00E37E04" w:rsidRDefault="00C61084" w:rsidP="00DA1171">
      <w:pPr>
        <w:spacing w:after="0" w:line="240" w:lineRule="auto"/>
        <w:rPr>
          <w:rFonts w:ascii="Times New Roman" w:hAnsi="Times New Roman"/>
          <w:sz w:val="24"/>
          <w:szCs w:val="24"/>
        </w:rPr>
      </w:pPr>
    </w:p>
    <w:p w14:paraId="25752FBB" w14:textId="77777777" w:rsidR="00C61084" w:rsidRPr="00E37E04" w:rsidRDefault="00C61084" w:rsidP="00DA1171">
      <w:pPr>
        <w:spacing w:after="0" w:line="240" w:lineRule="auto"/>
        <w:rPr>
          <w:rFonts w:ascii="Times New Roman" w:hAnsi="Times New Roman"/>
          <w:sz w:val="24"/>
          <w:szCs w:val="24"/>
        </w:rPr>
      </w:pPr>
    </w:p>
    <w:p w14:paraId="1BB4D747" w14:textId="77777777" w:rsidR="00C61084" w:rsidRPr="00E37E04" w:rsidRDefault="00C61084" w:rsidP="00DA1171">
      <w:pPr>
        <w:spacing w:after="0" w:line="240" w:lineRule="auto"/>
        <w:rPr>
          <w:rFonts w:ascii="Times New Roman" w:hAnsi="Times New Roman"/>
          <w:sz w:val="24"/>
          <w:szCs w:val="24"/>
        </w:rPr>
      </w:pPr>
    </w:p>
    <w:p w14:paraId="46542E7C" w14:textId="77777777" w:rsidR="00BF2CE9" w:rsidRPr="00E37E04" w:rsidRDefault="00BF2CE9" w:rsidP="00DA1171">
      <w:pPr>
        <w:spacing w:after="0" w:line="240" w:lineRule="auto"/>
        <w:rPr>
          <w:rFonts w:ascii="Times New Roman" w:hAnsi="Times New Roman"/>
          <w:sz w:val="24"/>
          <w:szCs w:val="24"/>
        </w:rPr>
      </w:pPr>
    </w:p>
    <w:p w14:paraId="432E23A1" w14:textId="77777777" w:rsidR="00BF2CE9" w:rsidRPr="00E37E04" w:rsidRDefault="00BF2CE9" w:rsidP="00DA1171">
      <w:pPr>
        <w:spacing w:after="0" w:line="240" w:lineRule="auto"/>
        <w:rPr>
          <w:rFonts w:ascii="Times New Roman" w:hAnsi="Times New Roman"/>
          <w:sz w:val="24"/>
          <w:szCs w:val="24"/>
        </w:rPr>
      </w:pPr>
    </w:p>
    <w:p w14:paraId="03B38292" w14:textId="77777777" w:rsidR="00C61084" w:rsidRPr="00E37E04" w:rsidRDefault="00C61084" w:rsidP="00DA1171">
      <w:pPr>
        <w:spacing w:after="0" w:line="240" w:lineRule="auto"/>
        <w:rPr>
          <w:rFonts w:ascii="Times New Roman" w:hAnsi="Times New Roman"/>
          <w:sz w:val="24"/>
          <w:szCs w:val="24"/>
        </w:rPr>
      </w:pPr>
    </w:p>
    <w:p w14:paraId="5D9556C9" w14:textId="77777777" w:rsidR="00C61084" w:rsidRPr="00E37E04" w:rsidRDefault="00C61084" w:rsidP="00DA1171">
      <w:pPr>
        <w:spacing w:after="0" w:line="240" w:lineRule="auto"/>
        <w:rPr>
          <w:rFonts w:ascii="Times New Roman" w:hAnsi="Times New Roman"/>
          <w:sz w:val="24"/>
          <w:szCs w:val="24"/>
        </w:rPr>
      </w:pPr>
    </w:p>
    <w:p w14:paraId="452F4309" w14:textId="77777777" w:rsidR="00C61084" w:rsidRPr="00E37E04" w:rsidRDefault="00C61084" w:rsidP="00DA1171">
      <w:pPr>
        <w:spacing w:after="0" w:line="240" w:lineRule="auto"/>
        <w:rPr>
          <w:rFonts w:ascii="Times New Roman" w:hAnsi="Times New Roman"/>
          <w:sz w:val="24"/>
          <w:szCs w:val="24"/>
        </w:rPr>
      </w:pPr>
    </w:p>
    <w:p w14:paraId="412B828B" w14:textId="77777777" w:rsidR="00C61084" w:rsidRPr="00E37E04" w:rsidRDefault="00C61084" w:rsidP="00DA1171">
      <w:pPr>
        <w:spacing w:after="0" w:line="240" w:lineRule="auto"/>
        <w:rPr>
          <w:rFonts w:ascii="Times New Roman" w:hAnsi="Times New Roman"/>
          <w:sz w:val="24"/>
          <w:szCs w:val="24"/>
        </w:rPr>
      </w:pPr>
    </w:p>
    <w:p w14:paraId="3D3BD2E8" w14:textId="77777777" w:rsidR="00C61084" w:rsidRPr="00E37E04" w:rsidRDefault="00C61084" w:rsidP="00DA1171">
      <w:pPr>
        <w:spacing w:after="0" w:line="240" w:lineRule="auto"/>
        <w:rPr>
          <w:rFonts w:ascii="Times New Roman" w:hAnsi="Times New Roman"/>
          <w:sz w:val="24"/>
          <w:szCs w:val="24"/>
        </w:rPr>
      </w:pPr>
    </w:p>
    <w:p w14:paraId="3B16E1E7" w14:textId="77777777" w:rsidR="00C61084" w:rsidRPr="00E37E04" w:rsidRDefault="00C61084" w:rsidP="00DA1171">
      <w:pPr>
        <w:spacing w:after="0" w:line="240" w:lineRule="auto"/>
        <w:rPr>
          <w:rFonts w:ascii="Times New Roman" w:hAnsi="Times New Roman"/>
          <w:sz w:val="24"/>
          <w:szCs w:val="24"/>
        </w:rPr>
      </w:pPr>
    </w:p>
    <w:p w14:paraId="77E529AA" w14:textId="77777777" w:rsidR="00C61084" w:rsidRPr="00E37E04" w:rsidRDefault="00C61084" w:rsidP="00DA1171">
      <w:pPr>
        <w:spacing w:after="0" w:line="240" w:lineRule="auto"/>
        <w:rPr>
          <w:rFonts w:ascii="Times New Roman" w:hAnsi="Times New Roman"/>
          <w:sz w:val="24"/>
          <w:szCs w:val="24"/>
        </w:rPr>
      </w:pPr>
    </w:p>
    <w:p w14:paraId="2D7C5B4A" w14:textId="77777777" w:rsidR="00C61084" w:rsidRPr="00E37E04" w:rsidRDefault="00C61084" w:rsidP="00DA1171">
      <w:pPr>
        <w:spacing w:after="0" w:line="240" w:lineRule="auto"/>
        <w:rPr>
          <w:rFonts w:ascii="Times New Roman" w:hAnsi="Times New Roman"/>
          <w:sz w:val="24"/>
          <w:szCs w:val="24"/>
        </w:rPr>
      </w:pPr>
    </w:p>
    <w:p w14:paraId="16C6FB87" w14:textId="77777777" w:rsidR="00C61084" w:rsidRPr="00E37E04" w:rsidRDefault="00C61084" w:rsidP="00DA1171">
      <w:pPr>
        <w:spacing w:after="0" w:line="240" w:lineRule="auto"/>
        <w:rPr>
          <w:rFonts w:ascii="Times New Roman" w:hAnsi="Times New Roman"/>
          <w:sz w:val="24"/>
          <w:szCs w:val="24"/>
        </w:rPr>
      </w:pPr>
    </w:p>
    <w:p w14:paraId="6AAC351E" w14:textId="77777777" w:rsidR="00C61084" w:rsidRPr="00E37E04" w:rsidRDefault="00C61084" w:rsidP="00DA1171">
      <w:pPr>
        <w:spacing w:after="0" w:line="240" w:lineRule="auto"/>
        <w:rPr>
          <w:rFonts w:ascii="Times New Roman" w:hAnsi="Times New Roman"/>
          <w:sz w:val="24"/>
          <w:szCs w:val="24"/>
        </w:rPr>
      </w:pPr>
    </w:p>
    <w:p w14:paraId="6B7EC040" w14:textId="77777777" w:rsidR="00C61084" w:rsidRPr="00E37E04" w:rsidRDefault="00C61084" w:rsidP="00DA1171">
      <w:pPr>
        <w:spacing w:after="0" w:line="240" w:lineRule="auto"/>
        <w:rPr>
          <w:rFonts w:ascii="Times New Roman" w:hAnsi="Times New Roman"/>
          <w:sz w:val="24"/>
          <w:szCs w:val="24"/>
        </w:rPr>
      </w:pPr>
    </w:p>
    <w:p w14:paraId="78A236DB" w14:textId="77777777" w:rsidR="00C61084" w:rsidRPr="00E37E04" w:rsidRDefault="00C61084" w:rsidP="00DA1171">
      <w:pPr>
        <w:spacing w:after="0" w:line="240" w:lineRule="auto"/>
        <w:rPr>
          <w:rFonts w:ascii="Times New Roman" w:hAnsi="Times New Roman"/>
          <w:sz w:val="24"/>
          <w:szCs w:val="24"/>
        </w:rPr>
      </w:pPr>
    </w:p>
    <w:p w14:paraId="45EDEE81" w14:textId="77777777" w:rsidR="00C61084" w:rsidRPr="00E37E04" w:rsidRDefault="00C61084" w:rsidP="00DA1171">
      <w:pPr>
        <w:spacing w:after="0" w:line="240" w:lineRule="auto"/>
        <w:ind w:left="5040" w:firstLine="720"/>
        <w:rPr>
          <w:rFonts w:ascii="Times New Roman" w:hAnsi="Times New Roman"/>
          <w:sz w:val="24"/>
          <w:szCs w:val="24"/>
        </w:rPr>
      </w:pPr>
      <w:r w:rsidRPr="00E37E04">
        <w:rPr>
          <w:rFonts w:ascii="Times New Roman" w:hAnsi="Times New Roman"/>
          <w:sz w:val="24"/>
          <w:szCs w:val="24"/>
        </w:rPr>
        <w:t>Approved _____________________</w:t>
      </w:r>
    </w:p>
    <w:p w14:paraId="53E3A36D" w14:textId="77777777" w:rsidR="00C61084" w:rsidRPr="00E37E04" w:rsidRDefault="00C61084" w:rsidP="00DA1171">
      <w:pPr>
        <w:spacing w:after="0" w:line="240" w:lineRule="auto"/>
        <w:jc w:val="right"/>
        <w:rPr>
          <w:rFonts w:ascii="Times New Roman" w:hAnsi="Times New Roman"/>
          <w:sz w:val="24"/>
          <w:szCs w:val="24"/>
        </w:rPr>
      </w:pPr>
    </w:p>
    <w:p w14:paraId="5F018142" w14:textId="77777777" w:rsidR="00C61084" w:rsidRPr="00E37E04" w:rsidRDefault="00C61084" w:rsidP="00DA1171">
      <w:pPr>
        <w:spacing w:after="0" w:line="240" w:lineRule="auto"/>
        <w:jc w:val="right"/>
        <w:rPr>
          <w:rFonts w:ascii="Times New Roman" w:hAnsi="Times New Roman"/>
          <w:sz w:val="24"/>
          <w:szCs w:val="24"/>
        </w:rPr>
      </w:pPr>
      <w:r w:rsidRPr="00E37E04">
        <w:rPr>
          <w:rFonts w:ascii="Times New Roman" w:hAnsi="Times New Roman"/>
          <w:sz w:val="24"/>
          <w:szCs w:val="24"/>
        </w:rPr>
        <w:t>Advisor Title ___________________</w:t>
      </w:r>
    </w:p>
    <w:p w14:paraId="57C8BA0F" w14:textId="77777777" w:rsidR="00C61084" w:rsidRPr="00E37E04" w:rsidRDefault="00C61084" w:rsidP="00DA1171">
      <w:pPr>
        <w:spacing w:after="0" w:line="240" w:lineRule="auto"/>
        <w:jc w:val="right"/>
        <w:rPr>
          <w:rFonts w:ascii="Times New Roman" w:hAnsi="Times New Roman"/>
          <w:sz w:val="24"/>
          <w:szCs w:val="24"/>
        </w:rPr>
      </w:pPr>
    </w:p>
    <w:p w14:paraId="4A96BFAB" w14:textId="77777777" w:rsidR="00C61084" w:rsidRPr="00E37E04" w:rsidRDefault="00C61084" w:rsidP="00DA1171">
      <w:pPr>
        <w:spacing w:after="0" w:line="240" w:lineRule="auto"/>
        <w:jc w:val="right"/>
        <w:rPr>
          <w:rFonts w:ascii="Times New Roman" w:hAnsi="Times New Roman"/>
          <w:sz w:val="24"/>
          <w:szCs w:val="24"/>
        </w:rPr>
      </w:pPr>
      <w:r w:rsidRPr="00E37E04">
        <w:rPr>
          <w:rFonts w:ascii="Times New Roman" w:hAnsi="Times New Roman"/>
          <w:sz w:val="24"/>
          <w:szCs w:val="24"/>
        </w:rPr>
        <w:t>Dept. of Geography</w:t>
      </w:r>
      <w:r w:rsidRPr="00E37E04">
        <w:rPr>
          <w:rFonts w:ascii="Times New Roman" w:hAnsi="Times New Roman"/>
          <w:sz w:val="24"/>
          <w:szCs w:val="24"/>
        </w:rPr>
        <w:tab/>
      </w:r>
      <w:r w:rsidRPr="00E37E04">
        <w:rPr>
          <w:rFonts w:ascii="Times New Roman" w:hAnsi="Times New Roman"/>
          <w:sz w:val="24"/>
          <w:szCs w:val="24"/>
        </w:rPr>
        <w:tab/>
      </w:r>
      <w:r w:rsidRPr="00E37E04">
        <w:rPr>
          <w:rFonts w:ascii="Times New Roman" w:hAnsi="Times New Roman"/>
          <w:sz w:val="24"/>
          <w:szCs w:val="24"/>
        </w:rPr>
        <w:tab/>
      </w:r>
    </w:p>
    <w:p w14:paraId="1443E462" w14:textId="77777777" w:rsidR="00C61084" w:rsidRPr="00E37E04" w:rsidRDefault="00C61084" w:rsidP="00DA1171">
      <w:pPr>
        <w:spacing w:after="0" w:line="240" w:lineRule="auto"/>
        <w:jc w:val="right"/>
        <w:rPr>
          <w:rFonts w:ascii="Times New Roman" w:hAnsi="Times New Roman"/>
          <w:sz w:val="24"/>
          <w:szCs w:val="24"/>
        </w:rPr>
      </w:pPr>
    </w:p>
    <w:p w14:paraId="4E04E0C5" w14:textId="77777777" w:rsidR="00BF2CE9" w:rsidRPr="00E37E04" w:rsidRDefault="00C61084" w:rsidP="00A20EF2">
      <w:pPr>
        <w:spacing w:after="0" w:line="240" w:lineRule="auto"/>
        <w:ind w:left="5040" w:firstLine="720"/>
        <w:jc w:val="center"/>
        <w:rPr>
          <w:rFonts w:ascii="Times New Roman" w:hAnsi="Times New Roman"/>
          <w:sz w:val="24"/>
          <w:szCs w:val="24"/>
        </w:rPr>
      </w:pPr>
      <w:r w:rsidRPr="00E37E04">
        <w:rPr>
          <w:rFonts w:ascii="Times New Roman" w:hAnsi="Times New Roman"/>
          <w:sz w:val="24"/>
          <w:szCs w:val="24"/>
        </w:rPr>
        <w:t>Date _________________________</w:t>
      </w:r>
    </w:p>
    <w:p w14:paraId="60DD72A0" w14:textId="4DE31754" w:rsidR="003E3BDE" w:rsidRPr="00E37E04" w:rsidRDefault="00BF2CE9" w:rsidP="00DA1171">
      <w:pPr>
        <w:spacing w:after="0" w:line="240" w:lineRule="auto"/>
        <w:jc w:val="center"/>
        <w:rPr>
          <w:rFonts w:ascii="Times New Roman" w:eastAsia="Times New Roman" w:hAnsi="Times New Roman" w:cs="Times New Roman"/>
          <w:sz w:val="24"/>
          <w:szCs w:val="24"/>
        </w:rPr>
      </w:pPr>
      <w:r w:rsidRPr="00E37E04">
        <w:rPr>
          <w:rFonts w:ascii="Times New Roman" w:hAnsi="Times New Roman"/>
          <w:sz w:val="24"/>
          <w:szCs w:val="24"/>
        </w:rPr>
        <w:br w:type="page"/>
      </w:r>
      <w:r w:rsidR="003E3BDE" w:rsidRPr="00E37E04">
        <w:rPr>
          <w:rFonts w:ascii="Times New Roman" w:eastAsia="Times New Roman" w:hAnsi="Times New Roman" w:cs="Times New Roman"/>
          <w:sz w:val="24"/>
          <w:szCs w:val="24"/>
        </w:rPr>
        <w:lastRenderedPageBreak/>
        <w:t>ABSTRACT</w:t>
      </w:r>
    </w:p>
    <w:p w14:paraId="6ECAACA6" w14:textId="77777777" w:rsidR="00F60742" w:rsidRPr="00E37E04" w:rsidRDefault="00F60742" w:rsidP="00DA1171">
      <w:pPr>
        <w:spacing w:after="0" w:line="240" w:lineRule="auto"/>
        <w:jc w:val="center"/>
        <w:rPr>
          <w:rFonts w:ascii="Times New Roman" w:hAnsi="Times New Roman" w:cs="Times New Roman"/>
          <w:sz w:val="24"/>
          <w:szCs w:val="24"/>
        </w:rPr>
      </w:pPr>
      <w:r w:rsidRPr="00E37E04">
        <w:rPr>
          <w:rFonts w:ascii="Times New Roman" w:hAnsi="Times New Roman" w:cs="Times New Roman"/>
          <w:sz w:val="24"/>
          <w:szCs w:val="24"/>
        </w:rPr>
        <w:t>A GENERAL FRAMEWORK FOR PREDICTING OPTIMAL COMPUTING CONFIGURATIONS FOR CLIMATE-DRIVEN ECOLOGICAL FORECASTING MODELS</w:t>
      </w:r>
    </w:p>
    <w:p w14:paraId="658101C1" w14:textId="35C6CB20" w:rsidR="003E3BDE" w:rsidRPr="00E37E04" w:rsidRDefault="003E3BDE" w:rsidP="00DA1171">
      <w:pPr>
        <w:spacing w:after="0" w:line="240" w:lineRule="auto"/>
        <w:jc w:val="center"/>
        <w:rPr>
          <w:rFonts w:ascii="Times New Roman" w:eastAsia="Times New Roman" w:hAnsi="Times New Roman" w:cs="Times New Roman"/>
          <w:sz w:val="24"/>
          <w:szCs w:val="24"/>
        </w:rPr>
      </w:pPr>
      <w:r w:rsidRPr="00E37E04">
        <w:rPr>
          <w:rFonts w:ascii="Times New Roman" w:eastAsia="Times New Roman" w:hAnsi="Times New Roman" w:cs="Times New Roman"/>
          <w:sz w:val="24"/>
          <w:szCs w:val="24"/>
        </w:rPr>
        <w:t>by</w:t>
      </w:r>
    </w:p>
    <w:p w14:paraId="5F2F1372" w14:textId="704E4E0B" w:rsidR="003E3BDE" w:rsidRPr="00E37E04" w:rsidRDefault="003E3BDE" w:rsidP="00DA1171">
      <w:pPr>
        <w:spacing w:after="0" w:line="240" w:lineRule="auto"/>
        <w:jc w:val="center"/>
        <w:rPr>
          <w:rFonts w:ascii="Times New Roman" w:eastAsia="Times New Roman" w:hAnsi="Times New Roman" w:cs="Times New Roman"/>
          <w:sz w:val="24"/>
          <w:szCs w:val="24"/>
        </w:rPr>
      </w:pPr>
      <w:r w:rsidRPr="00E37E04">
        <w:rPr>
          <w:rFonts w:ascii="Times New Roman" w:eastAsia="Times New Roman" w:hAnsi="Times New Roman" w:cs="Times New Roman"/>
          <w:sz w:val="24"/>
          <w:szCs w:val="24"/>
        </w:rPr>
        <w:t>Scott</w:t>
      </w:r>
      <w:r w:rsidR="00F60742">
        <w:rPr>
          <w:rFonts w:ascii="Times New Roman" w:eastAsia="Times New Roman" w:hAnsi="Times New Roman" w:cs="Times New Roman"/>
          <w:sz w:val="24"/>
          <w:szCs w:val="24"/>
        </w:rPr>
        <w:t xml:space="preserve"> Sherwin</w:t>
      </w:r>
      <w:r w:rsidRPr="00E37E04">
        <w:rPr>
          <w:rFonts w:ascii="Times New Roman" w:eastAsia="Times New Roman" w:hAnsi="Times New Roman" w:cs="Times New Roman"/>
          <w:sz w:val="24"/>
          <w:szCs w:val="24"/>
        </w:rPr>
        <w:t xml:space="preserve"> Farley</w:t>
      </w:r>
    </w:p>
    <w:p w14:paraId="06A04291" w14:textId="4D2665AE" w:rsidR="00182B87" w:rsidRPr="00E37E04" w:rsidRDefault="003E3BDE" w:rsidP="00DA1171">
      <w:pPr>
        <w:spacing w:after="0" w:line="240" w:lineRule="auto"/>
        <w:jc w:val="center"/>
        <w:rPr>
          <w:rFonts w:ascii="Times New Roman" w:eastAsia="Times New Roman" w:hAnsi="Times New Roman" w:cs="Times New Roman"/>
          <w:sz w:val="24"/>
          <w:szCs w:val="24"/>
        </w:rPr>
      </w:pPr>
      <w:r w:rsidRPr="00E37E04">
        <w:rPr>
          <w:rFonts w:ascii="Times New Roman" w:eastAsia="Times New Roman" w:hAnsi="Times New Roman" w:cs="Times New Roman"/>
          <w:sz w:val="24"/>
          <w:szCs w:val="24"/>
        </w:rPr>
        <w:t>The Unive</w:t>
      </w:r>
      <w:r w:rsidR="00BC122E">
        <w:rPr>
          <w:rFonts w:ascii="Times New Roman" w:eastAsia="Times New Roman" w:hAnsi="Times New Roman" w:cs="Times New Roman"/>
          <w:sz w:val="24"/>
          <w:szCs w:val="24"/>
        </w:rPr>
        <w:t>rsity of Wisconsin-Madison, 2017</w:t>
      </w:r>
    </w:p>
    <w:p w14:paraId="622974A0" w14:textId="2B47D6FD" w:rsidR="003E3BDE" w:rsidRDefault="003E3BDE" w:rsidP="00DA1171">
      <w:pPr>
        <w:spacing w:after="0" w:line="240" w:lineRule="auto"/>
        <w:jc w:val="center"/>
        <w:rPr>
          <w:rFonts w:ascii="Times New Roman" w:eastAsia="Times New Roman" w:hAnsi="Times New Roman" w:cs="Times New Roman"/>
          <w:sz w:val="24"/>
          <w:szCs w:val="24"/>
        </w:rPr>
      </w:pPr>
      <w:r w:rsidRPr="00E37E04">
        <w:rPr>
          <w:rFonts w:ascii="Times New Roman" w:eastAsia="Times New Roman" w:hAnsi="Times New Roman" w:cs="Times New Roman"/>
          <w:sz w:val="24"/>
          <w:szCs w:val="24"/>
        </w:rPr>
        <w:t>Under the Supervision of Professor John Williams</w:t>
      </w:r>
    </w:p>
    <w:p w14:paraId="67C6BEDF" w14:textId="77777777" w:rsidR="00A033AE" w:rsidRPr="00E37E04" w:rsidRDefault="00A033AE" w:rsidP="00DA1171">
      <w:pPr>
        <w:spacing w:after="0" w:line="240" w:lineRule="auto"/>
        <w:jc w:val="center"/>
        <w:rPr>
          <w:rFonts w:ascii="Times New Roman" w:eastAsia="Times New Roman" w:hAnsi="Times New Roman" w:cs="Times New Roman"/>
          <w:sz w:val="24"/>
          <w:szCs w:val="24"/>
        </w:rPr>
      </w:pPr>
    </w:p>
    <w:p w14:paraId="2EC60ECD" w14:textId="0E7BB282" w:rsidR="00C45898" w:rsidRDefault="00C45898" w:rsidP="00A20E63">
      <w:pPr>
        <w:spacing w:after="0" w:line="240" w:lineRule="auto"/>
        <w:ind w:firstLine="720"/>
        <w:jc w:val="both"/>
        <w:rPr>
          <w:rFonts w:ascii="Times New Roman" w:hAnsi="Times New Roman"/>
          <w:sz w:val="24"/>
          <w:szCs w:val="24"/>
        </w:rPr>
      </w:pPr>
      <w:r w:rsidRPr="00E37E04">
        <w:rPr>
          <w:rFonts w:ascii="Times New Roman" w:hAnsi="Times New Roman"/>
          <w:sz w:val="24"/>
          <w:szCs w:val="24"/>
        </w:rPr>
        <w:t xml:space="preserve">Rapidly growing databases are rapidly transforming biodiversity modeling </w:t>
      </w:r>
      <w:r>
        <w:rPr>
          <w:rFonts w:ascii="Times New Roman" w:hAnsi="Times New Roman"/>
          <w:sz w:val="24"/>
          <w:szCs w:val="24"/>
        </w:rPr>
        <w:t>into</w:t>
      </w:r>
      <w:r w:rsidRPr="00E37E04">
        <w:rPr>
          <w:rFonts w:ascii="Times New Roman" w:hAnsi="Times New Roman"/>
          <w:sz w:val="24"/>
          <w:szCs w:val="24"/>
        </w:rPr>
        <w:t xml:space="preserve"> a big data science, characterized by high volume</w:t>
      </w:r>
      <w:r>
        <w:rPr>
          <w:rFonts w:ascii="Times New Roman" w:hAnsi="Times New Roman"/>
          <w:sz w:val="24"/>
          <w:szCs w:val="24"/>
        </w:rPr>
        <w:t>,</w:t>
      </w:r>
      <w:r w:rsidRPr="00E37E04">
        <w:rPr>
          <w:rFonts w:ascii="Times New Roman" w:hAnsi="Times New Roman"/>
          <w:sz w:val="24"/>
          <w:szCs w:val="24"/>
        </w:rPr>
        <w:t xml:space="preserve"> heterogeneous datasets with high uncertainty. </w:t>
      </w:r>
      <w:r>
        <w:rPr>
          <w:rFonts w:ascii="Times New Roman" w:hAnsi="Times New Roman"/>
          <w:sz w:val="24"/>
          <w:szCs w:val="24"/>
        </w:rPr>
        <w:t xml:space="preserve">As climate warming and habitat destruction accelerate, it is imperative that scientists leverage all available data to generate robust, high resolution, and accurate predictions of biotic reorganizations to protect vital ecosystem services and minimize biodiversity loss. In recent years, cloud computing’s flexibility and scalability has caused it to emerge as the standard for analyzing massive datasets in many fields. However, its role in biodiversity studies and climate-driven ecological forecasting specifically has so far been poorly explored.  While the cloud’s novel operating model allows users to provision and release virtual server instances </w:t>
      </w:r>
      <w:r w:rsidR="00F60742">
        <w:rPr>
          <w:rFonts w:ascii="Times New Roman" w:hAnsi="Times New Roman"/>
          <w:sz w:val="24"/>
          <w:szCs w:val="24"/>
        </w:rPr>
        <w:t xml:space="preserve">from a utility provider </w:t>
      </w:r>
      <w:r>
        <w:rPr>
          <w:rFonts w:ascii="Times New Roman" w:hAnsi="Times New Roman"/>
          <w:sz w:val="24"/>
          <w:szCs w:val="24"/>
        </w:rPr>
        <w:t xml:space="preserve">as they are needed, there is currently little guidance for ecological researchers about the most efficient configuration to use. </w:t>
      </w:r>
      <w:r w:rsidR="00F60742">
        <w:rPr>
          <w:rFonts w:ascii="Times New Roman" w:hAnsi="Times New Roman"/>
          <w:sz w:val="24"/>
          <w:szCs w:val="24"/>
        </w:rPr>
        <w:t>The scheme introduces t</w:t>
      </w:r>
      <w:r>
        <w:rPr>
          <w:rFonts w:ascii="Times New Roman" w:hAnsi="Times New Roman"/>
          <w:sz w:val="24"/>
          <w:szCs w:val="24"/>
        </w:rPr>
        <w:t>radeoffs between model accuracy, computin</w:t>
      </w:r>
      <w:r w:rsidR="00F60742">
        <w:rPr>
          <w:rFonts w:ascii="Times New Roman" w:hAnsi="Times New Roman"/>
          <w:sz w:val="24"/>
          <w:szCs w:val="24"/>
        </w:rPr>
        <w:t>g cost, and model execution time,</w:t>
      </w:r>
      <w:r>
        <w:rPr>
          <w:rFonts w:ascii="Times New Roman" w:hAnsi="Times New Roman"/>
          <w:sz w:val="24"/>
          <w:szCs w:val="24"/>
        </w:rPr>
        <w:t xml:space="preserve"> and the choice of configuration has scientific and financial ramifications for the researcher.</w:t>
      </w:r>
    </w:p>
    <w:p w14:paraId="7F329B32" w14:textId="582A46B6" w:rsidR="00C45898" w:rsidRDefault="00C45898" w:rsidP="00A20E63">
      <w:pPr>
        <w:spacing w:after="0" w:line="240" w:lineRule="auto"/>
        <w:ind w:firstLine="720"/>
        <w:jc w:val="both"/>
        <w:rPr>
          <w:rFonts w:ascii="Times New Roman" w:hAnsi="Times New Roman"/>
          <w:sz w:val="24"/>
          <w:szCs w:val="24"/>
        </w:rPr>
      </w:pPr>
      <w:r>
        <w:rPr>
          <w:rFonts w:ascii="Times New Roman" w:hAnsi="Times New Roman"/>
          <w:sz w:val="24"/>
          <w:szCs w:val="24"/>
        </w:rPr>
        <w:t xml:space="preserve">In this thesis, I present a general conceptual framework for </w:t>
      </w:r>
      <w:r w:rsidR="00C05061">
        <w:rPr>
          <w:rFonts w:ascii="Times New Roman" w:hAnsi="Times New Roman"/>
          <w:sz w:val="24"/>
          <w:szCs w:val="24"/>
        </w:rPr>
        <w:t>approaching</w:t>
      </w:r>
      <w:r>
        <w:rPr>
          <w:rFonts w:ascii="Times New Roman" w:hAnsi="Times New Roman"/>
          <w:sz w:val="24"/>
          <w:szCs w:val="24"/>
        </w:rPr>
        <w:t xml:space="preserve"> </w:t>
      </w:r>
      <w:r w:rsidR="00C63CD7">
        <w:rPr>
          <w:rFonts w:ascii="Times New Roman" w:hAnsi="Times New Roman"/>
          <w:sz w:val="24"/>
          <w:szCs w:val="24"/>
        </w:rPr>
        <w:t>these tradeoffs and introduce a</w:t>
      </w:r>
      <w:r>
        <w:rPr>
          <w:rFonts w:ascii="Times New Roman" w:hAnsi="Times New Roman"/>
          <w:sz w:val="24"/>
          <w:szCs w:val="24"/>
        </w:rPr>
        <w:t xml:space="preserve"> </w:t>
      </w:r>
      <w:r w:rsidR="00C05061">
        <w:rPr>
          <w:rFonts w:ascii="Times New Roman" w:hAnsi="Times New Roman"/>
          <w:sz w:val="24"/>
          <w:szCs w:val="24"/>
        </w:rPr>
        <w:t>model</w:t>
      </w:r>
      <w:r>
        <w:rPr>
          <w:rFonts w:ascii="Times New Roman" w:hAnsi="Times New Roman"/>
          <w:sz w:val="24"/>
          <w:szCs w:val="24"/>
        </w:rPr>
        <w:t xml:space="preserve"> for determining the optimal data-hardware configuration for a species distribution modeling (SDM) workflow. </w:t>
      </w:r>
      <w:r w:rsidR="00C63CD7">
        <w:rPr>
          <w:rFonts w:ascii="Times New Roman" w:hAnsi="Times New Roman"/>
          <w:sz w:val="24"/>
          <w:szCs w:val="24"/>
        </w:rPr>
        <w:t>I develop and test three hypotheses relating model accuracy and cost to algorithm inputs and computer hardware and collected an empirical dataset of over 25,000 experimental trials of four leading SDMs</w:t>
      </w:r>
      <w:r>
        <w:rPr>
          <w:rFonts w:ascii="Times New Roman" w:hAnsi="Times New Roman"/>
          <w:sz w:val="24"/>
          <w:szCs w:val="24"/>
        </w:rPr>
        <w:t xml:space="preserve"> (generalized additive models</w:t>
      </w:r>
      <w:r w:rsidR="007B3A29">
        <w:rPr>
          <w:rFonts w:ascii="Times New Roman" w:hAnsi="Times New Roman"/>
          <w:sz w:val="24"/>
          <w:szCs w:val="24"/>
        </w:rPr>
        <w:t>, GAM</w:t>
      </w:r>
      <w:r>
        <w:rPr>
          <w:rFonts w:ascii="Times New Roman" w:hAnsi="Times New Roman"/>
          <w:sz w:val="24"/>
          <w:szCs w:val="24"/>
        </w:rPr>
        <w:t>; boosted regression trees</w:t>
      </w:r>
      <w:r w:rsidR="007B3A29">
        <w:rPr>
          <w:rFonts w:ascii="Times New Roman" w:hAnsi="Times New Roman"/>
          <w:sz w:val="24"/>
          <w:szCs w:val="24"/>
        </w:rPr>
        <w:t>, GBM-BRT;</w:t>
      </w:r>
      <w:r>
        <w:rPr>
          <w:rFonts w:ascii="Times New Roman" w:hAnsi="Times New Roman"/>
          <w:sz w:val="24"/>
          <w:szCs w:val="24"/>
        </w:rPr>
        <w:t xml:space="preserve"> multivariate adaptive regression splines</w:t>
      </w:r>
      <w:r w:rsidR="007B3A29">
        <w:rPr>
          <w:rFonts w:ascii="Times New Roman" w:hAnsi="Times New Roman"/>
          <w:sz w:val="24"/>
          <w:szCs w:val="24"/>
        </w:rPr>
        <w:t>, MARS;</w:t>
      </w:r>
      <w:r>
        <w:rPr>
          <w:rFonts w:ascii="Times New Roman" w:hAnsi="Times New Roman"/>
          <w:sz w:val="24"/>
          <w:szCs w:val="24"/>
        </w:rPr>
        <w:t xml:space="preserve"> random forests</w:t>
      </w:r>
      <w:r w:rsidR="007B3A29">
        <w:rPr>
          <w:rFonts w:ascii="Times New Roman" w:hAnsi="Times New Roman"/>
          <w:sz w:val="24"/>
          <w:szCs w:val="24"/>
        </w:rPr>
        <w:t>, RF</w:t>
      </w:r>
      <w:r>
        <w:rPr>
          <w:rFonts w:ascii="Times New Roman" w:hAnsi="Times New Roman"/>
          <w:sz w:val="24"/>
          <w:szCs w:val="24"/>
        </w:rPr>
        <w:t xml:space="preserve">). </w:t>
      </w:r>
      <w:r w:rsidR="00C63CD7">
        <w:rPr>
          <w:rFonts w:ascii="Times New Roman" w:hAnsi="Times New Roman"/>
          <w:sz w:val="24"/>
          <w:szCs w:val="24"/>
        </w:rPr>
        <w:t xml:space="preserve">Subsequently, I built </w:t>
      </w:r>
      <w:r w:rsidR="00C63CD7">
        <w:rPr>
          <w:rFonts w:ascii="Times New Roman" w:hAnsi="Times New Roman" w:cs="Times New Roman"/>
          <w:sz w:val="24"/>
          <w:szCs w:val="24"/>
        </w:rPr>
        <w:t>p</w:t>
      </w:r>
      <w:r w:rsidR="00C63CD7" w:rsidRPr="00E37E04">
        <w:rPr>
          <w:rFonts w:ascii="Times New Roman" w:hAnsi="Times New Roman" w:cs="Times New Roman"/>
          <w:sz w:val="24"/>
          <w:szCs w:val="24"/>
        </w:rPr>
        <w:t xml:space="preserve">redictive models of runtime and accuracy using Bayesian regression trees and used </w:t>
      </w:r>
      <w:r w:rsidR="00C63CD7">
        <w:rPr>
          <w:rFonts w:ascii="Times New Roman" w:hAnsi="Times New Roman" w:cs="Times New Roman"/>
          <w:sz w:val="24"/>
          <w:szCs w:val="24"/>
        </w:rPr>
        <w:t xml:space="preserve">these </w:t>
      </w:r>
      <w:r w:rsidR="00C63CD7" w:rsidRPr="00E37E04">
        <w:rPr>
          <w:rFonts w:ascii="Times New Roman" w:hAnsi="Times New Roman" w:cs="Times New Roman"/>
          <w:sz w:val="24"/>
          <w:szCs w:val="24"/>
        </w:rPr>
        <w:t xml:space="preserve">to evaluate the </w:t>
      </w:r>
      <w:r w:rsidR="00C63CD7">
        <w:rPr>
          <w:rFonts w:ascii="Times New Roman" w:hAnsi="Times New Roman" w:cs="Times New Roman"/>
          <w:sz w:val="24"/>
          <w:szCs w:val="24"/>
        </w:rPr>
        <w:t>drivers</w:t>
      </w:r>
      <w:r w:rsidR="00C63CD7" w:rsidRPr="00E37E04">
        <w:rPr>
          <w:rFonts w:ascii="Times New Roman" w:hAnsi="Times New Roman" w:cs="Times New Roman"/>
          <w:sz w:val="24"/>
          <w:szCs w:val="24"/>
        </w:rPr>
        <w:t xml:space="preserve"> </w:t>
      </w:r>
      <w:r w:rsidR="00C63CD7">
        <w:rPr>
          <w:rFonts w:ascii="Times New Roman" w:hAnsi="Times New Roman" w:cs="Times New Roman"/>
          <w:sz w:val="24"/>
          <w:szCs w:val="24"/>
        </w:rPr>
        <w:t>of</w:t>
      </w:r>
      <w:r w:rsidR="00C63CD7" w:rsidRPr="00E37E04">
        <w:rPr>
          <w:rFonts w:ascii="Times New Roman" w:hAnsi="Times New Roman" w:cs="Times New Roman"/>
          <w:sz w:val="24"/>
          <w:szCs w:val="24"/>
        </w:rPr>
        <w:t xml:space="preserve"> SDM accuracy and execution time. </w:t>
      </w:r>
      <w:r w:rsidR="00C63CD7">
        <w:rPr>
          <w:rFonts w:ascii="Times New Roman" w:hAnsi="Times New Roman" w:cs="Times New Roman"/>
          <w:sz w:val="24"/>
          <w:szCs w:val="24"/>
        </w:rPr>
        <w:t>These models demonstrated considerable skill, and can be used to improve allocation of time and money, as well as inform model developers on future priorities. Finally, I identified and appraised the</w:t>
      </w:r>
      <w:r w:rsidR="00C63CD7" w:rsidRPr="00E37E04">
        <w:rPr>
          <w:rFonts w:ascii="Times New Roman" w:hAnsi="Times New Roman" w:cs="Times New Roman"/>
          <w:sz w:val="24"/>
          <w:szCs w:val="24"/>
        </w:rPr>
        <w:t xml:space="preserve"> data-hardware configuration that maximized accuracy </w:t>
      </w:r>
      <w:r w:rsidR="00C63CD7">
        <w:rPr>
          <w:rFonts w:ascii="Times New Roman" w:hAnsi="Times New Roman" w:cs="Times New Roman"/>
          <w:sz w:val="24"/>
          <w:szCs w:val="24"/>
        </w:rPr>
        <w:t>that jointly minimized</w:t>
      </w:r>
      <w:r w:rsidR="00C63CD7" w:rsidRPr="00E37E04">
        <w:rPr>
          <w:rFonts w:ascii="Times New Roman" w:hAnsi="Times New Roman" w:cs="Times New Roman"/>
          <w:sz w:val="24"/>
          <w:szCs w:val="24"/>
        </w:rPr>
        <w:t xml:space="preserve"> execution time and cost for each SDM. </w:t>
      </w:r>
    </w:p>
    <w:p w14:paraId="59642AA6" w14:textId="2F2DA388" w:rsidR="003E3BDE" w:rsidRPr="00C63CD7" w:rsidRDefault="007B3A29" w:rsidP="00A20E63">
      <w:pPr>
        <w:spacing w:after="0" w:line="240" w:lineRule="auto"/>
        <w:ind w:firstLine="720"/>
        <w:jc w:val="both"/>
        <w:rPr>
          <w:rFonts w:ascii="Times New Roman" w:hAnsi="Times New Roman"/>
          <w:sz w:val="24"/>
          <w:szCs w:val="24"/>
        </w:rPr>
      </w:pPr>
      <w:r>
        <w:rPr>
          <w:rFonts w:ascii="Times New Roman" w:hAnsi="Times New Roman"/>
          <w:sz w:val="24"/>
          <w:szCs w:val="24"/>
        </w:rPr>
        <w:t>In general, the</w:t>
      </w:r>
      <w:r w:rsidR="00C45898">
        <w:rPr>
          <w:rFonts w:ascii="Times New Roman" w:hAnsi="Times New Roman"/>
          <w:sz w:val="24"/>
          <w:szCs w:val="24"/>
        </w:rPr>
        <w:t xml:space="preserve"> SDMs examined were most accurate when fit with a large number of trainin</w:t>
      </w:r>
      <w:r>
        <w:rPr>
          <w:rFonts w:ascii="Times New Roman" w:hAnsi="Times New Roman"/>
          <w:sz w:val="24"/>
          <w:szCs w:val="24"/>
        </w:rPr>
        <w:t xml:space="preserve">g examples and many covariates and </w:t>
      </w:r>
      <w:r w:rsidR="00C45898">
        <w:rPr>
          <w:rFonts w:ascii="Times New Roman" w:hAnsi="Times New Roman"/>
          <w:sz w:val="24"/>
          <w:szCs w:val="24"/>
        </w:rPr>
        <w:t xml:space="preserve">SDM accuracy was largely unaffected by the underlying hardware configuration. The optimal hardware for </w:t>
      </w:r>
      <w:r>
        <w:rPr>
          <w:rFonts w:ascii="Times New Roman" w:hAnsi="Times New Roman"/>
          <w:sz w:val="24"/>
          <w:szCs w:val="24"/>
        </w:rPr>
        <w:t>GAM</w:t>
      </w:r>
      <w:r w:rsidR="00C45898">
        <w:rPr>
          <w:rFonts w:ascii="Times New Roman" w:hAnsi="Times New Roman"/>
          <w:sz w:val="24"/>
          <w:szCs w:val="24"/>
        </w:rPr>
        <w:t xml:space="preserve">, </w:t>
      </w:r>
      <w:r>
        <w:rPr>
          <w:rFonts w:ascii="Times New Roman" w:hAnsi="Times New Roman"/>
          <w:sz w:val="24"/>
          <w:szCs w:val="24"/>
        </w:rPr>
        <w:t>GBM-BRT</w:t>
      </w:r>
      <w:r w:rsidR="00C45898">
        <w:rPr>
          <w:rFonts w:ascii="Times New Roman" w:hAnsi="Times New Roman"/>
          <w:sz w:val="24"/>
          <w:szCs w:val="24"/>
        </w:rPr>
        <w:t>, and</w:t>
      </w:r>
      <w:r>
        <w:rPr>
          <w:rFonts w:ascii="Times New Roman" w:hAnsi="Times New Roman"/>
          <w:sz w:val="24"/>
          <w:szCs w:val="24"/>
        </w:rPr>
        <w:t xml:space="preserve"> MARS</w:t>
      </w:r>
      <w:r w:rsidR="00C45898">
        <w:rPr>
          <w:rFonts w:ascii="Times New Roman" w:hAnsi="Times New Roman"/>
          <w:sz w:val="24"/>
          <w:szCs w:val="24"/>
        </w:rPr>
        <w:t xml:space="preserve"> were low memory with few CPUs. </w:t>
      </w:r>
      <w:r>
        <w:rPr>
          <w:rFonts w:ascii="Times New Roman" w:hAnsi="Times New Roman"/>
          <w:sz w:val="24"/>
          <w:szCs w:val="24"/>
        </w:rPr>
        <w:t>RF</w:t>
      </w:r>
      <w:r w:rsidR="00C45898">
        <w:rPr>
          <w:rFonts w:ascii="Times New Roman" w:hAnsi="Times New Roman"/>
          <w:sz w:val="24"/>
          <w:szCs w:val="24"/>
        </w:rPr>
        <w:t xml:space="preserve">, </w:t>
      </w:r>
      <w:r>
        <w:rPr>
          <w:rFonts w:ascii="Times New Roman" w:hAnsi="Times New Roman"/>
          <w:sz w:val="24"/>
          <w:szCs w:val="24"/>
        </w:rPr>
        <w:t>an</w:t>
      </w:r>
      <w:r w:rsidR="00C45898">
        <w:rPr>
          <w:rFonts w:ascii="Times New Roman" w:hAnsi="Times New Roman"/>
          <w:sz w:val="24"/>
          <w:szCs w:val="24"/>
        </w:rPr>
        <w:t xml:space="preserve"> ensemble</w:t>
      </w:r>
      <w:r>
        <w:rPr>
          <w:rFonts w:ascii="Times New Roman" w:hAnsi="Times New Roman"/>
          <w:sz w:val="24"/>
          <w:szCs w:val="24"/>
        </w:rPr>
        <w:t xml:space="preserve"> technique</w:t>
      </w:r>
      <w:r w:rsidR="00C45898">
        <w:rPr>
          <w:rFonts w:ascii="Times New Roman" w:hAnsi="Times New Roman"/>
          <w:sz w:val="24"/>
          <w:szCs w:val="24"/>
        </w:rPr>
        <w:t xml:space="preserve">, can more easily leverage </w:t>
      </w:r>
      <w:r>
        <w:rPr>
          <w:rFonts w:ascii="Times New Roman" w:hAnsi="Times New Roman"/>
          <w:sz w:val="24"/>
          <w:szCs w:val="24"/>
        </w:rPr>
        <w:t>parallel infrastructure</w:t>
      </w:r>
      <w:r w:rsidR="00C45898">
        <w:rPr>
          <w:rFonts w:ascii="Times New Roman" w:hAnsi="Times New Roman"/>
          <w:sz w:val="24"/>
          <w:szCs w:val="24"/>
        </w:rPr>
        <w:t>, c</w:t>
      </w:r>
      <w:r>
        <w:rPr>
          <w:rFonts w:ascii="Times New Roman" w:hAnsi="Times New Roman"/>
          <w:sz w:val="24"/>
          <w:szCs w:val="24"/>
        </w:rPr>
        <w:t>ausing its optimal hardware configuration to consist of between four and seven CPU cores. Many widely used</w:t>
      </w:r>
      <w:r w:rsidR="00C45898">
        <w:rPr>
          <w:rFonts w:ascii="Times New Roman" w:hAnsi="Times New Roman"/>
          <w:sz w:val="24"/>
          <w:szCs w:val="24"/>
        </w:rPr>
        <w:t xml:space="preserve"> implementations of biodiversity models are structurally unable to take advantage of the increased computing power offered by cloud computing. </w:t>
      </w:r>
      <w:r w:rsidR="00C63CD7">
        <w:rPr>
          <w:rFonts w:ascii="Times New Roman" w:hAnsi="Times New Roman"/>
          <w:sz w:val="24"/>
          <w:szCs w:val="24"/>
        </w:rPr>
        <w:t>My findings suggest that a</w:t>
      </w:r>
      <w:r w:rsidR="00C45898">
        <w:rPr>
          <w:rFonts w:ascii="Times New Roman" w:hAnsi="Times New Roman"/>
          <w:sz w:val="24"/>
          <w:szCs w:val="24"/>
        </w:rPr>
        <w:t xml:space="preserve">s </w:t>
      </w:r>
      <w:r>
        <w:rPr>
          <w:rFonts w:ascii="Times New Roman" w:hAnsi="Times New Roman"/>
          <w:sz w:val="24"/>
          <w:szCs w:val="24"/>
        </w:rPr>
        <w:t>datasets continue to grow</w:t>
      </w:r>
      <w:r w:rsidR="00C45898">
        <w:rPr>
          <w:rFonts w:ascii="Times New Roman" w:hAnsi="Times New Roman"/>
          <w:sz w:val="24"/>
          <w:szCs w:val="24"/>
        </w:rPr>
        <w:t xml:space="preserve">, new algorithms </w:t>
      </w:r>
      <w:r>
        <w:rPr>
          <w:rFonts w:ascii="Times New Roman" w:hAnsi="Times New Roman"/>
          <w:sz w:val="24"/>
          <w:szCs w:val="24"/>
        </w:rPr>
        <w:t xml:space="preserve">and </w:t>
      </w:r>
      <w:r w:rsidR="00C45898">
        <w:rPr>
          <w:rFonts w:ascii="Times New Roman" w:hAnsi="Times New Roman"/>
          <w:sz w:val="24"/>
          <w:szCs w:val="24"/>
        </w:rPr>
        <w:t xml:space="preserve">software packages </w:t>
      </w:r>
      <w:r>
        <w:rPr>
          <w:rFonts w:ascii="Times New Roman" w:hAnsi="Times New Roman"/>
          <w:sz w:val="24"/>
          <w:szCs w:val="24"/>
        </w:rPr>
        <w:t>must be developed</w:t>
      </w:r>
      <w:r w:rsidR="00C45898">
        <w:rPr>
          <w:rFonts w:ascii="Times New Roman" w:hAnsi="Times New Roman"/>
          <w:sz w:val="24"/>
          <w:szCs w:val="24"/>
        </w:rPr>
        <w:t xml:space="preserve"> to explicitly take advantage of the </w:t>
      </w:r>
      <w:r w:rsidR="00C63CD7">
        <w:rPr>
          <w:rFonts w:ascii="Times New Roman" w:hAnsi="Times New Roman"/>
          <w:sz w:val="24"/>
          <w:szCs w:val="24"/>
        </w:rPr>
        <w:t>modern high performance computing techniques</w:t>
      </w:r>
      <w:r w:rsidR="00C45898">
        <w:rPr>
          <w:rFonts w:ascii="Times New Roman" w:hAnsi="Times New Roman"/>
          <w:sz w:val="24"/>
          <w:szCs w:val="24"/>
        </w:rPr>
        <w:t>. While this framework specifically examines the identification of optimal computing configurations in the context of ecological forecasting models, it is extensible to other forms of biodiversity and ecological modeling studies</w:t>
      </w:r>
      <w:r w:rsidR="00A033AE">
        <w:rPr>
          <w:rFonts w:ascii="Times New Roman" w:hAnsi="Times New Roman"/>
          <w:sz w:val="24"/>
          <w:szCs w:val="24"/>
        </w:rPr>
        <w:t xml:space="preserve"> as well</w:t>
      </w:r>
      <w:r w:rsidR="00C45898">
        <w:rPr>
          <w:rFonts w:ascii="Times New Roman" w:hAnsi="Times New Roman"/>
          <w:sz w:val="24"/>
          <w:szCs w:val="24"/>
        </w:rPr>
        <w:t>.</w:t>
      </w:r>
      <w:r w:rsidR="00C05061" w:rsidRPr="00E37E04">
        <w:rPr>
          <w:rFonts w:ascii="Times New Roman" w:hAnsi="Times New Roman" w:cs="Times New Roman"/>
          <w:sz w:val="24"/>
          <w:szCs w:val="24"/>
        </w:rPr>
        <w:br w:type="page"/>
      </w:r>
    </w:p>
    <w:p w14:paraId="75B9B215" w14:textId="77777777" w:rsidR="003E3BDE" w:rsidRPr="00E37E04" w:rsidRDefault="003E3BDE" w:rsidP="00DA1171">
      <w:pPr>
        <w:spacing w:after="0" w:line="240" w:lineRule="auto"/>
        <w:rPr>
          <w:rFonts w:ascii="Times New Roman" w:eastAsia="Times New Roman" w:hAnsi="Times New Roman" w:cs="Times New Roman"/>
          <w:sz w:val="24"/>
          <w:szCs w:val="24"/>
        </w:rPr>
      </w:pPr>
    </w:p>
    <w:p w14:paraId="6FF1C21E" w14:textId="77777777" w:rsidR="003E3BDE" w:rsidRPr="00E37E04" w:rsidRDefault="003E3BDE" w:rsidP="00DA1171">
      <w:pPr>
        <w:spacing w:after="0" w:line="240" w:lineRule="auto"/>
        <w:rPr>
          <w:rFonts w:ascii="Times New Roman" w:eastAsia="Times New Roman" w:hAnsi="Times New Roman" w:cs="Times New Roman"/>
          <w:sz w:val="24"/>
          <w:szCs w:val="24"/>
        </w:rPr>
      </w:pPr>
    </w:p>
    <w:p w14:paraId="28B0E7B8" w14:textId="77777777" w:rsidR="003E3BDE" w:rsidRPr="00E37E04" w:rsidRDefault="003E3BDE" w:rsidP="00DA1171">
      <w:pPr>
        <w:spacing w:after="0" w:line="240" w:lineRule="auto"/>
        <w:rPr>
          <w:rFonts w:ascii="Times New Roman" w:eastAsia="Times New Roman" w:hAnsi="Times New Roman" w:cs="Times New Roman"/>
          <w:sz w:val="24"/>
          <w:szCs w:val="24"/>
        </w:rPr>
      </w:pPr>
    </w:p>
    <w:p w14:paraId="25B64A33" w14:textId="77777777" w:rsidR="003E3BDE" w:rsidRPr="00E37E04" w:rsidRDefault="003E3BDE" w:rsidP="00DA1171">
      <w:pPr>
        <w:spacing w:after="0" w:line="240" w:lineRule="auto"/>
        <w:rPr>
          <w:rFonts w:ascii="Times New Roman" w:eastAsia="Times New Roman" w:hAnsi="Times New Roman" w:cs="Times New Roman"/>
          <w:sz w:val="24"/>
          <w:szCs w:val="24"/>
        </w:rPr>
      </w:pPr>
    </w:p>
    <w:p w14:paraId="5D493D86" w14:textId="77777777" w:rsidR="003E3BDE" w:rsidRPr="00E37E04" w:rsidRDefault="003E3BDE" w:rsidP="00DA1171">
      <w:pPr>
        <w:spacing w:after="0" w:line="240" w:lineRule="auto"/>
        <w:rPr>
          <w:rFonts w:ascii="Times New Roman" w:eastAsia="Times New Roman" w:hAnsi="Times New Roman" w:cs="Times New Roman"/>
          <w:sz w:val="24"/>
          <w:szCs w:val="24"/>
        </w:rPr>
      </w:pPr>
    </w:p>
    <w:p w14:paraId="5DCA23F5" w14:textId="77777777" w:rsidR="003E3BDE" w:rsidRPr="00E37E04" w:rsidRDefault="003E3BDE" w:rsidP="00DA1171">
      <w:pPr>
        <w:spacing w:after="0" w:line="240" w:lineRule="auto"/>
        <w:rPr>
          <w:rFonts w:ascii="Times New Roman" w:eastAsia="Times New Roman" w:hAnsi="Times New Roman" w:cs="Times New Roman"/>
          <w:sz w:val="24"/>
          <w:szCs w:val="24"/>
        </w:rPr>
      </w:pPr>
    </w:p>
    <w:p w14:paraId="2ED24586" w14:textId="77777777" w:rsidR="003E3BDE" w:rsidRPr="00E37E04" w:rsidRDefault="003E3BDE" w:rsidP="00DA1171">
      <w:pPr>
        <w:spacing w:after="0" w:line="240" w:lineRule="auto"/>
        <w:rPr>
          <w:rFonts w:ascii="Times New Roman" w:eastAsia="Times New Roman" w:hAnsi="Times New Roman" w:cs="Times New Roman"/>
          <w:sz w:val="24"/>
          <w:szCs w:val="24"/>
        </w:rPr>
      </w:pPr>
    </w:p>
    <w:p w14:paraId="7933AC88" w14:textId="77777777" w:rsidR="003E3BDE" w:rsidRDefault="003E3BDE" w:rsidP="00DA1171">
      <w:pPr>
        <w:spacing w:after="0" w:line="240" w:lineRule="auto"/>
        <w:rPr>
          <w:rFonts w:ascii="Times New Roman" w:eastAsia="Times New Roman" w:hAnsi="Times New Roman" w:cs="Times New Roman"/>
          <w:sz w:val="24"/>
          <w:szCs w:val="24"/>
        </w:rPr>
      </w:pPr>
    </w:p>
    <w:p w14:paraId="5FD05230" w14:textId="77777777" w:rsidR="00DA1171" w:rsidRDefault="00DA1171" w:rsidP="00DA1171">
      <w:pPr>
        <w:spacing w:after="0" w:line="240" w:lineRule="auto"/>
        <w:rPr>
          <w:rFonts w:ascii="Times New Roman" w:eastAsia="Times New Roman" w:hAnsi="Times New Roman" w:cs="Times New Roman"/>
          <w:sz w:val="24"/>
          <w:szCs w:val="24"/>
        </w:rPr>
      </w:pPr>
    </w:p>
    <w:p w14:paraId="45182DF6" w14:textId="77777777" w:rsidR="00DA1171" w:rsidRDefault="00DA1171" w:rsidP="00DA1171">
      <w:pPr>
        <w:spacing w:after="0" w:line="240" w:lineRule="auto"/>
        <w:rPr>
          <w:rFonts w:ascii="Times New Roman" w:eastAsia="Times New Roman" w:hAnsi="Times New Roman" w:cs="Times New Roman"/>
          <w:sz w:val="24"/>
          <w:szCs w:val="24"/>
        </w:rPr>
      </w:pPr>
    </w:p>
    <w:p w14:paraId="4BA81D78" w14:textId="77777777" w:rsidR="00DA1171" w:rsidRDefault="00DA1171" w:rsidP="00DA1171">
      <w:pPr>
        <w:spacing w:after="0" w:line="240" w:lineRule="auto"/>
        <w:rPr>
          <w:rFonts w:ascii="Times New Roman" w:eastAsia="Times New Roman" w:hAnsi="Times New Roman" w:cs="Times New Roman"/>
          <w:sz w:val="24"/>
          <w:szCs w:val="24"/>
        </w:rPr>
      </w:pPr>
    </w:p>
    <w:p w14:paraId="0B7F5C0A" w14:textId="77777777" w:rsidR="00DA1171" w:rsidRDefault="00DA1171" w:rsidP="00DA1171">
      <w:pPr>
        <w:spacing w:after="0" w:line="240" w:lineRule="auto"/>
        <w:rPr>
          <w:rFonts w:ascii="Times New Roman" w:eastAsia="Times New Roman" w:hAnsi="Times New Roman" w:cs="Times New Roman"/>
          <w:sz w:val="24"/>
          <w:szCs w:val="24"/>
        </w:rPr>
      </w:pPr>
    </w:p>
    <w:p w14:paraId="2FFA9E23" w14:textId="77777777" w:rsidR="00DA1171" w:rsidRDefault="00DA1171" w:rsidP="00DA1171">
      <w:pPr>
        <w:spacing w:after="0" w:line="240" w:lineRule="auto"/>
        <w:rPr>
          <w:rFonts w:ascii="Times New Roman" w:eastAsia="Times New Roman" w:hAnsi="Times New Roman" w:cs="Times New Roman"/>
          <w:sz w:val="24"/>
          <w:szCs w:val="24"/>
        </w:rPr>
      </w:pPr>
    </w:p>
    <w:p w14:paraId="3C916887" w14:textId="77777777" w:rsidR="00DA1171" w:rsidRDefault="00DA1171" w:rsidP="00DA1171">
      <w:pPr>
        <w:spacing w:after="0" w:line="240" w:lineRule="auto"/>
        <w:rPr>
          <w:rFonts w:ascii="Times New Roman" w:eastAsia="Times New Roman" w:hAnsi="Times New Roman" w:cs="Times New Roman"/>
          <w:sz w:val="24"/>
          <w:szCs w:val="24"/>
        </w:rPr>
      </w:pPr>
    </w:p>
    <w:p w14:paraId="55EDDC52" w14:textId="77777777" w:rsidR="00DA1171" w:rsidRPr="00E37E04" w:rsidRDefault="00DA1171" w:rsidP="00DA1171">
      <w:pPr>
        <w:spacing w:after="0" w:line="240" w:lineRule="auto"/>
        <w:rPr>
          <w:rFonts w:ascii="Times New Roman" w:eastAsia="Times New Roman" w:hAnsi="Times New Roman" w:cs="Times New Roman"/>
          <w:sz w:val="24"/>
          <w:szCs w:val="24"/>
        </w:rPr>
      </w:pPr>
    </w:p>
    <w:p w14:paraId="4E6EC99A" w14:textId="77777777" w:rsidR="003E3BDE" w:rsidRPr="00E37E04" w:rsidRDefault="003E3BDE" w:rsidP="00DA1171">
      <w:pPr>
        <w:spacing w:after="0" w:line="240" w:lineRule="auto"/>
        <w:rPr>
          <w:rFonts w:ascii="Times New Roman" w:eastAsia="Times New Roman" w:hAnsi="Times New Roman" w:cs="Times New Roman"/>
          <w:sz w:val="24"/>
          <w:szCs w:val="24"/>
        </w:rPr>
      </w:pPr>
    </w:p>
    <w:p w14:paraId="0B38FDE1" w14:textId="77777777" w:rsidR="003E3BDE" w:rsidRPr="00E37E04" w:rsidRDefault="003E3BDE" w:rsidP="00DA1171">
      <w:pPr>
        <w:spacing w:after="0" w:line="240" w:lineRule="auto"/>
        <w:rPr>
          <w:rFonts w:ascii="Times New Roman" w:eastAsia="Times New Roman" w:hAnsi="Times New Roman" w:cs="Times New Roman"/>
          <w:sz w:val="24"/>
          <w:szCs w:val="24"/>
        </w:rPr>
      </w:pPr>
    </w:p>
    <w:p w14:paraId="2470478E" w14:textId="77777777" w:rsidR="003E3BDE" w:rsidRPr="00E37E04" w:rsidRDefault="003E3BDE" w:rsidP="00DA1171">
      <w:pPr>
        <w:spacing w:after="0" w:line="240" w:lineRule="auto"/>
        <w:rPr>
          <w:rFonts w:ascii="Times New Roman" w:eastAsia="Times New Roman" w:hAnsi="Times New Roman" w:cs="Times New Roman"/>
          <w:sz w:val="24"/>
          <w:szCs w:val="24"/>
        </w:rPr>
      </w:pPr>
    </w:p>
    <w:p w14:paraId="794AB7C6" w14:textId="77777777" w:rsidR="003E3BDE" w:rsidRPr="00E37E04" w:rsidRDefault="003E3BDE" w:rsidP="00DA1171">
      <w:pPr>
        <w:spacing w:after="0" w:line="240" w:lineRule="auto"/>
        <w:rPr>
          <w:rFonts w:ascii="Times New Roman" w:eastAsia="Times New Roman" w:hAnsi="Times New Roman" w:cs="Times New Roman"/>
          <w:sz w:val="24"/>
          <w:szCs w:val="24"/>
        </w:rPr>
      </w:pPr>
    </w:p>
    <w:p w14:paraId="42791513" w14:textId="77777777" w:rsidR="003E3BDE" w:rsidRPr="00E37E04" w:rsidRDefault="003E3BDE" w:rsidP="00DA1171">
      <w:pPr>
        <w:spacing w:after="0" w:line="240" w:lineRule="auto"/>
        <w:jc w:val="center"/>
        <w:rPr>
          <w:rFonts w:ascii="Times New Roman" w:eastAsia="Times New Roman" w:hAnsi="Times New Roman" w:cs="Times New Roman"/>
          <w:sz w:val="24"/>
          <w:szCs w:val="24"/>
        </w:rPr>
      </w:pPr>
    </w:p>
    <w:p w14:paraId="3A2A5457" w14:textId="77777777" w:rsidR="003E3BDE" w:rsidRPr="00E37E04" w:rsidRDefault="003E3BDE" w:rsidP="00DA1171">
      <w:pPr>
        <w:spacing w:after="0" w:line="240" w:lineRule="auto"/>
        <w:jc w:val="center"/>
        <w:rPr>
          <w:rFonts w:ascii="Times New Roman" w:eastAsia="Times New Roman" w:hAnsi="Times New Roman" w:cs="Times New Roman"/>
          <w:sz w:val="24"/>
          <w:szCs w:val="24"/>
        </w:rPr>
      </w:pPr>
    </w:p>
    <w:p w14:paraId="61089A58" w14:textId="42F0C8C6" w:rsidR="003E3BDE" w:rsidRPr="00E37E04" w:rsidRDefault="003E3BDE" w:rsidP="00DA1171">
      <w:pPr>
        <w:spacing w:after="0" w:line="240" w:lineRule="auto"/>
        <w:jc w:val="center"/>
        <w:rPr>
          <w:rFonts w:ascii="Times New Roman" w:eastAsia="Times New Roman" w:hAnsi="Times New Roman" w:cs="Times New Roman"/>
          <w:sz w:val="24"/>
          <w:szCs w:val="24"/>
        </w:rPr>
      </w:pPr>
      <w:r w:rsidRPr="00E37E04">
        <w:rPr>
          <w:rFonts w:ascii="Times New Roman" w:eastAsia="Times New Roman" w:hAnsi="Times New Roman" w:cs="Times New Roman"/>
          <w:sz w:val="24"/>
          <w:szCs w:val="24"/>
        </w:rPr>
        <w:sym w:font="Symbol" w:char="F0E3"/>
      </w:r>
      <w:r w:rsidRPr="00E37E04">
        <w:rPr>
          <w:rFonts w:ascii="Times New Roman" w:eastAsia="Times New Roman" w:hAnsi="Times New Roman" w:cs="Times New Roman"/>
          <w:sz w:val="24"/>
          <w:szCs w:val="24"/>
        </w:rPr>
        <w:t xml:space="preserve"> Copyright by Scott Farley, 2017</w:t>
      </w:r>
    </w:p>
    <w:p w14:paraId="1C1650D2" w14:textId="77777777" w:rsidR="00561118" w:rsidRPr="00E37E04" w:rsidRDefault="003E3BDE" w:rsidP="00DA1171">
      <w:pPr>
        <w:spacing w:after="0" w:line="240" w:lineRule="auto"/>
        <w:jc w:val="center"/>
        <w:rPr>
          <w:rFonts w:ascii="Times New Roman" w:eastAsia="Times New Roman" w:hAnsi="Times New Roman" w:cs="Times New Roman"/>
          <w:sz w:val="24"/>
          <w:szCs w:val="24"/>
        </w:rPr>
        <w:sectPr w:rsidR="00561118" w:rsidRPr="00E37E04" w:rsidSect="005523E1">
          <w:footerReference w:type="even" r:id="rId9"/>
          <w:footerReference w:type="default" r:id="rId10"/>
          <w:pgSz w:w="12240" w:h="15840"/>
          <w:pgMar w:top="1440" w:right="1440" w:bottom="1440" w:left="1440" w:header="720" w:footer="720" w:gutter="0"/>
          <w:pgNumType w:start="0"/>
          <w:cols w:space="720"/>
          <w:titlePg/>
        </w:sectPr>
      </w:pPr>
      <w:r w:rsidRPr="00E37E04">
        <w:rPr>
          <w:rFonts w:ascii="Times New Roman" w:eastAsia="Times New Roman" w:hAnsi="Times New Roman" w:cs="Times New Roman"/>
          <w:sz w:val="24"/>
          <w:szCs w:val="24"/>
        </w:rPr>
        <w:t>All Rights Reserved</w:t>
      </w:r>
    </w:p>
    <w:p w14:paraId="3E4236B7" w14:textId="62B6DBAC" w:rsidR="003E3BDE" w:rsidRPr="00E37E04" w:rsidRDefault="003E3BDE" w:rsidP="00DA1171">
      <w:pPr>
        <w:spacing w:after="0" w:line="240" w:lineRule="auto"/>
        <w:jc w:val="center"/>
        <w:rPr>
          <w:rFonts w:ascii="Times New Roman" w:eastAsia="Times New Roman" w:hAnsi="Times New Roman" w:cs="Times New Roman"/>
          <w:sz w:val="24"/>
          <w:szCs w:val="24"/>
        </w:rPr>
      </w:pPr>
    </w:p>
    <w:p w14:paraId="094C4C70" w14:textId="77777777" w:rsidR="003E3BDE" w:rsidRPr="00E37E04" w:rsidRDefault="003E3BDE" w:rsidP="00DA1171">
      <w:pPr>
        <w:spacing w:after="0" w:line="240" w:lineRule="auto"/>
        <w:rPr>
          <w:rFonts w:ascii="Times New Roman" w:eastAsia="Times New Roman" w:hAnsi="Times New Roman" w:cs="Times New Roman"/>
          <w:sz w:val="24"/>
          <w:szCs w:val="24"/>
        </w:rPr>
      </w:pPr>
    </w:p>
    <w:p w14:paraId="72C517F0" w14:textId="77777777" w:rsidR="003E3BDE" w:rsidRPr="00E37E04" w:rsidRDefault="003E3BDE" w:rsidP="00DA1171">
      <w:pPr>
        <w:spacing w:after="0" w:line="240" w:lineRule="auto"/>
        <w:rPr>
          <w:rFonts w:ascii="Times New Roman" w:eastAsia="Times New Roman" w:hAnsi="Times New Roman" w:cs="Times New Roman"/>
          <w:sz w:val="24"/>
          <w:szCs w:val="24"/>
        </w:rPr>
      </w:pPr>
    </w:p>
    <w:p w14:paraId="3D95788D" w14:textId="77777777" w:rsidR="00BF2CE9" w:rsidRPr="00E37E04" w:rsidRDefault="00BF2CE9" w:rsidP="00DA1171">
      <w:pPr>
        <w:spacing w:after="0" w:line="240" w:lineRule="auto"/>
        <w:rPr>
          <w:rFonts w:ascii="Times New Roman" w:hAnsi="Times New Roman"/>
          <w:sz w:val="24"/>
          <w:szCs w:val="24"/>
        </w:rPr>
      </w:pPr>
    </w:p>
    <w:p w14:paraId="11402474" w14:textId="2C2FB73D" w:rsidR="000C7BD0" w:rsidRPr="00E37E04" w:rsidRDefault="000C7BD0" w:rsidP="00DA1171">
      <w:pPr>
        <w:spacing w:after="0" w:line="240" w:lineRule="auto"/>
        <w:rPr>
          <w:rFonts w:ascii="Times New Roman" w:hAnsi="Times New Roman"/>
          <w:sz w:val="24"/>
          <w:szCs w:val="24"/>
        </w:rPr>
      </w:pPr>
      <w:r w:rsidRPr="00E37E04">
        <w:rPr>
          <w:rFonts w:ascii="Times New Roman" w:hAnsi="Times New Roman" w:cs="Times New Roman"/>
          <w:b/>
          <w:bCs/>
          <w:color w:val="1D86CD" w:themeColor="accent1"/>
          <w:sz w:val="24"/>
          <w:szCs w:val="24"/>
        </w:rPr>
        <w:br w:type="page"/>
      </w:r>
    </w:p>
    <w:sdt>
      <w:sdtPr>
        <w:rPr>
          <w:rFonts w:ascii="Times New Roman" w:hAnsi="Times New Roman" w:cs="Times New Roman"/>
          <w:smallCaps w:val="0"/>
          <w:spacing w:val="0"/>
          <w:sz w:val="20"/>
          <w:szCs w:val="20"/>
          <w:lang w:bidi="ar-SA"/>
        </w:rPr>
        <w:id w:val="1477726353"/>
        <w:docPartObj>
          <w:docPartGallery w:val="Table of Contents"/>
          <w:docPartUnique/>
        </w:docPartObj>
      </w:sdtPr>
      <w:sdtEndPr>
        <w:rPr>
          <w:rFonts w:asciiTheme="majorHAnsi" w:hAnsiTheme="majorHAnsi" w:cstheme="majorBidi"/>
          <w:b/>
          <w:bCs/>
          <w:noProof/>
          <w:sz w:val="22"/>
          <w:szCs w:val="22"/>
        </w:rPr>
      </w:sdtEndPr>
      <w:sdtContent>
        <w:p w14:paraId="0D0546B4" w14:textId="7DEB4F59" w:rsidR="00D15052" w:rsidRPr="00A20E63" w:rsidRDefault="00D15052" w:rsidP="00DA1171">
          <w:pPr>
            <w:pStyle w:val="TOCHeading"/>
            <w:spacing w:before="0" w:line="240" w:lineRule="auto"/>
            <w:rPr>
              <w:rFonts w:ascii="Times New Roman" w:hAnsi="Times New Roman" w:cs="Times New Roman"/>
            </w:rPr>
          </w:pPr>
          <w:r w:rsidRPr="00A20E63">
            <w:rPr>
              <w:rFonts w:ascii="Times New Roman" w:hAnsi="Times New Roman" w:cs="Times New Roman"/>
            </w:rPr>
            <w:t>Table of Contents</w:t>
          </w:r>
        </w:p>
        <w:p w14:paraId="162C83EF" w14:textId="77777777" w:rsidR="00DA1171" w:rsidRPr="00A20E63" w:rsidRDefault="00D15052" w:rsidP="00DA1171">
          <w:pPr>
            <w:pStyle w:val="TOC1"/>
            <w:tabs>
              <w:tab w:val="right" w:leader="dot" w:pos="9350"/>
            </w:tabs>
            <w:spacing w:before="0" w:line="240" w:lineRule="auto"/>
            <w:rPr>
              <w:rFonts w:ascii="Times New Roman" w:eastAsiaTheme="minorEastAsia" w:hAnsi="Times New Roman" w:cs="Times New Roman"/>
              <w:b w:val="0"/>
              <w:caps w:val="0"/>
              <w:noProof/>
              <w:sz w:val="24"/>
              <w:szCs w:val="24"/>
              <w:lang w:eastAsia="ja-JP"/>
            </w:rPr>
          </w:pPr>
          <w:r w:rsidRPr="00A20E63">
            <w:rPr>
              <w:rFonts w:ascii="Times New Roman" w:hAnsi="Times New Roman" w:cs="Times New Roman"/>
              <w:sz w:val="24"/>
              <w:szCs w:val="24"/>
            </w:rPr>
            <w:fldChar w:fldCharType="begin"/>
          </w:r>
          <w:r w:rsidRPr="00A20E63">
            <w:rPr>
              <w:rFonts w:ascii="Times New Roman" w:hAnsi="Times New Roman" w:cs="Times New Roman"/>
              <w:sz w:val="24"/>
              <w:szCs w:val="24"/>
            </w:rPr>
            <w:instrText xml:space="preserve"> TOC \o "1-5" </w:instrText>
          </w:r>
          <w:r w:rsidRPr="00A20E63">
            <w:rPr>
              <w:rFonts w:ascii="Times New Roman" w:hAnsi="Times New Roman" w:cs="Times New Roman"/>
              <w:sz w:val="24"/>
              <w:szCs w:val="24"/>
            </w:rPr>
            <w:fldChar w:fldCharType="separate"/>
          </w:r>
          <w:r w:rsidR="00DA1171" w:rsidRPr="00A20E63">
            <w:rPr>
              <w:rFonts w:ascii="Times New Roman" w:hAnsi="Times New Roman" w:cs="Times New Roman"/>
              <w:noProof/>
            </w:rPr>
            <w:t>Acknowledgements</w:t>
          </w:r>
          <w:r w:rsidR="00DA1171" w:rsidRPr="00A20E63">
            <w:rPr>
              <w:rFonts w:ascii="Times New Roman" w:hAnsi="Times New Roman" w:cs="Times New Roman"/>
              <w:noProof/>
            </w:rPr>
            <w:tab/>
          </w:r>
          <w:r w:rsidR="00DA1171" w:rsidRPr="00A20E63">
            <w:rPr>
              <w:rFonts w:ascii="Times New Roman" w:hAnsi="Times New Roman" w:cs="Times New Roman"/>
              <w:noProof/>
            </w:rPr>
            <w:fldChar w:fldCharType="begin"/>
          </w:r>
          <w:r w:rsidR="00DA1171" w:rsidRPr="00A20E63">
            <w:rPr>
              <w:rFonts w:ascii="Times New Roman" w:hAnsi="Times New Roman" w:cs="Times New Roman"/>
              <w:noProof/>
            </w:rPr>
            <w:instrText xml:space="preserve"> PAGEREF _Toc351117841 \h </w:instrText>
          </w:r>
          <w:r w:rsidR="00DA1171" w:rsidRPr="00A20E63">
            <w:rPr>
              <w:rFonts w:ascii="Times New Roman" w:hAnsi="Times New Roman" w:cs="Times New Roman"/>
              <w:noProof/>
            </w:rPr>
          </w:r>
          <w:r w:rsidR="00DA1171" w:rsidRPr="00A20E63">
            <w:rPr>
              <w:rFonts w:ascii="Times New Roman" w:hAnsi="Times New Roman" w:cs="Times New Roman"/>
              <w:noProof/>
            </w:rPr>
            <w:fldChar w:fldCharType="separate"/>
          </w:r>
          <w:r w:rsidR="00A20EF2">
            <w:rPr>
              <w:rFonts w:ascii="Times New Roman" w:hAnsi="Times New Roman" w:cs="Times New Roman"/>
              <w:noProof/>
            </w:rPr>
            <w:t>1</w:t>
          </w:r>
          <w:r w:rsidR="00DA1171" w:rsidRPr="00A20E63">
            <w:rPr>
              <w:rFonts w:ascii="Times New Roman" w:hAnsi="Times New Roman" w:cs="Times New Roman"/>
              <w:noProof/>
            </w:rPr>
            <w:fldChar w:fldCharType="end"/>
          </w:r>
        </w:p>
        <w:p w14:paraId="44CE1E5F" w14:textId="77777777" w:rsidR="00DA1171" w:rsidRPr="00A20E63" w:rsidRDefault="00DA1171" w:rsidP="00DA1171">
          <w:pPr>
            <w:pStyle w:val="TOC1"/>
            <w:tabs>
              <w:tab w:val="right" w:leader="dot" w:pos="9350"/>
            </w:tabs>
            <w:spacing w:before="0" w:line="240" w:lineRule="auto"/>
            <w:rPr>
              <w:rFonts w:ascii="Times New Roman" w:eastAsiaTheme="minorEastAsia" w:hAnsi="Times New Roman" w:cs="Times New Roman"/>
              <w:b w:val="0"/>
              <w:caps w:val="0"/>
              <w:noProof/>
              <w:sz w:val="24"/>
              <w:szCs w:val="24"/>
              <w:lang w:eastAsia="ja-JP"/>
            </w:rPr>
          </w:pPr>
          <w:r w:rsidRPr="00A20E63">
            <w:rPr>
              <w:rFonts w:ascii="Times New Roman" w:hAnsi="Times New Roman" w:cs="Times New Roman"/>
              <w:noProof/>
            </w:rPr>
            <w:t>Introduction</w:t>
          </w:r>
          <w:r w:rsidRPr="00A20E63">
            <w:rPr>
              <w:rFonts w:ascii="Times New Roman" w:hAnsi="Times New Roman" w:cs="Times New Roman"/>
              <w:noProof/>
            </w:rPr>
            <w:tab/>
          </w:r>
          <w:r w:rsidRPr="00A20E63">
            <w:rPr>
              <w:rFonts w:ascii="Times New Roman" w:hAnsi="Times New Roman" w:cs="Times New Roman"/>
              <w:noProof/>
            </w:rPr>
            <w:fldChar w:fldCharType="begin"/>
          </w:r>
          <w:r w:rsidRPr="00A20E63">
            <w:rPr>
              <w:rFonts w:ascii="Times New Roman" w:hAnsi="Times New Roman" w:cs="Times New Roman"/>
              <w:noProof/>
            </w:rPr>
            <w:instrText xml:space="preserve"> PAGEREF _Toc351117842 \h </w:instrText>
          </w:r>
          <w:r w:rsidRPr="00A20E63">
            <w:rPr>
              <w:rFonts w:ascii="Times New Roman" w:hAnsi="Times New Roman" w:cs="Times New Roman"/>
              <w:noProof/>
            </w:rPr>
          </w:r>
          <w:r w:rsidRPr="00A20E63">
            <w:rPr>
              <w:rFonts w:ascii="Times New Roman" w:hAnsi="Times New Roman" w:cs="Times New Roman"/>
              <w:noProof/>
            </w:rPr>
            <w:fldChar w:fldCharType="separate"/>
          </w:r>
          <w:r w:rsidR="00A20EF2">
            <w:rPr>
              <w:rFonts w:ascii="Times New Roman" w:hAnsi="Times New Roman" w:cs="Times New Roman"/>
              <w:noProof/>
            </w:rPr>
            <w:t>2</w:t>
          </w:r>
          <w:r w:rsidRPr="00A20E63">
            <w:rPr>
              <w:rFonts w:ascii="Times New Roman" w:hAnsi="Times New Roman" w:cs="Times New Roman"/>
              <w:noProof/>
            </w:rPr>
            <w:fldChar w:fldCharType="end"/>
          </w:r>
        </w:p>
        <w:p w14:paraId="32700558" w14:textId="77777777" w:rsidR="00DA1171" w:rsidRPr="00A20E63" w:rsidRDefault="00DA1171" w:rsidP="00DA1171">
          <w:pPr>
            <w:pStyle w:val="TOC1"/>
            <w:tabs>
              <w:tab w:val="right" w:leader="dot" w:pos="9350"/>
            </w:tabs>
            <w:spacing w:before="0" w:line="240" w:lineRule="auto"/>
            <w:rPr>
              <w:rFonts w:ascii="Times New Roman" w:eastAsiaTheme="minorEastAsia" w:hAnsi="Times New Roman" w:cs="Times New Roman"/>
              <w:b w:val="0"/>
              <w:caps w:val="0"/>
              <w:noProof/>
              <w:sz w:val="24"/>
              <w:szCs w:val="24"/>
              <w:lang w:eastAsia="ja-JP"/>
            </w:rPr>
          </w:pPr>
          <w:r w:rsidRPr="00A20E63">
            <w:rPr>
              <w:rFonts w:ascii="Times New Roman" w:hAnsi="Times New Roman" w:cs="Times New Roman"/>
              <w:noProof/>
            </w:rPr>
            <w:t>Background and Previous Work</w:t>
          </w:r>
          <w:r w:rsidRPr="00A20E63">
            <w:rPr>
              <w:rFonts w:ascii="Times New Roman" w:hAnsi="Times New Roman" w:cs="Times New Roman"/>
              <w:noProof/>
            </w:rPr>
            <w:tab/>
          </w:r>
          <w:r w:rsidRPr="00A20E63">
            <w:rPr>
              <w:rFonts w:ascii="Times New Roman" w:hAnsi="Times New Roman" w:cs="Times New Roman"/>
              <w:noProof/>
            </w:rPr>
            <w:fldChar w:fldCharType="begin"/>
          </w:r>
          <w:r w:rsidRPr="00A20E63">
            <w:rPr>
              <w:rFonts w:ascii="Times New Roman" w:hAnsi="Times New Roman" w:cs="Times New Roman"/>
              <w:noProof/>
            </w:rPr>
            <w:instrText xml:space="preserve"> PAGEREF _Toc351117843 \h </w:instrText>
          </w:r>
          <w:r w:rsidRPr="00A20E63">
            <w:rPr>
              <w:rFonts w:ascii="Times New Roman" w:hAnsi="Times New Roman" w:cs="Times New Roman"/>
              <w:noProof/>
            </w:rPr>
          </w:r>
          <w:r w:rsidRPr="00A20E63">
            <w:rPr>
              <w:rFonts w:ascii="Times New Roman" w:hAnsi="Times New Roman" w:cs="Times New Roman"/>
              <w:noProof/>
            </w:rPr>
            <w:fldChar w:fldCharType="separate"/>
          </w:r>
          <w:r w:rsidR="00A20EF2">
            <w:rPr>
              <w:rFonts w:ascii="Times New Roman" w:hAnsi="Times New Roman" w:cs="Times New Roman"/>
              <w:noProof/>
            </w:rPr>
            <w:t>3</w:t>
          </w:r>
          <w:r w:rsidRPr="00A20E63">
            <w:rPr>
              <w:rFonts w:ascii="Times New Roman" w:hAnsi="Times New Roman" w:cs="Times New Roman"/>
              <w:noProof/>
            </w:rPr>
            <w:fldChar w:fldCharType="end"/>
          </w:r>
        </w:p>
        <w:p w14:paraId="0E89CADA" w14:textId="77777777" w:rsidR="00DA1171" w:rsidRPr="00A20E63" w:rsidRDefault="00DA1171" w:rsidP="00DA1171">
          <w:pPr>
            <w:pStyle w:val="TOC2"/>
            <w:tabs>
              <w:tab w:val="right" w:leader="dot" w:pos="9350"/>
            </w:tabs>
            <w:spacing w:line="240" w:lineRule="auto"/>
            <w:rPr>
              <w:rFonts w:ascii="Times New Roman" w:eastAsiaTheme="minorEastAsia" w:hAnsi="Times New Roman" w:cs="Times New Roman"/>
              <w:smallCaps w:val="0"/>
              <w:noProof/>
              <w:sz w:val="24"/>
              <w:szCs w:val="24"/>
              <w:lang w:eastAsia="ja-JP"/>
            </w:rPr>
          </w:pPr>
          <w:r w:rsidRPr="00A20E63">
            <w:rPr>
              <w:rFonts w:ascii="Times New Roman" w:hAnsi="Times New Roman" w:cs="Times New Roman"/>
              <w:noProof/>
            </w:rPr>
            <w:t>Big Data in Ecology</w:t>
          </w:r>
          <w:r w:rsidRPr="00A20E63">
            <w:rPr>
              <w:rFonts w:ascii="Times New Roman" w:hAnsi="Times New Roman" w:cs="Times New Roman"/>
              <w:noProof/>
            </w:rPr>
            <w:tab/>
          </w:r>
          <w:r w:rsidRPr="00A20E63">
            <w:rPr>
              <w:rFonts w:ascii="Times New Roman" w:hAnsi="Times New Roman" w:cs="Times New Roman"/>
              <w:noProof/>
            </w:rPr>
            <w:fldChar w:fldCharType="begin"/>
          </w:r>
          <w:r w:rsidRPr="00A20E63">
            <w:rPr>
              <w:rFonts w:ascii="Times New Roman" w:hAnsi="Times New Roman" w:cs="Times New Roman"/>
              <w:noProof/>
            </w:rPr>
            <w:instrText xml:space="preserve"> PAGEREF _Toc351117844 \h </w:instrText>
          </w:r>
          <w:r w:rsidRPr="00A20E63">
            <w:rPr>
              <w:rFonts w:ascii="Times New Roman" w:hAnsi="Times New Roman" w:cs="Times New Roman"/>
              <w:noProof/>
            </w:rPr>
          </w:r>
          <w:r w:rsidRPr="00A20E63">
            <w:rPr>
              <w:rFonts w:ascii="Times New Roman" w:hAnsi="Times New Roman" w:cs="Times New Roman"/>
              <w:noProof/>
            </w:rPr>
            <w:fldChar w:fldCharType="separate"/>
          </w:r>
          <w:r w:rsidR="00A20EF2">
            <w:rPr>
              <w:rFonts w:ascii="Times New Roman" w:hAnsi="Times New Roman" w:cs="Times New Roman"/>
              <w:noProof/>
            </w:rPr>
            <w:t>3</w:t>
          </w:r>
          <w:r w:rsidRPr="00A20E63">
            <w:rPr>
              <w:rFonts w:ascii="Times New Roman" w:hAnsi="Times New Roman" w:cs="Times New Roman"/>
              <w:noProof/>
            </w:rPr>
            <w:fldChar w:fldCharType="end"/>
          </w:r>
        </w:p>
        <w:p w14:paraId="5737C46B" w14:textId="77777777" w:rsidR="00DA1171" w:rsidRPr="00A20E63" w:rsidRDefault="00DA1171" w:rsidP="00DA1171">
          <w:pPr>
            <w:pStyle w:val="TOC2"/>
            <w:tabs>
              <w:tab w:val="right" w:leader="dot" w:pos="9350"/>
            </w:tabs>
            <w:spacing w:line="240" w:lineRule="auto"/>
            <w:rPr>
              <w:rFonts w:ascii="Times New Roman" w:eastAsiaTheme="minorEastAsia" w:hAnsi="Times New Roman" w:cs="Times New Roman"/>
              <w:smallCaps w:val="0"/>
              <w:noProof/>
              <w:sz w:val="24"/>
              <w:szCs w:val="24"/>
              <w:lang w:eastAsia="ja-JP"/>
            </w:rPr>
          </w:pPr>
          <w:r w:rsidRPr="00A20E63">
            <w:rPr>
              <w:rFonts w:ascii="Times New Roman" w:hAnsi="Times New Roman" w:cs="Times New Roman"/>
              <w:noProof/>
            </w:rPr>
            <w:t>Cloud Computing in the Sciences</w:t>
          </w:r>
          <w:r w:rsidRPr="00A20E63">
            <w:rPr>
              <w:rFonts w:ascii="Times New Roman" w:hAnsi="Times New Roman" w:cs="Times New Roman"/>
              <w:noProof/>
            </w:rPr>
            <w:tab/>
          </w:r>
          <w:r w:rsidRPr="00A20E63">
            <w:rPr>
              <w:rFonts w:ascii="Times New Roman" w:hAnsi="Times New Roman" w:cs="Times New Roman"/>
              <w:noProof/>
            </w:rPr>
            <w:fldChar w:fldCharType="begin"/>
          </w:r>
          <w:r w:rsidRPr="00A20E63">
            <w:rPr>
              <w:rFonts w:ascii="Times New Roman" w:hAnsi="Times New Roman" w:cs="Times New Roman"/>
              <w:noProof/>
            </w:rPr>
            <w:instrText xml:space="preserve"> PAGEREF _Toc351117845 \h </w:instrText>
          </w:r>
          <w:r w:rsidRPr="00A20E63">
            <w:rPr>
              <w:rFonts w:ascii="Times New Roman" w:hAnsi="Times New Roman" w:cs="Times New Roman"/>
              <w:noProof/>
            </w:rPr>
          </w:r>
          <w:r w:rsidRPr="00A20E63">
            <w:rPr>
              <w:rFonts w:ascii="Times New Roman" w:hAnsi="Times New Roman" w:cs="Times New Roman"/>
              <w:noProof/>
            </w:rPr>
            <w:fldChar w:fldCharType="separate"/>
          </w:r>
          <w:r w:rsidR="00A20EF2">
            <w:rPr>
              <w:rFonts w:ascii="Times New Roman" w:hAnsi="Times New Roman" w:cs="Times New Roman"/>
              <w:noProof/>
            </w:rPr>
            <w:t>6</w:t>
          </w:r>
          <w:r w:rsidRPr="00A20E63">
            <w:rPr>
              <w:rFonts w:ascii="Times New Roman" w:hAnsi="Times New Roman" w:cs="Times New Roman"/>
              <w:noProof/>
            </w:rPr>
            <w:fldChar w:fldCharType="end"/>
          </w:r>
        </w:p>
        <w:p w14:paraId="117711B1" w14:textId="77777777" w:rsidR="00DA1171" w:rsidRPr="00A20E63" w:rsidRDefault="00DA1171" w:rsidP="00DA1171">
          <w:pPr>
            <w:pStyle w:val="TOC2"/>
            <w:tabs>
              <w:tab w:val="right" w:leader="dot" w:pos="9350"/>
            </w:tabs>
            <w:spacing w:line="240" w:lineRule="auto"/>
            <w:rPr>
              <w:rFonts w:ascii="Times New Roman" w:eastAsiaTheme="minorEastAsia" w:hAnsi="Times New Roman" w:cs="Times New Roman"/>
              <w:smallCaps w:val="0"/>
              <w:noProof/>
              <w:sz w:val="24"/>
              <w:szCs w:val="24"/>
              <w:lang w:eastAsia="ja-JP"/>
            </w:rPr>
          </w:pPr>
          <w:r w:rsidRPr="00A20E63">
            <w:rPr>
              <w:rFonts w:ascii="Times New Roman" w:hAnsi="Times New Roman" w:cs="Times New Roman"/>
              <w:noProof/>
            </w:rPr>
            <w:t>Species Distribution Models</w:t>
          </w:r>
          <w:r w:rsidRPr="00A20E63">
            <w:rPr>
              <w:rFonts w:ascii="Times New Roman" w:hAnsi="Times New Roman" w:cs="Times New Roman"/>
              <w:noProof/>
            </w:rPr>
            <w:tab/>
          </w:r>
          <w:r w:rsidRPr="00A20E63">
            <w:rPr>
              <w:rFonts w:ascii="Times New Roman" w:hAnsi="Times New Roman" w:cs="Times New Roman"/>
              <w:noProof/>
            </w:rPr>
            <w:fldChar w:fldCharType="begin"/>
          </w:r>
          <w:r w:rsidRPr="00A20E63">
            <w:rPr>
              <w:rFonts w:ascii="Times New Roman" w:hAnsi="Times New Roman" w:cs="Times New Roman"/>
              <w:noProof/>
            </w:rPr>
            <w:instrText xml:space="preserve"> PAGEREF _Toc351117846 \h </w:instrText>
          </w:r>
          <w:r w:rsidRPr="00A20E63">
            <w:rPr>
              <w:rFonts w:ascii="Times New Roman" w:hAnsi="Times New Roman" w:cs="Times New Roman"/>
              <w:noProof/>
            </w:rPr>
          </w:r>
          <w:r w:rsidRPr="00A20E63">
            <w:rPr>
              <w:rFonts w:ascii="Times New Roman" w:hAnsi="Times New Roman" w:cs="Times New Roman"/>
              <w:noProof/>
            </w:rPr>
            <w:fldChar w:fldCharType="separate"/>
          </w:r>
          <w:r w:rsidR="00A20EF2">
            <w:rPr>
              <w:rFonts w:ascii="Times New Roman" w:hAnsi="Times New Roman" w:cs="Times New Roman"/>
              <w:noProof/>
            </w:rPr>
            <w:t>7</w:t>
          </w:r>
          <w:r w:rsidRPr="00A20E63">
            <w:rPr>
              <w:rFonts w:ascii="Times New Roman" w:hAnsi="Times New Roman" w:cs="Times New Roman"/>
              <w:noProof/>
            </w:rPr>
            <w:fldChar w:fldCharType="end"/>
          </w:r>
        </w:p>
        <w:p w14:paraId="1FEE7E75" w14:textId="77777777" w:rsidR="00DA1171" w:rsidRPr="00A20E63" w:rsidRDefault="00DA1171" w:rsidP="00DA1171">
          <w:pPr>
            <w:pStyle w:val="TOC3"/>
            <w:tabs>
              <w:tab w:val="right" w:leader="dot" w:pos="9350"/>
            </w:tabs>
            <w:spacing w:line="240" w:lineRule="auto"/>
            <w:rPr>
              <w:rFonts w:ascii="Times New Roman" w:eastAsiaTheme="minorEastAsia" w:hAnsi="Times New Roman" w:cs="Times New Roman"/>
              <w:i w:val="0"/>
              <w:noProof/>
              <w:sz w:val="24"/>
              <w:szCs w:val="24"/>
              <w:lang w:eastAsia="ja-JP"/>
            </w:rPr>
          </w:pPr>
          <w:r w:rsidRPr="00A20E63">
            <w:rPr>
              <w:rFonts w:ascii="Times New Roman" w:hAnsi="Times New Roman" w:cs="Times New Roman"/>
              <w:noProof/>
            </w:rPr>
            <w:t>A Taxonomy of Species Distribution Models</w:t>
          </w:r>
          <w:r w:rsidRPr="00A20E63">
            <w:rPr>
              <w:rFonts w:ascii="Times New Roman" w:hAnsi="Times New Roman" w:cs="Times New Roman"/>
              <w:noProof/>
            </w:rPr>
            <w:tab/>
          </w:r>
          <w:r w:rsidRPr="00A20E63">
            <w:rPr>
              <w:rFonts w:ascii="Times New Roman" w:hAnsi="Times New Roman" w:cs="Times New Roman"/>
              <w:noProof/>
            </w:rPr>
            <w:fldChar w:fldCharType="begin"/>
          </w:r>
          <w:r w:rsidRPr="00A20E63">
            <w:rPr>
              <w:rFonts w:ascii="Times New Roman" w:hAnsi="Times New Roman" w:cs="Times New Roman"/>
              <w:noProof/>
            </w:rPr>
            <w:instrText xml:space="preserve"> PAGEREF _Toc351117847 \h </w:instrText>
          </w:r>
          <w:r w:rsidRPr="00A20E63">
            <w:rPr>
              <w:rFonts w:ascii="Times New Roman" w:hAnsi="Times New Roman" w:cs="Times New Roman"/>
              <w:noProof/>
            </w:rPr>
          </w:r>
          <w:r w:rsidRPr="00A20E63">
            <w:rPr>
              <w:rFonts w:ascii="Times New Roman" w:hAnsi="Times New Roman" w:cs="Times New Roman"/>
              <w:noProof/>
            </w:rPr>
            <w:fldChar w:fldCharType="separate"/>
          </w:r>
          <w:r w:rsidR="00A20EF2">
            <w:rPr>
              <w:rFonts w:ascii="Times New Roman" w:hAnsi="Times New Roman" w:cs="Times New Roman"/>
              <w:noProof/>
            </w:rPr>
            <w:t>9</w:t>
          </w:r>
          <w:r w:rsidRPr="00A20E63">
            <w:rPr>
              <w:rFonts w:ascii="Times New Roman" w:hAnsi="Times New Roman" w:cs="Times New Roman"/>
              <w:noProof/>
            </w:rPr>
            <w:fldChar w:fldCharType="end"/>
          </w:r>
        </w:p>
        <w:p w14:paraId="1B76091A" w14:textId="77777777" w:rsidR="00DA1171" w:rsidRPr="00A20E63" w:rsidRDefault="00DA1171" w:rsidP="00DA1171">
          <w:pPr>
            <w:pStyle w:val="TOC3"/>
            <w:tabs>
              <w:tab w:val="right" w:leader="dot" w:pos="9350"/>
            </w:tabs>
            <w:spacing w:line="240" w:lineRule="auto"/>
            <w:rPr>
              <w:rFonts w:ascii="Times New Roman" w:eastAsiaTheme="minorEastAsia" w:hAnsi="Times New Roman" w:cs="Times New Roman"/>
              <w:i w:val="0"/>
              <w:noProof/>
              <w:sz w:val="24"/>
              <w:szCs w:val="24"/>
              <w:lang w:eastAsia="ja-JP"/>
            </w:rPr>
          </w:pPr>
          <w:r w:rsidRPr="00A20E63">
            <w:rPr>
              <w:rFonts w:ascii="Times New Roman" w:hAnsi="Times New Roman" w:cs="Times New Roman"/>
              <w:noProof/>
            </w:rPr>
            <w:t>Computational Challenges and Species Distribution Models</w:t>
          </w:r>
          <w:r w:rsidRPr="00A20E63">
            <w:rPr>
              <w:rFonts w:ascii="Times New Roman" w:hAnsi="Times New Roman" w:cs="Times New Roman"/>
              <w:noProof/>
            </w:rPr>
            <w:tab/>
          </w:r>
          <w:r w:rsidRPr="00A20E63">
            <w:rPr>
              <w:rFonts w:ascii="Times New Roman" w:hAnsi="Times New Roman" w:cs="Times New Roman"/>
              <w:noProof/>
            </w:rPr>
            <w:fldChar w:fldCharType="begin"/>
          </w:r>
          <w:r w:rsidRPr="00A20E63">
            <w:rPr>
              <w:rFonts w:ascii="Times New Roman" w:hAnsi="Times New Roman" w:cs="Times New Roman"/>
              <w:noProof/>
            </w:rPr>
            <w:instrText xml:space="preserve"> PAGEREF _Toc351117848 \h </w:instrText>
          </w:r>
          <w:r w:rsidRPr="00A20E63">
            <w:rPr>
              <w:rFonts w:ascii="Times New Roman" w:hAnsi="Times New Roman" w:cs="Times New Roman"/>
              <w:noProof/>
            </w:rPr>
          </w:r>
          <w:r w:rsidRPr="00A20E63">
            <w:rPr>
              <w:rFonts w:ascii="Times New Roman" w:hAnsi="Times New Roman" w:cs="Times New Roman"/>
              <w:noProof/>
            </w:rPr>
            <w:fldChar w:fldCharType="separate"/>
          </w:r>
          <w:r w:rsidR="00A20EF2">
            <w:rPr>
              <w:rFonts w:ascii="Times New Roman" w:hAnsi="Times New Roman" w:cs="Times New Roman"/>
              <w:noProof/>
            </w:rPr>
            <w:t>11</w:t>
          </w:r>
          <w:r w:rsidRPr="00A20E63">
            <w:rPr>
              <w:rFonts w:ascii="Times New Roman" w:hAnsi="Times New Roman" w:cs="Times New Roman"/>
              <w:noProof/>
            </w:rPr>
            <w:fldChar w:fldCharType="end"/>
          </w:r>
        </w:p>
        <w:p w14:paraId="1A47DF92" w14:textId="77777777" w:rsidR="00DA1171" w:rsidRPr="00A20E63" w:rsidRDefault="00DA1171" w:rsidP="00DA1171">
          <w:pPr>
            <w:pStyle w:val="TOC2"/>
            <w:tabs>
              <w:tab w:val="right" w:leader="dot" w:pos="9350"/>
            </w:tabs>
            <w:spacing w:line="240" w:lineRule="auto"/>
            <w:rPr>
              <w:rFonts w:ascii="Times New Roman" w:eastAsiaTheme="minorEastAsia" w:hAnsi="Times New Roman" w:cs="Times New Roman"/>
              <w:smallCaps w:val="0"/>
              <w:noProof/>
              <w:sz w:val="24"/>
              <w:szCs w:val="24"/>
              <w:lang w:eastAsia="ja-JP"/>
            </w:rPr>
          </w:pPr>
          <w:r w:rsidRPr="00A20E63">
            <w:rPr>
              <w:rFonts w:ascii="Times New Roman" w:hAnsi="Times New Roman" w:cs="Times New Roman"/>
              <w:noProof/>
            </w:rPr>
            <w:t>Assessing Algorithm Execution Time</w:t>
          </w:r>
          <w:r w:rsidRPr="00A20E63">
            <w:rPr>
              <w:rFonts w:ascii="Times New Roman" w:hAnsi="Times New Roman" w:cs="Times New Roman"/>
              <w:noProof/>
            </w:rPr>
            <w:tab/>
          </w:r>
          <w:r w:rsidRPr="00A20E63">
            <w:rPr>
              <w:rFonts w:ascii="Times New Roman" w:hAnsi="Times New Roman" w:cs="Times New Roman"/>
              <w:noProof/>
            </w:rPr>
            <w:fldChar w:fldCharType="begin"/>
          </w:r>
          <w:r w:rsidRPr="00A20E63">
            <w:rPr>
              <w:rFonts w:ascii="Times New Roman" w:hAnsi="Times New Roman" w:cs="Times New Roman"/>
              <w:noProof/>
            </w:rPr>
            <w:instrText xml:space="preserve"> PAGEREF _Toc351117849 \h </w:instrText>
          </w:r>
          <w:r w:rsidRPr="00A20E63">
            <w:rPr>
              <w:rFonts w:ascii="Times New Roman" w:hAnsi="Times New Roman" w:cs="Times New Roman"/>
              <w:noProof/>
            </w:rPr>
          </w:r>
          <w:r w:rsidRPr="00A20E63">
            <w:rPr>
              <w:rFonts w:ascii="Times New Roman" w:hAnsi="Times New Roman" w:cs="Times New Roman"/>
              <w:noProof/>
            </w:rPr>
            <w:fldChar w:fldCharType="separate"/>
          </w:r>
          <w:r w:rsidR="00A20EF2">
            <w:rPr>
              <w:rFonts w:ascii="Times New Roman" w:hAnsi="Times New Roman" w:cs="Times New Roman"/>
              <w:noProof/>
            </w:rPr>
            <w:t>11</w:t>
          </w:r>
          <w:r w:rsidRPr="00A20E63">
            <w:rPr>
              <w:rFonts w:ascii="Times New Roman" w:hAnsi="Times New Roman" w:cs="Times New Roman"/>
              <w:noProof/>
            </w:rPr>
            <w:fldChar w:fldCharType="end"/>
          </w:r>
        </w:p>
        <w:p w14:paraId="5258B58F" w14:textId="77777777" w:rsidR="00DA1171" w:rsidRPr="00A20E63" w:rsidRDefault="00DA1171" w:rsidP="00DA1171">
          <w:pPr>
            <w:pStyle w:val="TOC1"/>
            <w:tabs>
              <w:tab w:val="right" w:leader="dot" w:pos="9350"/>
            </w:tabs>
            <w:spacing w:before="0" w:line="240" w:lineRule="auto"/>
            <w:rPr>
              <w:rFonts w:ascii="Times New Roman" w:eastAsiaTheme="minorEastAsia" w:hAnsi="Times New Roman" w:cs="Times New Roman"/>
              <w:b w:val="0"/>
              <w:caps w:val="0"/>
              <w:noProof/>
              <w:sz w:val="24"/>
              <w:szCs w:val="24"/>
              <w:lang w:eastAsia="ja-JP"/>
            </w:rPr>
          </w:pPr>
          <w:r w:rsidRPr="00A20E63">
            <w:rPr>
              <w:rFonts w:ascii="Times New Roman" w:hAnsi="Times New Roman" w:cs="Times New Roman"/>
              <w:noProof/>
            </w:rPr>
            <w:t>Theoretical Problem Formulation</w:t>
          </w:r>
          <w:r w:rsidRPr="00A20E63">
            <w:rPr>
              <w:rFonts w:ascii="Times New Roman" w:hAnsi="Times New Roman" w:cs="Times New Roman"/>
              <w:noProof/>
            </w:rPr>
            <w:tab/>
          </w:r>
          <w:r w:rsidRPr="00A20E63">
            <w:rPr>
              <w:rFonts w:ascii="Times New Roman" w:hAnsi="Times New Roman" w:cs="Times New Roman"/>
              <w:noProof/>
            </w:rPr>
            <w:fldChar w:fldCharType="begin"/>
          </w:r>
          <w:r w:rsidRPr="00A20E63">
            <w:rPr>
              <w:rFonts w:ascii="Times New Roman" w:hAnsi="Times New Roman" w:cs="Times New Roman"/>
              <w:noProof/>
            </w:rPr>
            <w:instrText xml:space="preserve"> PAGEREF _Toc351117850 \h </w:instrText>
          </w:r>
          <w:r w:rsidRPr="00A20E63">
            <w:rPr>
              <w:rFonts w:ascii="Times New Roman" w:hAnsi="Times New Roman" w:cs="Times New Roman"/>
              <w:noProof/>
            </w:rPr>
          </w:r>
          <w:r w:rsidRPr="00A20E63">
            <w:rPr>
              <w:rFonts w:ascii="Times New Roman" w:hAnsi="Times New Roman" w:cs="Times New Roman"/>
              <w:noProof/>
            </w:rPr>
            <w:fldChar w:fldCharType="separate"/>
          </w:r>
          <w:r w:rsidR="00A20EF2">
            <w:rPr>
              <w:rFonts w:ascii="Times New Roman" w:hAnsi="Times New Roman" w:cs="Times New Roman"/>
              <w:noProof/>
            </w:rPr>
            <w:t>12</w:t>
          </w:r>
          <w:r w:rsidRPr="00A20E63">
            <w:rPr>
              <w:rFonts w:ascii="Times New Roman" w:hAnsi="Times New Roman" w:cs="Times New Roman"/>
              <w:noProof/>
            </w:rPr>
            <w:fldChar w:fldCharType="end"/>
          </w:r>
        </w:p>
        <w:p w14:paraId="303A20C4" w14:textId="77777777" w:rsidR="00DA1171" w:rsidRPr="00A20E63" w:rsidRDefault="00DA1171" w:rsidP="00DA1171">
          <w:pPr>
            <w:pStyle w:val="TOC1"/>
            <w:tabs>
              <w:tab w:val="right" w:leader="dot" w:pos="9350"/>
            </w:tabs>
            <w:spacing w:before="0" w:line="240" w:lineRule="auto"/>
            <w:rPr>
              <w:rFonts w:ascii="Times New Roman" w:eastAsiaTheme="minorEastAsia" w:hAnsi="Times New Roman" w:cs="Times New Roman"/>
              <w:b w:val="0"/>
              <w:caps w:val="0"/>
              <w:noProof/>
              <w:sz w:val="24"/>
              <w:szCs w:val="24"/>
              <w:lang w:eastAsia="ja-JP"/>
            </w:rPr>
          </w:pPr>
          <w:r w:rsidRPr="00A20E63">
            <w:rPr>
              <w:rFonts w:ascii="Times New Roman" w:hAnsi="Times New Roman" w:cs="Times New Roman"/>
              <w:noProof/>
            </w:rPr>
            <w:t>Hypotheses</w:t>
          </w:r>
          <w:r w:rsidRPr="00A20E63">
            <w:rPr>
              <w:rFonts w:ascii="Times New Roman" w:hAnsi="Times New Roman" w:cs="Times New Roman"/>
              <w:noProof/>
            </w:rPr>
            <w:tab/>
          </w:r>
          <w:r w:rsidRPr="00A20E63">
            <w:rPr>
              <w:rFonts w:ascii="Times New Roman" w:hAnsi="Times New Roman" w:cs="Times New Roman"/>
              <w:noProof/>
            </w:rPr>
            <w:fldChar w:fldCharType="begin"/>
          </w:r>
          <w:r w:rsidRPr="00A20E63">
            <w:rPr>
              <w:rFonts w:ascii="Times New Roman" w:hAnsi="Times New Roman" w:cs="Times New Roman"/>
              <w:noProof/>
            </w:rPr>
            <w:instrText xml:space="preserve"> PAGEREF _Toc351117851 \h </w:instrText>
          </w:r>
          <w:r w:rsidRPr="00A20E63">
            <w:rPr>
              <w:rFonts w:ascii="Times New Roman" w:hAnsi="Times New Roman" w:cs="Times New Roman"/>
              <w:noProof/>
            </w:rPr>
          </w:r>
          <w:r w:rsidRPr="00A20E63">
            <w:rPr>
              <w:rFonts w:ascii="Times New Roman" w:hAnsi="Times New Roman" w:cs="Times New Roman"/>
              <w:noProof/>
            </w:rPr>
            <w:fldChar w:fldCharType="separate"/>
          </w:r>
          <w:r w:rsidR="00A20EF2">
            <w:rPr>
              <w:rFonts w:ascii="Times New Roman" w:hAnsi="Times New Roman" w:cs="Times New Roman"/>
              <w:noProof/>
            </w:rPr>
            <w:t>14</w:t>
          </w:r>
          <w:r w:rsidRPr="00A20E63">
            <w:rPr>
              <w:rFonts w:ascii="Times New Roman" w:hAnsi="Times New Roman" w:cs="Times New Roman"/>
              <w:noProof/>
            </w:rPr>
            <w:fldChar w:fldCharType="end"/>
          </w:r>
        </w:p>
        <w:p w14:paraId="4107D5AC" w14:textId="77777777" w:rsidR="00DA1171" w:rsidRPr="00A20E63" w:rsidRDefault="00DA1171" w:rsidP="00DA1171">
          <w:pPr>
            <w:pStyle w:val="TOC1"/>
            <w:tabs>
              <w:tab w:val="right" w:leader="dot" w:pos="9350"/>
            </w:tabs>
            <w:spacing w:before="0" w:line="240" w:lineRule="auto"/>
            <w:rPr>
              <w:rFonts w:ascii="Times New Roman" w:eastAsiaTheme="minorEastAsia" w:hAnsi="Times New Roman" w:cs="Times New Roman"/>
              <w:b w:val="0"/>
              <w:caps w:val="0"/>
              <w:noProof/>
              <w:sz w:val="24"/>
              <w:szCs w:val="24"/>
              <w:lang w:eastAsia="ja-JP"/>
            </w:rPr>
          </w:pPr>
          <w:r w:rsidRPr="00A20E63">
            <w:rPr>
              <w:rFonts w:ascii="Times New Roman" w:hAnsi="Times New Roman" w:cs="Times New Roman"/>
              <w:noProof/>
            </w:rPr>
            <w:t>Methods</w:t>
          </w:r>
          <w:r w:rsidRPr="00A20E63">
            <w:rPr>
              <w:rFonts w:ascii="Times New Roman" w:hAnsi="Times New Roman" w:cs="Times New Roman"/>
              <w:noProof/>
            </w:rPr>
            <w:tab/>
          </w:r>
          <w:r w:rsidRPr="00A20E63">
            <w:rPr>
              <w:rFonts w:ascii="Times New Roman" w:hAnsi="Times New Roman" w:cs="Times New Roman"/>
              <w:noProof/>
            </w:rPr>
            <w:fldChar w:fldCharType="begin"/>
          </w:r>
          <w:r w:rsidRPr="00A20E63">
            <w:rPr>
              <w:rFonts w:ascii="Times New Roman" w:hAnsi="Times New Roman" w:cs="Times New Roman"/>
              <w:noProof/>
            </w:rPr>
            <w:instrText xml:space="preserve"> PAGEREF _Toc351117852 \h </w:instrText>
          </w:r>
          <w:r w:rsidRPr="00A20E63">
            <w:rPr>
              <w:rFonts w:ascii="Times New Roman" w:hAnsi="Times New Roman" w:cs="Times New Roman"/>
              <w:noProof/>
            </w:rPr>
          </w:r>
          <w:r w:rsidRPr="00A20E63">
            <w:rPr>
              <w:rFonts w:ascii="Times New Roman" w:hAnsi="Times New Roman" w:cs="Times New Roman"/>
              <w:noProof/>
            </w:rPr>
            <w:fldChar w:fldCharType="separate"/>
          </w:r>
          <w:r w:rsidR="00A20EF2">
            <w:rPr>
              <w:rFonts w:ascii="Times New Roman" w:hAnsi="Times New Roman" w:cs="Times New Roman"/>
              <w:noProof/>
            </w:rPr>
            <w:t>14</w:t>
          </w:r>
          <w:r w:rsidRPr="00A20E63">
            <w:rPr>
              <w:rFonts w:ascii="Times New Roman" w:hAnsi="Times New Roman" w:cs="Times New Roman"/>
              <w:noProof/>
            </w:rPr>
            <w:fldChar w:fldCharType="end"/>
          </w:r>
        </w:p>
        <w:p w14:paraId="649CF27C" w14:textId="77777777" w:rsidR="00DA1171" w:rsidRPr="00A20E63" w:rsidRDefault="00DA1171" w:rsidP="00DA1171">
          <w:pPr>
            <w:pStyle w:val="TOC2"/>
            <w:tabs>
              <w:tab w:val="right" w:leader="dot" w:pos="9350"/>
            </w:tabs>
            <w:spacing w:line="240" w:lineRule="auto"/>
            <w:rPr>
              <w:rFonts w:ascii="Times New Roman" w:eastAsiaTheme="minorEastAsia" w:hAnsi="Times New Roman" w:cs="Times New Roman"/>
              <w:smallCaps w:val="0"/>
              <w:noProof/>
              <w:sz w:val="24"/>
              <w:szCs w:val="24"/>
              <w:lang w:eastAsia="ja-JP"/>
            </w:rPr>
          </w:pPr>
          <w:r w:rsidRPr="00A20E63">
            <w:rPr>
              <w:rFonts w:ascii="Times New Roman" w:hAnsi="Times New Roman" w:cs="Times New Roman"/>
              <w:noProof/>
            </w:rPr>
            <w:t>Data Collection</w:t>
          </w:r>
          <w:r w:rsidRPr="00A20E63">
            <w:rPr>
              <w:rFonts w:ascii="Times New Roman" w:hAnsi="Times New Roman" w:cs="Times New Roman"/>
              <w:noProof/>
            </w:rPr>
            <w:tab/>
          </w:r>
          <w:r w:rsidRPr="00A20E63">
            <w:rPr>
              <w:rFonts w:ascii="Times New Roman" w:hAnsi="Times New Roman" w:cs="Times New Roman"/>
              <w:noProof/>
            </w:rPr>
            <w:fldChar w:fldCharType="begin"/>
          </w:r>
          <w:r w:rsidRPr="00A20E63">
            <w:rPr>
              <w:rFonts w:ascii="Times New Roman" w:hAnsi="Times New Roman" w:cs="Times New Roman"/>
              <w:noProof/>
            </w:rPr>
            <w:instrText xml:space="preserve"> PAGEREF _Toc351117853 \h </w:instrText>
          </w:r>
          <w:r w:rsidRPr="00A20E63">
            <w:rPr>
              <w:rFonts w:ascii="Times New Roman" w:hAnsi="Times New Roman" w:cs="Times New Roman"/>
              <w:noProof/>
            </w:rPr>
          </w:r>
          <w:r w:rsidRPr="00A20E63">
            <w:rPr>
              <w:rFonts w:ascii="Times New Roman" w:hAnsi="Times New Roman" w:cs="Times New Roman"/>
              <w:noProof/>
            </w:rPr>
            <w:fldChar w:fldCharType="separate"/>
          </w:r>
          <w:r w:rsidR="00A20EF2">
            <w:rPr>
              <w:rFonts w:ascii="Times New Roman" w:hAnsi="Times New Roman" w:cs="Times New Roman"/>
              <w:noProof/>
            </w:rPr>
            <w:t>14</w:t>
          </w:r>
          <w:r w:rsidRPr="00A20E63">
            <w:rPr>
              <w:rFonts w:ascii="Times New Roman" w:hAnsi="Times New Roman" w:cs="Times New Roman"/>
              <w:noProof/>
            </w:rPr>
            <w:fldChar w:fldCharType="end"/>
          </w:r>
        </w:p>
        <w:p w14:paraId="740F786E" w14:textId="77777777" w:rsidR="00DA1171" w:rsidRPr="00A20E63" w:rsidRDefault="00DA1171" w:rsidP="00DA1171">
          <w:pPr>
            <w:pStyle w:val="TOC3"/>
            <w:tabs>
              <w:tab w:val="right" w:leader="dot" w:pos="9350"/>
            </w:tabs>
            <w:spacing w:line="240" w:lineRule="auto"/>
            <w:rPr>
              <w:rFonts w:ascii="Times New Roman" w:eastAsiaTheme="minorEastAsia" w:hAnsi="Times New Roman" w:cs="Times New Roman"/>
              <w:i w:val="0"/>
              <w:noProof/>
              <w:sz w:val="24"/>
              <w:szCs w:val="24"/>
              <w:lang w:eastAsia="ja-JP"/>
            </w:rPr>
          </w:pPr>
          <w:r w:rsidRPr="00A20E63">
            <w:rPr>
              <w:rFonts w:ascii="Times New Roman" w:hAnsi="Times New Roman" w:cs="Times New Roman"/>
              <w:noProof/>
            </w:rPr>
            <w:t>SDM data preparation</w:t>
          </w:r>
          <w:r w:rsidRPr="00A20E63">
            <w:rPr>
              <w:rFonts w:ascii="Times New Roman" w:hAnsi="Times New Roman" w:cs="Times New Roman"/>
              <w:noProof/>
            </w:rPr>
            <w:tab/>
          </w:r>
          <w:r w:rsidRPr="00A20E63">
            <w:rPr>
              <w:rFonts w:ascii="Times New Roman" w:hAnsi="Times New Roman" w:cs="Times New Roman"/>
              <w:noProof/>
            </w:rPr>
            <w:fldChar w:fldCharType="begin"/>
          </w:r>
          <w:r w:rsidRPr="00A20E63">
            <w:rPr>
              <w:rFonts w:ascii="Times New Roman" w:hAnsi="Times New Roman" w:cs="Times New Roman"/>
              <w:noProof/>
            </w:rPr>
            <w:instrText xml:space="preserve"> PAGEREF _Toc351117854 \h </w:instrText>
          </w:r>
          <w:r w:rsidRPr="00A20E63">
            <w:rPr>
              <w:rFonts w:ascii="Times New Roman" w:hAnsi="Times New Roman" w:cs="Times New Roman"/>
              <w:noProof/>
            </w:rPr>
          </w:r>
          <w:r w:rsidRPr="00A20E63">
            <w:rPr>
              <w:rFonts w:ascii="Times New Roman" w:hAnsi="Times New Roman" w:cs="Times New Roman"/>
              <w:noProof/>
            </w:rPr>
            <w:fldChar w:fldCharType="separate"/>
          </w:r>
          <w:r w:rsidR="00A20EF2">
            <w:rPr>
              <w:rFonts w:ascii="Times New Roman" w:hAnsi="Times New Roman" w:cs="Times New Roman"/>
              <w:noProof/>
            </w:rPr>
            <w:t>14</w:t>
          </w:r>
          <w:r w:rsidRPr="00A20E63">
            <w:rPr>
              <w:rFonts w:ascii="Times New Roman" w:hAnsi="Times New Roman" w:cs="Times New Roman"/>
              <w:noProof/>
            </w:rPr>
            <w:fldChar w:fldCharType="end"/>
          </w:r>
        </w:p>
        <w:p w14:paraId="108BF7B2" w14:textId="77777777" w:rsidR="00DA1171" w:rsidRPr="00A20E63" w:rsidRDefault="00DA1171" w:rsidP="00DA1171">
          <w:pPr>
            <w:pStyle w:val="TOC3"/>
            <w:tabs>
              <w:tab w:val="right" w:leader="dot" w:pos="9350"/>
            </w:tabs>
            <w:spacing w:line="240" w:lineRule="auto"/>
            <w:rPr>
              <w:rFonts w:ascii="Times New Roman" w:eastAsiaTheme="minorEastAsia" w:hAnsi="Times New Roman" w:cs="Times New Roman"/>
              <w:i w:val="0"/>
              <w:noProof/>
              <w:sz w:val="24"/>
              <w:szCs w:val="24"/>
              <w:lang w:eastAsia="ja-JP"/>
            </w:rPr>
          </w:pPr>
          <w:r w:rsidRPr="00A20E63">
            <w:rPr>
              <w:rFonts w:ascii="Times New Roman" w:hAnsi="Times New Roman" w:cs="Times New Roman"/>
              <w:noProof/>
            </w:rPr>
            <w:t>Computing Infrastructure</w:t>
          </w:r>
          <w:r w:rsidRPr="00A20E63">
            <w:rPr>
              <w:rFonts w:ascii="Times New Roman" w:hAnsi="Times New Roman" w:cs="Times New Roman"/>
              <w:noProof/>
            </w:rPr>
            <w:tab/>
          </w:r>
          <w:r w:rsidRPr="00A20E63">
            <w:rPr>
              <w:rFonts w:ascii="Times New Roman" w:hAnsi="Times New Roman" w:cs="Times New Roman"/>
              <w:noProof/>
            </w:rPr>
            <w:fldChar w:fldCharType="begin"/>
          </w:r>
          <w:r w:rsidRPr="00A20E63">
            <w:rPr>
              <w:rFonts w:ascii="Times New Roman" w:hAnsi="Times New Roman" w:cs="Times New Roman"/>
              <w:noProof/>
            </w:rPr>
            <w:instrText xml:space="preserve"> PAGEREF _Toc351117855 \h </w:instrText>
          </w:r>
          <w:r w:rsidRPr="00A20E63">
            <w:rPr>
              <w:rFonts w:ascii="Times New Roman" w:hAnsi="Times New Roman" w:cs="Times New Roman"/>
              <w:noProof/>
            </w:rPr>
          </w:r>
          <w:r w:rsidRPr="00A20E63">
            <w:rPr>
              <w:rFonts w:ascii="Times New Roman" w:hAnsi="Times New Roman" w:cs="Times New Roman"/>
              <w:noProof/>
            </w:rPr>
            <w:fldChar w:fldCharType="separate"/>
          </w:r>
          <w:r w:rsidR="00A20EF2">
            <w:rPr>
              <w:rFonts w:ascii="Times New Roman" w:hAnsi="Times New Roman" w:cs="Times New Roman"/>
              <w:noProof/>
            </w:rPr>
            <w:t>15</w:t>
          </w:r>
          <w:r w:rsidRPr="00A20E63">
            <w:rPr>
              <w:rFonts w:ascii="Times New Roman" w:hAnsi="Times New Roman" w:cs="Times New Roman"/>
              <w:noProof/>
            </w:rPr>
            <w:fldChar w:fldCharType="end"/>
          </w:r>
        </w:p>
        <w:p w14:paraId="64AA1226" w14:textId="77777777" w:rsidR="00DA1171" w:rsidRPr="00A20E63" w:rsidRDefault="00DA1171" w:rsidP="00DA1171">
          <w:pPr>
            <w:pStyle w:val="TOC2"/>
            <w:tabs>
              <w:tab w:val="right" w:leader="dot" w:pos="9350"/>
            </w:tabs>
            <w:spacing w:line="240" w:lineRule="auto"/>
            <w:rPr>
              <w:rFonts w:ascii="Times New Roman" w:eastAsiaTheme="minorEastAsia" w:hAnsi="Times New Roman" w:cs="Times New Roman"/>
              <w:smallCaps w:val="0"/>
              <w:noProof/>
              <w:sz w:val="24"/>
              <w:szCs w:val="24"/>
              <w:lang w:eastAsia="ja-JP"/>
            </w:rPr>
          </w:pPr>
          <w:r w:rsidRPr="00A20E63">
            <w:rPr>
              <w:rFonts w:ascii="Times New Roman" w:hAnsi="Times New Roman" w:cs="Times New Roman"/>
              <w:noProof/>
            </w:rPr>
            <w:t>Estimating and Modeling SDM Runtime, Cost, and Accuracy</w:t>
          </w:r>
          <w:r w:rsidRPr="00A20E63">
            <w:rPr>
              <w:rFonts w:ascii="Times New Roman" w:hAnsi="Times New Roman" w:cs="Times New Roman"/>
              <w:noProof/>
            </w:rPr>
            <w:tab/>
          </w:r>
          <w:r w:rsidRPr="00A20E63">
            <w:rPr>
              <w:rFonts w:ascii="Times New Roman" w:hAnsi="Times New Roman" w:cs="Times New Roman"/>
              <w:noProof/>
            </w:rPr>
            <w:fldChar w:fldCharType="begin"/>
          </w:r>
          <w:r w:rsidRPr="00A20E63">
            <w:rPr>
              <w:rFonts w:ascii="Times New Roman" w:hAnsi="Times New Roman" w:cs="Times New Roman"/>
              <w:noProof/>
            </w:rPr>
            <w:instrText xml:space="preserve"> PAGEREF _Toc351117856 \h </w:instrText>
          </w:r>
          <w:r w:rsidRPr="00A20E63">
            <w:rPr>
              <w:rFonts w:ascii="Times New Roman" w:hAnsi="Times New Roman" w:cs="Times New Roman"/>
              <w:noProof/>
            </w:rPr>
          </w:r>
          <w:r w:rsidRPr="00A20E63">
            <w:rPr>
              <w:rFonts w:ascii="Times New Roman" w:hAnsi="Times New Roman" w:cs="Times New Roman"/>
              <w:noProof/>
            </w:rPr>
            <w:fldChar w:fldCharType="separate"/>
          </w:r>
          <w:r w:rsidR="00A20EF2">
            <w:rPr>
              <w:rFonts w:ascii="Times New Roman" w:hAnsi="Times New Roman" w:cs="Times New Roman"/>
              <w:noProof/>
            </w:rPr>
            <w:t>15</w:t>
          </w:r>
          <w:r w:rsidRPr="00A20E63">
            <w:rPr>
              <w:rFonts w:ascii="Times New Roman" w:hAnsi="Times New Roman" w:cs="Times New Roman"/>
              <w:noProof/>
            </w:rPr>
            <w:fldChar w:fldCharType="end"/>
          </w:r>
        </w:p>
        <w:p w14:paraId="6B871544" w14:textId="77777777" w:rsidR="00DA1171" w:rsidRPr="00A20E63" w:rsidRDefault="00DA1171" w:rsidP="00DA1171">
          <w:pPr>
            <w:pStyle w:val="TOC2"/>
            <w:tabs>
              <w:tab w:val="right" w:leader="dot" w:pos="9350"/>
            </w:tabs>
            <w:spacing w:line="240" w:lineRule="auto"/>
            <w:rPr>
              <w:rFonts w:ascii="Times New Roman" w:eastAsiaTheme="minorEastAsia" w:hAnsi="Times New Roman" w:cs="Times New Roman"/>
              <w:smallCaps w:val="0"/>
              <w:noProof/>
              <w:sz w:val="24"/>
              <w:szCs w:val="24"/>
              <w:lang w:eastAsia="ja-JP"/>
            </w:rPr>
          </w:pPr>
          <w:r w:rsidRPr="00A20E63">
            <w:rPr>
              <w:rFonts w:ascii="Times New Roman" w:hAnsi="Times New Roman" w:cs="Times New Roman"/>
              <w:noProof/>
            </w:rPr>
            <w:t>Optimal Prediction</w:t>
          </w:r>
          <w:r w:rsidRPr="00A20E63">
            <w:rPr>
              <w:rFonts w:ascii="Times New Roman" w:hAnsi="Times New Roman" w:cs="Times New Roman"/>
              <w:noProof/>
            </w:rPr>
            <w:tab/>
          </w:r>
          <w:r w:rsidRPr="00A20E63">
            <w:rPr>
              <w:rFonts w:ascii="Times New Roman" w:hAnsi="Times New Roman" w:cs="Times New Roman"/>
              <w:noProof/>
            </w:rPr>
            <w:fldChar w:fldCharType="begin"/>
          </w:r>
          <w:r w:rsidRPr="00A20E63">
            <w:rPr>
              <w:rFonts w:ascii="Times New Roman" w:hAnsi="Times New Roman" w:cs="Times New Roman"/>
              <w:noProof/>
            </w:rPr>
            <w:instrText xml:space="preserve"> PAGEREF _Toc351117857 \h </w:instrText>
          </w:r>
          <w:r w:rsidRPr="00A20E63">
            <w:rPr>
              <w:rFonts w:ascii="Times New Roman" w:hAnsi="Times New Roman" w:cs="Times New Roman"/>
              <w:noProof/>
            </w:rPr>
          </w:r>
          <w:r w:rsidRPr="00A20E63">
            <w:rPr>
              <w:rFonts w:ascii="Times New Roman" w:hAnsi="Times New Roman" w:cs="Times New Roman"/>
              <w:noProof/>
            </w:rPr>
            <w:fldChar w:fldCharType="separate"/>
          </w:r>
          <w:r w:rsidR="00A20EF2">
            <w:rPr>
              <w:rFonts w:ascii="Times New Roman" w:hAnsi="Times New Roman" w:cs="Times New Roman"/>
              <w:noProof/>
            </w:rPr>
            <w:t>16</w:t>
          </w:r>
          <w:r w:rsidRPr="00A20E63">
            <w:rPr>
              <w:rFonts w:ascii="Times New Roman" w:hAnsi="Times New Roman" w:cs="Times New Roman"/>
              <w:noProof/>
            </w:rPr>
            <w:fldChar w:fldCharType="end"/>
          </w:r>
        </w:p>
        <w:p w14:paraId="3847CD43" w14:textId="77777777" w:rsidR="00DA1171" w:rsidRPr="00A20E63" w:rsidRDefault="00DA1171" w:rsidP="00DA1171">
          <w:pPr>
            <w:pStyle w:val="TOC1"/>
            <w:tabs>
              <w:tab w:val="right" w:leader="dot" w:pos="9350"/>
            </w:tabs>
            <w:spacing w:before="0" w:line="240" w:lineRule="auto"/>
            <w:rPr>
              <w:rFonts w:ascii="Times New Roman" w:eastAsiaTheme="minorEastAsia" w:hAnsi="Times New Roman" w:cs="Times New Roman"/>
              <w:b w:val="0"/>
              <w:caps w:val="0"/>
              <w:noProof/>
              <w:sz w:val="24"/>
              <w:szCs w:val="24"/>
              <w:lang w:eastAsia="ja-JP"/>
            </w:rPr>
          </w:pPr>
          <w:r w:rsidRPr="00A20E63">
            <w:rPr>
              <w:rFonts w:ascii="Times New Roman" w:hAnsi="Times New Roman" w:cs="Times New Roman"/>
              <w:noProof/>
            </w:rPr>
            <w:t>Limitations and Extensibility of this Framework</w:t>
          </w:r>
          <w:r w:rsidRPr="00A20E63">
            <w:rPr>
              <w:rFonts w:ascii="Times New Roman" w:hAnsi="Times New Roman" w:cs="Times New Roman"/>
              <w:noProof/>
            </w:rPr>
            <w:tab/>
          </w:r>
          <w:r w:rsidRPr="00A20E63">
            <w:rPr>
              <w:rFonts w:ascii="Times New Roman" w:hAnsi="Times New Roman" w:cs="Times New Roman"/>
              <w:noProof/>
            </w:rPr>
            <w:fldChar w:fldCharType="begin"/>
          </w:r>
          <w:r w:rsidRPr="00A20E63">
            <w:rPr>
              <w:rFonts w:ascii="Times New Roman" w:hAnsi="Times New Roman" w:cs="Times New Roman"/>
              <w:noProof/>
            </w:rPr>
            <w:instrText xml:space="preserve"> PAGEREF _Toc351117858 \h </w:instrText>
          </w:r>
          <w:r w:rsidRPr="00A20E63">
            <w:rPr>
              <w:rFonts w:ascii="Times New Roman" w:hAnsi="Times New Roman" w:cs="Times New Roman"/>
              <w:noProof/>
            </w:rPr>
          </w:r>
          <w:r w:rsidRPr="00A20E63">
            <w:rPr>
              <w:rFonts w:ascii="Times New Roman" w:hAnsi="Times New Roman" w:cs="Times New Roman"/>
              <w:noProof/>
            </w:rPr>
            <w:fldChar w:fldCharType="separate"/>
          </w:r>
          <w:r w:rsidR="00A20EF2">
            <w:rPr>
              <w:rFonts w:ascii="Times New Roman" w:hAnsi="Times New Roman" w:cs="Times New Roman"/>
              <w:noProof/>
            </w:rPr>
            <w:t>17</w:t>
          </w:r>
          <w:r w:rsidRPr="00A20E63">
            <w:rPr>
              <w:rFonts w:ascii="Times New Roman" w:hAnsi="Times New Roman" w:cs="Times New Roman"/>
              <w:noProof/>
            </w:rPr>
            <w:fldChar w:fldCharType="end"/>
          </w:r>
        </w:p>
        <w:p w14:paraId="359A4B0C" w14:textId="77777777" w:rsidR="00DA1171" w:rsidRPr="00A20E63" w:rsidRDefault="00DA1171" w:rsidP="00DA1171">
          <w:pPr>
            <w:pStyle w:val="TOC1"/>
            <w:tabs>
              <w:tab w:val="right" w:leader="dot" w:pos="9350"/>
            </w:tabs>
            <w:spacing w:before="0" w:line="240" w:lineRule="auto"/>
            <w:rPr>
              <w:rFonts w:ascii="Times New Roman" w:eastAsiaTheme="minorEastAsia" w:hAnsi="Times New Roman" w:cs="Times New Roman"/>
              <w:b w:val="0"/>
              <w:caps w:val="0"/>
              <w:noProof/>
              <w:sz w:val="24"/>
              <w:szCs w:val="24"/>
              <w:lang w:eastAsia="ja-JP"/>
            </w:rPr>
          </w:pPr>
          <w:r w:rsidRPr="00A20E63">
            <w:rPr>
              <w:rFonts w:ascii="Times New Roman" w:hAnsi="Times New Roman" w:cs="Times New Roman"/>
              <w:noProof/>
            </w:rPr>
            <w:t>Results</w:t>
          </w:r>
          <w:r w:rsidRPr="00A20E63">
            <w:rPr>
              <w:rFonts w:ascii="Times New Roman" w:hAnsi="Times New Roman" w:cs="Times New Roman"/>
              <w:noProof/>
            </w:rPr>
            <w:tab/>
          </w:r>
          <w:r w:rsidRPr="00A20E63">
            <w:rPr>
              <w:rFonts w:ascii="Times New Roman" w:hAnsi="Times New Roman" w:cs="Times New Roman"/>
              <w:noProof/>
            </w:rPr>
            <w:fldChar w:fldCharType="begin"/>
          </w:r>
          <w:r w:rsidRPr="00A20E63">
            <w:rPr>
              <w:rFonts w:ascii="Times New Roman" w:hAnsi="Times New Roman" w:cs="Times New Roman"/>
              <w:noProof/>
            </w:rPr>
            <w:instrText xml:space="preserve"> PAGEREF _Toc351117859 \h </w:instrText>
          </w:r>
          <w:r w:rsidRPr="00A20E63">
            <w:rPr>
              <w:rFonts w:ascii="Times New Roman" w:hAnsi="Times New Roman" w:cs="Times New Roman"/>
              <w:noProof/>
            </w:rPr>
          </w:r>
          <w:r w:rsidRPr="00A20E63">
            <w:rPr>
              <w:rFonts w:ascii="Times New Roman" w:hAnsi="Times New Roman" w:cs="Times New Roman"/>
              <w:noProof/>
            </w:rPr>
            <w:fldChar w:fldCharType="separate"/>
          </w:r>
          <w:r w:rsidR="00A20EF2">
            <w:rPr>
              <w:rFonts w:ascii="Times New Roman" w:hAnsi="Times New Roman" w:cs="Times New Roman"/>
              <w:noProof/>
            </w:rPr>
            <w:t>18</w:t>
          </w:r>
          <w:r w:rsidRPr="00A20E63">
            <w:rPr>
              <w:rFonts w:ascii="Times New Roman" w:hAnsi="Times New Roman" w:cs="Times New Roman"/>
              <w:noProof/>
            </w:rPr>
            <w:fldChar w:fldCharType="end"/>
          </w:r>
        </w:p>
        <w:p w14:paraId="7B3DDEAD" w14:textId="77777777" w:rsidR="00DA1171" w:rsidRPr="00A20E63" w:rsidRDefault="00DA1171" w:rsidP="00DA1171">
          <w:pPr>
            <w:pStyle w:val="TOC2"/>
            <w:tabs>
              <w:tab w:val="right" w:leader="dot" w:pos="9350"/>
            </w:tabs>
            <w:spacing w:line="240" w:lineRule="auto"/>
            <w:rPr>
              <w:rFonts w:ascii="Times New Roman" w:eastAsiaTheme="minorEastAsia" w:hAnsi="Times New Roman" w:cs="Times New Roman"/>
              <w:smallCaps w:val="0"/>
              <w:noProof/>
              <w:sz w:val="24"/>
              <w:szCs w:val="24"/>
              <w:lang w:eastAsia="ja-JP"/>
            </w:rPr>
          </w:pPr>
          <w:r w:rsidRPr="00A20E63">
            <w:rPr>
              <w:rFonts w:ascii="Times New Roman" w:hAnsi="Times New Roman" w:cs="Times New Roman"/>
              <w:noProof/>
            </w:rPr>
            <w:t>Optimal data configuration</w:t>
          </w:r>
          <w:r w:rsidRPr="00A20E63">
            <w:rPr>
              <w:rFonts w:ascii="Times New Roman" w:hAnsi="Times New Roman" w:cs="Times New Roman"/>
              <w:noProof/>
            </w:rPr>
            <w:tab/>
          </w:r>
          <w:r w:rsidRPr="00A20E63">
            <w:rPr>
              <w:rFonts w:ascii="Times New Roman" w:hAnsi="Times New Roman" w:cs="Times New Roman"/>
              <w:noProof/>
            </w:rPr>
            <w:fldChar w:fldCharType="begin"/>
          </w:r>
          <w:r w:rsidRPr="00A20E63">
            <w:rPr>
              <w:rFonts w:ascii="Times New Roman" w:hAnsi="Times New Roman" w:cs="Times New Roman"/>
              <w:noProof/>
            </w:rPr>
            <w:instrText xml:space="preserve"> PAGEREF _Toc351117860 \h </w:instrText>
          </w:r>
          <w:r w:rsidRPr="00A20E63">
            <w:rPr>
              <w:rFonts w:ascii="Times New Roman" w:hAnsi="Times New Roman" w:cs="Times New Roman"/>
              <w:noProof/>
            </w:rPr>
          </w:r>
          <w:r w:rsidRPr="00A20E63">
            <w:rPr>
              <w:rFonts w:ascii="Times New Roman" w:hAnsi="Times New Roman" w:cs="Times New Roman"/>
              <w:noProof/>
            </w:rPr>
            <w:fldChar w:fldCharType="separate"/>
          </w:r>
          <w:r w:rsidR="00A20EF2">
            <w:rPr>
              <w:rFonts w:ascii="Times New Roman" w:hAnsi="Times New Roman" w:cs="Times New Roman"/>
              <w:noProof/>
            </w:rPr>
            <w:t>18</w:t>
          </w:r>
          <w:r w:rsidRPr="00A20E63">
            <w:rPr>
              <w:rFonts w:ascii="Times New Roman" w:hAnsi="Times New Roman" w:cs="Times New Roman"/>
              <w:noProof/>
            </w:rPr>
            <w:fldChar w:fldCharType="end"/>
          </w:r>
        </w:p>
        <w:p w14:paraId="0F949274" w14:textId="77777777" w:rsidR="00DA1171" w:rsidRPr="00A20E63" w:rsidRDefault="00DA1171" w:rsidP="00DA1171">
          <w:pPr>
            <w:pStyle w:val="TOC2"/>
            <w:tabs>
              <w:tab w:val="right" w:leader="dot" w:pos="9350"/>
            </w:tabs>
            <w:spacing w:line="240" w:lineRule="auto"/>
            <w:rPr>
              <w:rFonts w:ascii="Times New Roman" w:eastAsiaTheme="minorEastAsia" w:hAnsi="Times New Roman" w:cs="Times New Roman"/>
              <w:smallCaps w:val="0"/>
              <w:noProof/>
              <w:sz w:val="24"/>
              <w:szCs w:val="24"/>
              <w:lang w:eastAsia="ja-JP"/>
            </w:rPr>
          </w:pPr>
          <w:r w:rsidRPr="00A20E63">
            <w:rPr>
              <w:rFonts w:ascii="Times New Roman" w:hAnsi="Times New Roman" w:cs="Times New Roman"/>
              <w:noProof/>
            </w:rPr>
            <w:t>Model Performance</w:t>
          </w:r>
          <w:r w:rsidRPr="00A20E63">
            <w:rPr>
              <w:rFonts w:ascii="Times New Roman" w:hAnsi="Times New Roman" w:cs="Times New Roman"/>
              <w:noProof/>
            </w:rPr>
            <w:tab/>
          </w:r>
          <w:r w:rsidRPr="00A20E63">
            <w:rPr>
              <w:rFonts w:ascii="Times New Roman" w:hAnsi="Times New Roman" w:cs="Times New Roman"/>
              <w:noProof/>
            </w:rPr>
            <w:fldChar w:fldCharType="begin"/>
          </w:r>
          <w:r w:rsidRPr="00A20E63">
            <w:rPr>
              <w:rFonts w:ascii="Times New Roman" w:hAnsi="Times New Roman" w:cs="Times New Roman"/>
              <w:noProof/>
            </w:rPr>
            <w:instrText xml:space="preserve"> PAGEREF _Toc351117861 \h </w:instrText>
          </w:r>
          <w:r w:rsidRPr="00A20E63">
            <w:rPr>
              <w:rFonts w:ascii="Times New Roman" w:hAnsi="Times New Roman" w:cs="Times New Roman"/>
              <w:noProof/>
            </w:rPr>
          </w:r>
          <w:r w:rsidRPr="00A20E63">
            <w:rPr>
              <w:rFonts w:ascii="Times New Roman" w:hAnsi="Times New Roman" w:cs="Times New Roman"/>
              <w:noProof/>
            </w:rPr>
            <w:fldChar w:fldCharType="separate"/>
          </w:r>
          <w:r w:rsidR="00A20EF2">
            <w:rPr>
              <w:rFonts w:ascii="Times New Roman" w:hAnsi="Times New Roman" w:cs="Times New Roman"/>
              <w:noProof/>
            </w:rPr>
            <w:t>19</w:t>
          </w:r>
          <w:r w:rsidRPr="00A20E63">
            <w:rPr>
              <w:rFonts w:ascii="Times New Roman" w:hAnsi="Times New Roman" w:cs="Times New Roman"/>
              <w:noProof/>
            </w:rPr>
            <w:fldChar w:fldCharType="end"/>
          </w:r>
        </w:p>
        <w:p w14:paraId="51C32C81" w14:textId="77777777" w:rsidR="00DA1171" w:rsidRPr="00A20E63" w:rsidRDefault="00DA1171" w:rsidP="00DA1171">
          <w:pPr>
            <w:pStyle w:val="TOC2"/>
            <w:tabs>
              <w:tab w:val="right" w:leader="dot" w:pos="9350"/>
            </w:tabs>
            <w:spacing w:line="240" w:lineRule="auto"/>
            <w:rPr>
              <w:rFonts w:ascii="Times New Roman" w:eastAsiaTheme="minorEastAsia" w:hAnsi="Times New Roman" w:cs="Times New Roman"/>
              <w:smallCaps w:val="0"/>
              <w:noProof/>
              <w:sz w:val="24"/>
              <w:szCs w:val="24"/>
              <w:lang w:eastAsia="ja-JP"/>
            </w:rPr>
          </w:pPr>
          <w:r w:rsidRPr="00A20E63">
            <w:rPr>
              <w:rFonts w:ascii="Times New Roman" w:hAnsi="Times New Roman" w:cs="Times New Roman"/>
              <w:noProof/>
            </w:rPr>
            <w:t>Controls on SDM Runtime</w:t>
          </w:r>
          <w:r w:rsidRPr="00A20E63">
            <w:rPr>
              <w:rFonts w:ascii="Times New Roman" w:hAnsi="Times New Roman" w:cs="Times New Roman"/>
              <w:noProof/>
            </w:rPr>
            <w:tab/>
          </w:r>
          <w:r w:rsidRPr="00A20E63">
            <w:rPr>
              <w:rFonts w:ascii="Times New Roman" w:hAnsi="Times New Roman" w:cs="Times New Roman"/>
              <w:noProof/>
            </w:rPr>
            <w:fldChar w:fldCharType="begin"/>
          </w:r>
          <w:r w:rsidRPr="00A20E63">
            <w:rPr>
              <w:rFonts w:ascii="Times New Roman" w:hAnsi="Times New Roman" w:cs="Times New Roman"/>
              <w:noProof/>
            </w:rPr>
            <w:instrText xml:space="preserve"> PAGEREF _Toc351117862 \h </w:instrText>
          </w:r>
          <w:r w:rsidRPr="00A20E63">
            <w:rPr>
              <w:rFonts w:ascii="Times New Roman" w:hAnsi="Times New Roman" w:cs="Times New Roman"/>
              <w:noProof/>
            </w:rPr>
          </w:r>
          <w:r w:rsidRPr="00A20E63">
            <w:rPr>
              <w:rFonts w:ascii="Times New Roman" w:hAnsi="Times New Roman" w:cs="Times New Roman"/>
              <w:noProof/>
            </w:rPr>
            <w:fldChar w:fldCharType="separate"/>
          </w:r>
          <w:r w:rsidR="00A20EF2">
            <w:rPr>
              <w:rFonts w:ascii="Times New Roman" w:hAnsi="Times New Roman" w:cs="Times New Roman"/>
              <w:noProof/>
            </w:rPr>
            <w:t>19</w:t>
          </w:r>
          <w:r w:rsidRPr="00A20E63">
            <w:rPr>
              <w:rFonts w:ascii="Times New Roman" w:hAnsi="Times New Roman" w:cs="Times New Roman"/>
              <w:noProof/>
            </w:rPr>
            <w:fldChar w:fldCharType="end"/>
          </w:r>
        </w:p>
        <w:p w14:paraId="478F2BD3" w14:textId="77777777" w:rsidR="00DA1171" w:rsidRPr="00A20E63" w:rsidRDefault="00DA1171" w:rsidP="00DA1171">
          <w:pPr>
            <w:pStyle w:val="TOC2"/>
            <w:tabs>
              <w:tab w:val="right" w:leader="dot" w:pos="9350"/>
            </w:tabs>
            <w:spacing w:line="240" w:lineRule="auto"/>
            <w:rPr>
              <w:rFonts w:ascii="Times New Roman" w:eastAsiaTheme="minorEastAsia" w:hAnsi="Times New Roman" w:cs="Times New Roman"/>
              <w:smallCaps w:val="0"/>
              <w:noProof/>
              <w:sz w:val="24"/>
              <w:szCs w:val="24"/>
              <w:lang w:eastAsia="ja-JP"/>
            </w:rPr>
          </w:pPr>
          <w:r w:rsidRPr="00A20E63">
            <w:rPr>
              <w:rFonts w:ascii="Times New Roman" w:hAnsi="Times New Roman" w:cs="Times New Roman"/>
              <w:noProof/>
            </w:rPr>
            <w:t>Optimization</w:t>
          </w:r>
          <w:r w:rsidRPr="00A20E63">
            <w:rPr>
              <w:rFonts w:ascii="Times New Roman" w:hAnsi="Times New Roman" w:cs="Times New Roman"/>
              <w:noProof/>
            </w:rPr>
            <w:tab/>
          </w:r>
          <w:r w:rsidRPr="00A20E63">
            <w:rPr>
              <w:rFonts w:ascii="Times New Roman" w:hAnsi="Times New Roman" w:cs="Times New Roman"/>
              <w:noProof/>
            </w:rPr>
            <w:fldChar w:fldCharType="begin"/>
          </w:r>
          <w:r w:rsidRPr="00A20E63">
            <w:rPr>
              <w:rFonts w:ascii="Times New Roman" w:hAnsi="Times New Roman" w:cs="Times New Roman"/>
              <w:noProof/>
            </w:rPr>
            <w:instrText xml:space="preserve"> PAGEREF _Toc351117863 \h </w:instrText>
          </w:r>
          <w:r w:rsidRPr="00A20E63">
            <w:rPr>
              <w:rFonts w:ascii="Times New Roman" w:hAnsi="Times New Roman" w:cs="Times New Roman"/>
              <w:noProof/>
            </w:rPr>
          </w:r>
          <w:r w:rsidRPr="00A20E63">
            <w:rPr>
              <w:rFonts w:ascii="Times New Roman" w:hAnsi="Times New Roman" w:cs="Times New Roman"/>
              <w:noProof/>
            </w:rPr>
            <w:fldChar w:fldCharType="separate"/>
          </w:r>
          <w:r w:rsidR="00A20EF2">
            <w:rPr>
              <w:rFonts w:ascii="Times New Roman" w:hAnsi="Times New Roman" w:cs="Times New Roman"/>
              <w:noProof/>
            </w:rPr>
            <w:t>20</w:t>
          </w:r>
          <w:r w:rsidRPr="00A20E63">
            <w:rPr>
              <w:rFonts w:ascii="Times New Roman" w:hAnsi="Times New Roman" w:cs="Times New Roman"/>
              <w:noProof/>
            </w:rPr>
            <w:fldChar w:fldCharType="end"/>
          </w:r>
        </w:p>
        <w:p w14:paraId="5A912B1F" w14:textId="77777777" w:rsidR="00DA1171" w:rsidRPr="00A20E63" w:rsidRDefault="00DA1171" w:rsidP="00DA1171">
          <w:pPr>
            <w:pStyle w:val="TOC1"/>
            <w:tabs>
              <w:tab w:val="right" w:leader="dot" w:pos="9350"/>
            </w:tabs>
            <w:spacing w:before="0" w:line="240" w:lineRule="auto"/>
            <w:rPr>
              <w:rFonts w:ascii="Times New Roman" w:eastAsiaTheme="minorEastAsia" w:hAnsi="Times New Roman" w:cs="Times New Roman"/>
              <w:b w:val="0"/>
              <w:caps w:val="0"/>
              <w:noProof/>
              <w:sz w:val="24"/>
              <w:szCs w:val="24"/>
              <w:lang w:eastAsia="ja-JP"/>
            </w:rPr>
          </w:pPr>
          <w:r w:rsidRPr="00A20E63">
            <w:rPr>
              <w:rFonts w:ascii="Times New Roman" w:hAnsi="Times New Roman" w:cs="Times New Roman"/>
              <w:noProof/>
            </w:rPr>
            <w:t>Discussion</w:t>
          </w:r>
          <w:r w:rsidRPr="00A20E63">
            <w:rPr>
              <w:rFonts w:ascii="Times New Roman" w:hAnsi="Times New Roman" w:cs="Times New Roman"/>
              <w:noProof/>
            </w:rPr>
            <w:tab/>
          </w:r>
          <w:r w:rsidRPr="00A20E63">
            <w:rPr>
              <w:rFonts w:ascii="Times New Roman" w:hAnsi="Times New Roman" w:cs="Times New Roman"/>
              <w:noProof/>
            </w:rPr>
            <w:fldChar w:fldCharType="begin"/>
          </w:r>
          <w:r w:rsidRPr="00A20E63">
            <w:rPr>
              <w:rFonts w:ascii="Times New Roman" w:hAnsi="Times New Roman" w:cs="Times New Roman"/>
              <w:noProof/>
            </w:rPr>
            <w:instrText xml:space="preserve"> PAGEREF _Toc351117864 \h </w:instrText>
          </w:r>
          <w:r w:rsidRPr="00A20E63">
            <w:rPr>
              <w:rFonts w:ascii="Times New Roman" w:hAnsi="Times New Roman" w:cs="Times New Roman"/>
              <w:noProof/>
            </w:rPr>
          </w:r>
          <w:r w:rsidRPr="00A20E63">
            <w:rPr>
              <w:rFonts w:ascii="Times New Roman" w:hAnsi="Times New Roman" w:cs="Times New Roman"/>
              <w:noProof/>
            </w:rPr>
            <w:fldChar w:fldCharType="separate"/>
          </w:r>
          <w:r w:rsidR="00A20EF2">
            <w:rPr>
              <w:rFonts w:ascii="Times New Roman" w:hAnsi="Times New Roman" w:cs="Times New Roman"/>
              <w:noProof/>
            </w:rPr>
            <w:t>21</w:t>
          </w:r>
          <w:r w:rsidRPr="00A20E63">
            <w:rPr>
              <w:rFonts w:ascii="Times New Roman" w:hAnsi="Times New Roman" w:cs="Times New Roman"/>
              <w:noProof/>
            </w:rPr>
            <w:fldChar w:fldCharType="end"/>
          </w:r>
        </w:p>
        <w:p w14:paraId="0E302C91" w14:textId="77777777" w:rsidR="00DA1171" w:rsidRPr="00A20E63" w:rsidRDefault="00DA1171" w:rsidP="00DA1171">
          <w:pPr>
            <w:pStyle w:val="TOC2"/>
            <w:tabs>
              <w:tab w:val="right" w:leader="dot" w:pos="9350"/>
            </w:tabs>
            <w:spacing w:line="240" w:lineRule="auto"/>
            <w:rPr>
              <w:rFonts w:ascii="Times New Roman" w:eastAsiaTheme="minorEastAsia" w:hAnsi="Times New Roman" w:cs="Times New Roman"/>
              <w:smallCaps w:val="0"/>
              <w:noProof/>
              <w:sz w:val="24"/>
              <w:szCs w:val="24"/>
              <w:lang w:eastAsia="ja-JP"/>
            </w:rPr>
          </w:pPr>
          <w:r w:rsidRPr="00A20E63">
            <w:rPr>
              <w:rFonts w:ascii="Times New Roman" w:hAnsi="Times New Roman" w:cs="Times New Roman"/>
              <w:noProof/>
            </w:rPr>
            <w:t>Overview</w:t>
          </w:r>
          <w:r w:rsidRPr="00A20E63">
            <w:rPr>
              <w:rFonts w:ascii="Times New Roman" w:hAnsi="Times New Roman" w:cs="Times New Roman"/>
              <w:noProof/>
            </w:rPr>
            <w:tab/>
          </w:r>
          <w:r w:rsidRPr="00A20E63">
            <w:rPr>
              <w:rFonts w:ascii="Times New Roman" w:hAnsi="Times New Roman" w:cs="Times New Roman"/>
              <w:noProof/>
            </w:rPr>
            <w:fldChar w:fldCharType="begin"/>
          </w:r>
          <w:r w:rsidRPr="00A20E63">
            <w:rPr>
              <w:rFonts w:ascii="Times New Roman" w:hAnsi="Times New Roman" w:cs="Times New Roman"/>
              <w:noProof/>
            </w:rPr>
            <w:instrText xml:space="preserve"> PAGEREF _Toc351117865 \h </w:instrText>
          </w:r>
          <w:r w:rsidRPr="00A20E63">
            <w:rPr>
              <w:rFonts w:ascii="Times New Roman" w:hAnsi="Times New Roman" w:cs="Times New Roman"/>
              <w:noProof/>
            </w:rPr>
          </w:r>
          <w:r w:rsidRPr="00A20E63">
            <w:rPr>
              <w:rFonts w:ascii="Times New Roman" w:hAnsi="Times New Roman" w:cs="Times New Roman"/>
              <w:noProof/>
            </w:rPr>
            <w:fldChar w:fldCharType="separate"/>
          </w:r>
          <w:r w:rsidR="00A20EF2">
            <w:rPr>
              <w:rFonts w:ascii="Times New Roman" w:hAnsi="Times New Roman" w:cs="Times New Roman"/>
              <w:noProof/>
            </w:rPr>
            <w:t>21</w:t>
          </w:r>
          <w:r w:rsidRPr="00A20E63">
            <w:rPr>
              <w:rFonts w:ascii="Times New Roman" w:hAnsi="Times New Roman" w:cs="Times New Roman"/>
              <w:noProof/>
            </w:rPr>
            <w:fldChar w:fldCharType="end"/>
          </w:r>
        </w:p>
        <w:p w14:paraId="692A6428" w14:textId="77777777" w:rsidR="00DA1171" w:rsidRPr="00A20E63" w:rsidRDefault="00DA1171" w:rsidP="00DA1171">
          <w:pPr>
            <w:pStyle w:val="TOC2"/>
            <w:tabs>
              <w:tab w:val="right" w:leader="dot" w:pos="9350"/>
            </w:tabs>
            <w:spacing w:line="240" w:lineRule="auto"/>
            <w:rPr>
              <w:rFonts w:ascii="Times New Roman" w:eastAsiaTheme="minorEastAsia" w:hAnsi="Times New Roman" w:cs="Times New Roman"/>
              <w:smallCaps w:val="0"/>
              <w:noProof/>
              <w:sz w:val="24"/>
              <w:szCs w:val="24"/>
              <w:lang w:eastAsia="ja-JP"/>
            </w:rPr>
          </w:pPr>
          <w:r w:rsidRPr="00A20E63">
            <w:rPr>
              <w:rFonts w:ascii="Times New Roman" w:hAnsi="Times New Roman" w:cs="Times New Roman"/>
              <w:noProof/>
            </w:rPr>
            <w:t>R-Based Biodiversity Models and High Performance VMs</w:t>
          </w:r>
          <w:r w:rsidRPr="00A20E63">
            <w:rPr>
              <w:rFonts w:ascii="Times New Roman" w:hAnsi="Times New Roman" w:cs="Times New Roman"/>
              <w:noProof/>
            </w:rPr>
            <w:tab/>
          </w:r>
          <w:r w:rsidRPr="00A20E63">
            <w:rPr>
              <w:rFonts w:ascii="Times New Roman" w:hAnsi="Times New Roman" w:cs="Times New Roman"/>
              <w:noProof/>
            </w:rPr>
            <w:fldChar w:fldCharType="begin"/>
          </w:r>
          <w:r w:rsidRPr="00A20E63">
            <w:rPr>
              <w:rFonts w:ascii="Times New Roman" w:hAnsi="Times New Roman" w:cs="Times New Roman"/>
              <w:noProof/>
            </w:rPr>
            <w:instrText xml:space="preserve"> PAGEREF _Toc351117866 \h </w:instrText>
          </w:r>
          <w:r w:rsidRPr="00A20E63">
            <w:rPr>
              <w:rFonts w:ascii="Times New Roman" w:hAnsi="Times New Roman" w:cs="Times New Roman"/>
              <w:noProof/>
            </w:rPr>
          </w:r>
          <w:r w:rsidRPr="00A20E63">
            <w:rPr>
              <w:rFonts w:ascii="Times New Roman" w:hAnsi="Times New Roman" w:cs="Times New Roman"/>
              <w:noProof/>
            </w:rPr>
            <w:fldChar w:fldCharType="separate"/>
          </w:r>
          <w:r w:rsidR="00A20EF2">
            <w:rPr>
              <w:rFonts w:ascii="Times New Roman" w:hAnsi="Times New Roman" w:cs="Times New Roman"/>
              <w:noProof/>
            </w:rPr>
            <w:t>21</w:t>
          </w:r>
          <w:r w:rsidRPr="00A20E63">
            <w:rPr>
              <w:rFonts w:ascii="Times New Roman" w:hAnsi="Times New Roman" w:cs="Times New Roman"/>
              <w:noProof/>
            </w:rPr>
            <w:fldChar w:fldCharType="end"/>
          </w:r>
        </w:p>
        <w:p w14:paraId="1A513630" w14:textId="77777777" w:rsidR="00DA1171" w:rsidRPr="00A20E63" w:rsidRDefault="00DA1171" w:rsidP="00DA1171">
          <w:pPr>
            <w:pStyle w:val="TOC2"/>
            <w:tabs>
              <w:tab w:val="right" w:leader="dot" w:pos="9350"/>
            </w:tabs>
            <w:spacing w:line="240" w:lineRule="auto"/>
            <w:rPr>
              <w:rFonts w:ascii="Times New Roman" w:eastAsiaTheme="minorEastAsia" w:hAnsi="Times New Roman" w:cs="Times New Roman"/>
              <w:smallCaps w:val="0"/>
              <w:noProof/>
              <w:sz w:val="24"/>
              <w:szCs w:val="24"/>
              <w:lang w:eastAsia="ja-JP"/>
            </w:rPr>
          </w:pPr>
          <w:r w:rsidRPr="00A20E63">
            <w:rPr>
              <w:rFonts w:ascii="Times New Roman" w:hAnsi="Times New Roman" w:cs="Times New Roman"/>
              <w:noProof/>
            </w:rPr>
            <w:t>Extensions of the Optimization Approach</w:t>
          </w:r>
          <w:r w:rsidRPr="00A20E63">
            <w:rPr>
              <w:rFonts w:ascii="Times New Roman" w:hAnsi="Times New Roman" w:cs="Times New Roman"/>
              <w:noProof/>
            </w:rPr>
            <w:tab/>
          </w:r>
          <w:r w:rsidRPr="00A20E63">
            <w:rPr>
              <w:rFonts w:ascii="Times New Roman" w:hAnsi="Times New Roman" w:cs="Times New Roman"/>
              <w:noProof/>
            </w:rPr>
            <w:fldChar w:fldCharType="begin"/>
          </w:r>
          <w:r w:rsidRPr="00A20E63">
            <w:rPr>
              <w:rFonts w:ascii="Times New Roman" w:hAnsi="Times New Roman" w:cs="Times New Roman"/>
              <w:noProof/>
            </w:rPr>
            <w:instrText xml:space="preserve"> PAGEREF _Toc351117867 \h </w:instrText>
          </w:r>
          <w:r w:rsidRPr="00A20E63">
            <w:rPr>
              <w:rFonts w:ascii="Times New Roman" w:hAnsi="Times New Roman" w:cs="Times New Roman"/>
              <w:noProof/>
            </w:rPr>
          </w:r>
          <w:r w:rsidRPr="00A20E63">
            <w:rPr>
              <w:rFonts w:ascii="Times New Roman" w:hAnsi="Times New Roman" w:cs="Times New Roman"/>
              <w:noProof/>
            </w:rPr>
            <w:fldChar w:fldCharType="separate"/>
          </w:r>
          <w:r w:rsidR="00A20EF2">
            <w:rPr>
              <w:rFonts w:ascii="Times New Roman" w:hAnsi="Times New Roman" w:cs="Times New Roman"/>
              <w:noProof/>
            </w:rPr>
            <w:t>23</w:t>
          </w:r>
          <w:r w:rsidRPr="00A20E63">
            <w:rPr>
              <w:rFonts w:ascii="Times New Roman" w:hAnsi="Times New Roman" w:cs="Times New Roman"/>
              <w:noProof/>
            </w:rPr>
            <w:fldChar w:fldCharType="end"/>
          </w:r>
        </w:p>
        <w:p w14:paraId="3898993E" w14:textId="77777777" w:rsidR="00DA1171" w:rsidRPr="00A20E63" w:rsidRDefault="00DA1171" w:rsidP="00DA1171">
          <w:pPr>
            <w:pStyle w:val="TOC2"/>
            <w:tabs>
              <w:tab w:val="right" w:leader="dot" w:pos="9350"/>
            </w:tabs>
            <w:spacing w:line="240" w:lineRule="auto"/>
            <w:rPr>
              <w:rFonts w:ascii="Times New Roman" w:eastAsiaTheme="minorEastAsia" w:hAnsi="Times New Roman" w:cs="Times New Roman"/>
              <w:smallCaps w:val="0"/>
              <w:noProof/>
              <w:sz w:val="24"/>
              <w:szCs w:val="24"/>
              <w:lang w:eastAsia="ja-JP"/>
            </w:rPr>
          </w:pPr>
          <w:r w:rsidRPr="00A20E63">
            <w:rPr>
              <w:rFonts w:ascii="Times New Roman" w:hAnsi="Times New Roman" w:cs="Times New Roman"/>
              <w:noProof/>
            </w:rPr>
            <w:t>Cloud Computing in Biodiversity Modeling: Recommendations and Prospects</w:t>
          </w:r>
          <w:r w:rsidRPr="00A20E63">
            <w:rPr>
              <w:rFonts w:ascii="Times New Roman" w:hAnsi="Times New Roman" w:cs="Times New Roman"/>
              <w:noProof/>
            </w:rPr>
            <w:tab/>
          </w:r>
          <w:r w:rsidRPr="00A20E63">
            <w:rPr>
              <w:rFonts w:ascii="Times New Roman" w:hAnsi="Times New Roman" w:cs="Times New Roman"/>
              <w:noProof/>
            </w:rPr>
            <w:fldChar w:fldCharType="begin"/>
          </w:r>
          <w:r w:rsidRPr="00A20E63">
            <w:rPr>
              <w:rFonts w:ascii="Times New Roman" w:hAnsi="Times New Roman" w:cs="Times New Roman"/>
              <w:noProof/>
            </w:rPr>
            <w:instrText xml:space="preserve"> PAGEREF _Toc351117868 \h </w:instrText>
          </w:r>
          <w:r w:rsidRPr="00A20E63">
            <w:rPr>
              <w:rFonts w:ascii="Times New Roman" w:hAnsi="Times New Roman" w:cs="Times New Roman"/>
              <w:noProof/>
            </w:rPr>
          </w:r>
          <w:r w:rsidRPr="00A20E63">
            <w:rPr>
              <w:rFonts w:ascii="Times New Roman" w:hAnsi="Times New Roman" w:cs="Times New Roman"/>
              <w:noProof/>
            </w:rPr>
            <w:fldChar w:fldCharType="separate"/>
          </w:r>
          <w:r w:rsidR="00A20EF2">
            <w:rPr>
              <w:rFonts w:ascii="Times New Roman" w:hAnsi="Times New Roman" w:cs="Times New Roman"/>
              <w:noProof/>
            </w:rPr>
            <w:t>24</w:t>
          </w:r>
          <w:r w:rsidRPr="00A20E63">
            <w:rPr>
              <w:rFonts w:ascii="Times New Roman" w:hAnsi="Times New Roman" w:cs="Times New Roman"/>
              <w:noProof/>
            </w:rPr>
            <w:fldChar w:fldCharType="end"/>
          </w:r>
        </w:p>
        <w:p w14:paraId="513BB624" w14:textId="77777777" w:rsidR="00DA1171" w:rsidRPr="00A20E63" w:rsidRDefault="00DA1171" w:rsidP="00DA1171">
          <w:pPr>
            <w:pStyle w:val="TOC1"/>
            <w:tabs>
              <w:tab w:val="right" w:leader="dot" w:pos="9350"/>
            </w:tabs>
            <w:spacing w:before="0" w:line="240" w:lineRule="auto"/>
            <w:rPr>
              <w:rFonts w:ascii="Times New Roman" w:eastAsiaTheme="minorEastAsia" w:hAnsi="Times New Roman" w:cs="Times New Roman"/>
              <w:b w:val="0"/>
              <w:caps w:val="0"/>
              <w:noProof/>
              <w:sz w:val="24"/>
              <w:szCs w:val="24"/>
              <w:lang w:eastAsia="ja-JP"/>
            </w:rPr>
          </w:pPr>
          <w:r w:rsidRPr="00A20E63">
            <w:rPr>
              <w:rFonts w:ascii="Times New Roman" w:hAnsi="Times New Roman" w:cs="Times New Roman"/>
              <w:noProof/>
            </w:rPr>
            <w:t>References</w:t>
          </w:r>
          <w:r w:rsidRPr="00A20E63">
            <w:rPr>
              <w:rFonts w:ascii="Times New Roman" w:hAnsi="Times New Roman" w:cs="Times New Roman"/>
              <w:noProof/>
            </w:rPr>
            <w:tab/>
          </w:r>
          <w:r w:rsidRPr="00A20E63">
            <w:rPr>
              <w:rFonts w:ascii="Times New Roman" w:hAnsi="Times New Roman" w:cs="Times New Roman"/>
              <w:noProof/>
            </w:rPr>
            <w:fldChar w:fldCharType="begin"/>
          </w:r>
          <w:r w:rsidRPr="00A20E63">
            <w:rPr>
              <w:rFonts w:ascii="Times New Roman" w:hAnsi="Times New Roman" w:cs="Times New Roman"/>
              <w:noProof/>
            </w:rPr>
            <w:instrText xml:space="preserve"> PAGEREF _Toc351117869 \h </w:instrText>
          </w:r>
          <w:r w:rsidRPr="00A20E63">
            <w:rPr>
              <w:rFonts w:ascii="Times New Roman" w:hAnsi="Times New Roman" w:cs="Times New Roman"/>
              <w:noProof/>
            </w:rPr>
          </w:r>
          <w:r w:rsidRPr="00A20E63">
            <w:rPr>
              <w:rFonts w:ascii="Times New Roman" w:hAnsi="Times New Roman" w:cs="Times New Roman"/>
              <w:noProof/>
            </w:rPr>
            <w:fldChar w:fldCharType="separate"/>
          </w:r>
          <w:r w:rsidR="00A20EF2">
            <w:rPr>
              <w:rFonts w:ascii="Times New Roman" w:hAnsi="Times New Roman" w:cs="Times New Roman"/>
              <w:noProof/>
            </w:rPr>
            <w:t>26</w:t>
          </w:r>
          <w:r w:rsidRPr="00A20E63">
            <w:rPr>
              <w:rFonts w:ascii="Times New Roman" w:hAnsi="Times New Roman" w:cs="Times New Roman"/>
              <w:noProof/>
            </w:rPr>
            <w:fldChar w:fldCharType="end"/>
          </w:r>
        </w:p>
        <w:p w14:paraId="7AC75C04" w14:textId="77777777" w:rsidR="00DA1171" w:rsidRPr="00A20E63" w:rsidRDefault="00DA1171" w:rsidP="00DA1171">
          <w:pPr>
            <w:pStyle w:val="TOC1"/>
            <w:tabs>
              <w:tab w:val="right" w:leader="dot" w:pos="9350"/>
            </w:tabs>
            <w:spacing w:before="0" w:line="240" w:lineRule="auto"/>
            <w:rPr>
              <w:rFonts w:ascii="Times New Roman" w:eastAsiaTheme="minorEastAsia" w:hAnsi="Times New Roman" w:cs="Times New Roman"/>
              <w:b w:val="0"/>
              <w:caps w:val="0"/>
              <w:noProof/>
              <w:sz w:val="24"/>
              <w:szCs w:val="24"/>
              <w:lang w:eastAsia="ja-JP"/>
            </w:rPr>
          </w:pPr>
          <w:r w:rsidRPr="00A20E63">
            <w:rPr>
              <w:rFonts w:ascii="Times New Roman" w:hAnsi="Times New Roman" w:cs="Times New Roman"/>
              <w:noProof/>
            </w:rPr>
            <w:t>Figures</w:t>
          </w:r>
          <w:r w:rsidRPr="00A20E63">
            <w:rPr>
              <w:rFonts w:ascii="Times New Roman" w:hAnsi="Times New Roman" w:cs="Times New Roman"/>
              <w:noProof/>
            </w:rPr>
            <w:tab/>
          </w:r>
          <w:r w:rsidRPr="00A20E63">
            <w:rPr>
              <w:rFonts w:ascii="Times New Roman" w:hAnsi="Times New Roman" w:cs="Times New Roman"/>
              <w:noProof/>
            </w:rPr>
            <w:fldChar w:fldCharType="begin"/>
          </w:r>
          <w:r w:rsidRPr="00A20E63">
            <w:rPr>
              <w:rFonts w:ascii="Times New Roman" w:hAnsi="Times New Roman" w:cs="Times New Roman"/>
              <w:noProof/>
            </w:rPr>
            <w:instrText xml:space="preserve"> PAGEREF _Toc351117870 \h </w:instrText>
          </w:r>
          <w:r w:rsidRPr="00A20E63">
            <w:rPr>
              <w:rFonts w:ascii="Times New Roman" w:hAnsi="Times New Roman" w:cs="Times New Roman"/>
              <w:noProof/>
            </w:rPr>
          </w:r>
          <w:r w:rsidRPr="00A20E63">
            <w:rPr>
              <w:rFonts w:ascii="Times New Roman" w:hAnsi="Times New Roman" w:cs="Times New Roman"/>
              <w:noProof/>
            </w:rPr>
            <w:fldChar w:fldCharType="separate"/>
          </w:r>
          <w:r w:rsidR="00A20EF2">
            <w:rPr>
              <w:rFonts w:ascii="Times New Roman" w:hAnsi="Times New Roman" w:cs="Times New Roman"/>
              <w:noProof/>
            </w:rPr>
            <w:t>ii</w:t>
          </w:r>
          <w:r w:rsidRPr="00A20E63">
            <w:rPr>
              <w:rFonts w:ascii="Times New Roman" w:hAnsi="Times New Roman" w:cs="Times New Roman"/>
              <w:noProof/>
            </w:rPr>
            <w:fldChar w:fldCharType="end"/>
          </w:r>
        </w:p>
        <w:p w14:paraId="4D21F698" w14:textId="77777777" w:rsidR="00DA1171" w:rsidRPr="00A20E63" w:rsidRDefault="00DA1171" w:rsidP="00DA1171">
          <w:pPr>
            <w:pStyle w:val="TOC1"/>
            <w:tabs>
              <w:tab w:val="right" w:leader="dot" w:pos="9350"/>
            </w:tabs>
            <w:spacing w:before="0" w:line="240" w:lineRule="auto"/>
            <w:rPr>
              <w:rFonts w:ascii="Times New Roman" w:eastAsiaTheme="minorEastAsia" w:hAnsi="Times New Roman" w:cs="Times New Roman"/>
              <w:b w:val="0"/>
              <w:caps w:val="0"/>
              <w:noProof/>
              <w:sz w:val="24"/>
              <w:szCs w:val="24"/>
              <w:lang w:eastAsia="ja-JP"/>
            </w:rPr>
          </w:pPr>
          <w:r w:rsidRPr="00A20E63">
            <w:rPr>
              <w:rFonts w:ascii="Times New Roman" w:hAnsi="Times New Roman" w:cs="Times New Roman"/>
              <w:noProof/>
            </w:rPr>
            <w:t>Tables</w:t>
          </w:r>
          <w:r w:rsidRPr="00A20E63">
            <w:rPr>
              <w:rFonts w:ascii="Times New Roman" w:hAnsi="Times New Roman" w:cs="Times New Roman"/>
              <w:noProof/>
            </w:rPr>
            <w:tab/>
          </w:r>
          <w:r w:rsidRPr="00A20E63">
            <w:rPr>
              <w:rFonts w:ascii="Times New Roman" w:hAnsi="Times New Roman" w:cs="Times New Roman"/>
              <w:noProof/>
            </w:rPr>
            <w:fldChar w:fldCharType="begin"/>
          </w:r>
          <w:r w:rsidRPr="00A20E63">
            <w:rPr>
              <w:rFonts w:ascii="Times New Roman" w:hAnsi="Times New Roman" w:cs="Times New Roman"/>
              <w:noProof/>
            </w:rPr>
            <w:instrText xml:space="preserve"> PAGEREF _Toc351117871 \h </w:instrText>
          </w:r>
          <w:r w:rsidRPr="00A20E63">
            <w:rPr>
              <w:rFonts w:ascii="Times New Roman" w:hAnsi="Times New Roman" w:cs="Times New Roman"/>
              <w:noProof/>
            </w:rPr>
          </w:r>
          <w:r w:rsidRPr="00A20E63">
            <w:rPr>
              <w:rFonts w:ascii="Times New Roman" w:hAnsi="Times New Roman" w:cs="Times New Roman"/>
              <w:noProof/>
            </w:rPr>
            <w:fldChar w:fldCharType="separate"/>
          </w:r>
          <w:r w:rsidR="00A20EF2">
            <w:rPr>
              <w:rFonts w:ascii="Times New Roman" w:hAnsi="Times New Roman" w:cs="Times New Roman"/>
              <w:noProof/>
            </w:rPr>
            <w:t>ii</w:t>
          </w:r>
          <w:r w:rsidRPr="00A20E63">
            <w:rPr>
              <w:rFonts w:ascii="Times New Roman" w:hAnsi="Times New Roman" w:cs="Times New Roman"/>
              <w:noProof/>
            </w:rPr>
            <w:fldChar w:fldCharType="end"/>
          </w:r>
        </w:p>
        <w:p w14:paraId="2AFE09D9" w14:textId="77777777" w:rsidR="00DA1171" w:rsidRPr="00A20E63" w:rsidRDefault="00DA1171" w:rsidP="00DA1171">
          <w:pPr>
            <w:pStyle w:val="TOC1"/>
            <w:tabs>
              <w:tab w:val="right" w:leader="dot" w:pos="9350"/>
            </w:tabs>
            <w:spacing w:before="0" w:line="240" w:lineRule="auto"/>
            <w:rPr>
              <w:rFonts w:ascii="Times New Roman" w:eastAsiaTheme="minorEastAsia" w:hAnsi="Times New Roman" w:cs="Times New Roman"/>
              <w:b w:val="0"/>
              <w:caps w:val="0"/>
              <w:noProof/>
              <w:sz w:val="24"/>
              <w:szCs w:val="24"/>
              <w:lang w:eastAsia="ja-JP"/>
            </w:rPr>
          </w:pPr>
          <w:r w:rsidRPr="00A20E63">
            <w:rPr>
              <w:rFonts w:ascii="Times New Roman" w:hAnsi="Times New Roman" w:cs="Times New Roman"/>
              <w:noProof/>
            </w:rPr>
            <w:t>Appendices</w:t>
          </w:r>
          <w:r w:rsidRPr="00A20E63">
            <w:rPr>
              <w:rFonts w:ascii="Times New Roman" w:hAnsi="Times New Roman" w:cs="Times New Roman"/>
              <w:noProof/>
            </w:rPr>
            <w:tab/>
          </w:r>
          <w:r w:rsidRPr="00A20E63">
            <w:rPr>
              <w:rFonts w:ascii="Times New Roman" w:hAnsi="Times New Roman" w:cs="Times New Roman"/>
              <w:noProof/>
            </w:rPr>
            <w:fldChar w:fldCharType="begin"/>
          </w:r>
          <w:r w:rsidRPr="00A20E63">
            <w:rPr>
              <w:rFonts w:ascii="Times New Roman" w:hAnsi="Times New Roman" w:cs="Times New Roman"/>
              <w:noProof/>
            </w:rPr>
            <w:instrText xml:space="preserve"> PAGEREF _Toc351117872 \h </w:instrText>
          </w:r>
          <w:r w:rsidRPr="00A20E63">
            <w:rPr>
              <w:rFonts w:ascii="Times New Roman" w:hAnsi="Times New Roman" w:cs="Times New Roman"/>
              <w:noProof/>
            </w:rPr>
          </w:r>
          <w:r w:rsidRPr="00A20E63">
            <w:rPr>
              <w:rFonts w:ascii="Times New Roman" w:hAnsi="Times New Roman" w:cs="Times New Roman"/>
              <w:noProof/>
            </w:rPr>
            <w:fldChar w:fldCharType="separate"/>
          </w:r>
          <w:r w:rsidR="00A20EF2">
            <w:rPr>
              <w:rFonts w:ascii="Times New Roman" w:hAnsi="Times New Roman" w:cs="Times New Roman"/>
              <w:noProof/>
            </w:rPr>
            <w:t>ii</w:t>
          </w:r>
          <w:r w:rsidRPr="00A20E63">
            <w:rPr>
              <w:rFonts w:ascii="Times New Roman" w:hAnsi="Times New Roman" w:cs="Times New Roman"/>
              <w:noProof/>
            </w:rPr>
            <w:fldChar w:fldCharType="end"/>
          </w:r>
        </w:p>
        <w:p w14:paraId="6ECCA17F" w14:textId="77777777" w:rsidR="00DA1171" w:rsidRPr="00A20E63" w:rsidRDefault="00DA1171" w:rsidP="00DA1171">
          <w:pPr>
            <w:pStyle w:val="TOC2"/>
            <w:tabs>
              <w:tab w:val="right" w:leader="dot" w:pos="9350"/>
            </w:tabs>
            <w:spacing w:line="240" w:lineRule="auto"/>
            <w:rPr>
              <w:rFonts w:ascii="Times New Roman" w:eastAsiaTheme="minorEastAsia" w:hAnsi="Times New Roman" w:cs="Times New Roman"/>
              <w:smallCaps w:val="0"/>
              <w:noProof/>
              <w:sz w:val="24"/>
              <w:szCs w:val="24"/>
              <w:lang w:eastAsia="ja-JP"/>
            </w:rPr>
          </w:pPr>
          <w:r w:rsidRPr="00A20E63">
            <w:rPr>
              <w:rFonts w:ascii="Times New Roman" w:hAnsi="Times New Roman" w:cs="Times New Roman"/>
              <w:noProof/>
            </w:rPr>
            <w:t>Appendix A: Literature Meta-Analysis</w:t>
          </w:r>
          <w:r w:rsidRPr="00A20E63">
            <w:rPr>
              <w:rFonts w:ascii="Times New Roman" w:hAnsi="Times New Roman" w:cs="Times New Roman"/>
              <w:noProof/>
            </w:rPr>
            <w:tab/>
          </w:r>
          <w:r w:rsidRPr="00A20E63">
            <w:rPr>
              <w:rFonts w:ascii="Times New Roman" w:hAnsi="Times New Roman" w:cs="Times New Roman"/>
              <w:noProof/>
            </w:rPr>
            <w:fldChar w:fldCharType="begin"/>
          </w:r>
          <w:r w:rsidRPr="00A20E63">
            <w:rPr>
              <w:rFonts w:ascii="Times New Roman" w:hAnsi="Times New Roman" w:cs="Times New Roman"/>
              <w:noProof/>
            </w:rPr>
            <w:instrText xml:space="preserve"> PAGEREF _Toc351117873 \h </w:instrText>
          </w:r>
          <w:r w:rsidRPr="00A20E63">
            <w:rPr>
              <w:rFonts w:ascii="Times New Roman" w:hAnsi="Times New Roman" w:cs="Times New Roman"/>
              <w:noProof/>
            </w:rPr>
          </w:r>
          <w:r w:rsidRPr="00A20E63">
            <w:rPr>
              <w:rFonts w:ascii="Times New Roman" w:hAnsi="Times New Roman" w:cs="Times New Roman"/>
              <w:noProof/>
            </w:rPr>
            <w:fldChar w:fldCharType="separate"/>
          </w:r>
          <w:r w:rsidR="00A20EF2">
            <w:rPr>
              <w:rFonts w:ascii="Times New Roman" w:hAnsi="Times New Roman" w:cs="Times New Roman"/>
              <w:noProof/>
            </w:rPr>
            <w:t>ii</w:t>
          </w:r>
          <w:r w:rsidRPr="00A20E63">
            <w:rPr>
              <w:rFonts w:ascii="Times New Roman" w:hAnsi="Times New Roman" w:cs="Times New Roman"/>
              <w:noProof/>
            </w:rPr>
            <w:fldChar w:fldCharType="end"/>
          </w:r>
        </w:p>
        <w:p w14:paraId="3B5C72E8" w14:textId="77777777" w:rsidR="00DA1171" w:rsidRPr="00A20E63" w:rsidRDefault="00DA1171" w:rsidP="00DA1171">
          <w:pPr>
            <w:pStyle w:val="TOC3"/>
            <w:tabs>
              <w:tab w:val="right" w:leader="dot" w:pos="9350"/>
            </w:tabs>
            <w:spacing w:line="240" w:lineRule="auto"/>
            <w:rPr>
              <w:rFonts w:ascii="Times New Roman" w:eastAsiaTheme="minorEastAsia" w:hAnsi="Times New Roman" w:cs="Times New Roman"/>
              <w:i w:val="0"/>
              <w:noProof/>
              <w:sz w:val="24"/>
              <w:szCs w:val="24"/>
              <w:lang w:eastAsia="ja-JP"/>
            </w:rPr>
          </w:pPr>
          <w:r w:rsidRPr="00A20E63">
            <w:rPr>
              <w:rFonts w:ascii="Times New Roman" w:hAnsi="Times New Roman" w:cs="Times New Roman"/>
              <w:i w:val="0"/>
              <w:noProof/>
            </w:rPr>
            <w:t>Table A1: Studies Evaluated in the Analysis</w:t>
          </w:r>
          <w:r w:rsidRPr="00A20E63">
            <w:rPr>
              <w:rFonts w:ascii="Times New Roman" w:hAnsi="Times New Roman" w:cs="Times New Roman"/>
              <w:noProof/>
            </w:rPr>
            <w:tab/>
          </w:r>
          <w:r w:rsidRPr="00A20E63">
            <w:rPr>
              <w:rFonts w:ascii="Times New Roman" w:hAnsi="Times New Roman" w:cs="Times New Roman"/>
              <w:noProof/>
            </w:rPr>
            <w:fldChar w:fldCharType="begin"/>
          </w:r>
          <w:r w:rsidRPr="00A20E63">
            <w:rPr>
              <w:rFonts w:ascii="Times New Roman" w:hAnsi="Times New Roman" w:cs="Times New Roman"/>
              <w:noProof/>
            </w:rPr>
            <w:instrText xml:space="preserve"> PAGEREF _Toc351117874 \h </w:instrText>
          </w:r>
          <w:r w:rsidRPr="00A20E63">
            <w:rPr>
              <w:rFonts w:ascii="Times New Roman" w:hAnsi="Times New Roman" w:cs="Times New Roman"/>
              <w:noProof/>
            </w:rPr>
          </w:r>
          <w:r w:rsidRPr="00A20E63">
            <w:rPr>
              <w:rFonts w:ascii="Times New Roman" w:hAnsi="Times New Roman" w:cs="Times New Roman"/>
              <w:noProof/>
            </w:rPr>
            <w:fldChar w:fldCharType="separate"/>
          </w:r>
          <w:r w:rsidR="00A20EF2">
            <w:rPr>
              <w:rFonts w:ascii="Times New Roman" w:hAnsi="Times New Roman" w:cs="Times New Roman"/>
              <w:noProof/>
            </w:rPr>
            <w:t>ii</w:t>
          </w:r>
          <w:r w:rsidRPr="00A20E63">
            <w:rPr>
              <w:rFonts w:ascii="Times New Roman" w:hAnsi="Times New Roman" w:cs="Times New Roman"/>
              <w:noProof/>
            </w:rPr>
            <w:fldChar w:fldCharType="end"/>
          </w:r>
        </w:p>
        <w:p w14:paraId="64B10C2A" w14:textId="77777777" w:rsidR="00DA1171" w:rsidRPr="00A20E63" w:rsidRDefault="00DA1171" w:rsidP="00DA1171">
          <w:pPr>
            <w:pStyle w:val="TOC2"/>
            <w:tabs>
              <w:tab w:val="right" w:leader="dot" w:pos="9350"/>
            </w:tabs>
            <w:spacing w:line="240" w:lineRule="auto"/>
            <w:rPr>
              <w:rFonts w:ascii="Times New Roman" w:eastAsiaTheme="minorEastAsia" w:hAnsi="Times New Roman" w:cs="Times New Roman"/>
              <w:smallCaps w:val="0"/>
              <w:noProof/>
              <w:sz w:val="24"/>
              <w:szCs w:val="24"/>
              <w:lang w:eastAsia="ja-JP"/>
            </w:rPr>
          </w:pPr>
          <w:r w:rsidRPr="00A20E63">
            <w:rPr>
              <w:rFonts w:ascii="Times New Roman" w:hAnsi="Times New Roman" w:cs="Times New Roman"/>
              <w:noProof/>
            </w:rPr>
            <w:t>Appendix B: Data Collection Protocol</w:t>
          </w:r>
          <w:r w:rsidRPr="00A20E63">
            <w:rPr>
              <w:rFonts w:ascii="Times New Roman" w:hAnsi="Times New Roman" w:cs="Times New Roman"/>
              <w:noProof/>
            </w:rPr>
            <w:tab/>
          </w:r>
          <w:r w:rsidRPr="00A20E63">
            <w:rPr>
              <w:rFonts w:ascii="Times New Roman" w:hAnsi="Times New Roman" w:cs="Times New Roman"/>
              <w:noProof/>
            </w:rPr>
            <w:fldChar w:fldCharType="begin"/>
          </w:r>
          <w:r w:rsidRPr="00A20E63">
            <w:rPr>
              <w:rFonts w:ascii="Times New Roman" w:hAnsi="Times New Roman" w:cs="Times New Roman"/>
              <w:noProof/>
            </w:rPr>
            <w:instrText xml:space="preserve"> PAGEREF _Toc351117875 \h </w:instrText>
          </w:r>
          <w:r w:rsidRPr="00A20E63">
            <w:rPr>
              <w:rFonts w:ascii="Times New Roman" w:hAnsi="Times New Roman" w:cs="Times New Roman"/>
              <w:noProof/>
            </w:rPr>
          </w:r>
          <w:r w:rsidRPr="00A20E63">
            <w:rPr>
              <w:rFonts w:ascii="Times New Roman" w:hAnsi="Times New Roman" w:cs="Times New Roman"/>
              <w:noProof/>
            </w:rPr>
            <w:fldChar w:fldCharType="separate"/>
          </w:r>
          <w:r w:rsidR="00A20EF2">
            <w:rPr>
              <w:rFonts w:ascii="Times New Roman" w:hAnsi="Times New Roman" w:cs="Times New Roman"/>
              <w:noProof/>
            </w:rPr>
            <w:t>xii</w:t>
          </w:r>
          <w:r w:rsidRPr="00A20E63">
            <w:rPr>
              <w:rFonts w:ascii="Times New Roman" w:hAnsi="Times New Roman" w:cs="Times New Roman"/>
              <w:noProof/>
            </w:rPr>
            <w:fldChar w:fldCharType="end"/>
          </w:r>
        </w:p>
        <w:p w14:paraId="772C97F2" w14:textId="77777777" w:rsidR="00DA1171" w:rsidRPr="00A20E63" w:rsidRDefault="00DA1171" w:rsidP="00DA1171">
          <w:pPr>
            <w:pStyle w:val="TOC3"/>
            <w:tabs>
              <w:tab w:val="right" w:leader="dot" w:pos="9350"/>
            </w:tabs>
            <w:spacing w:line="240" w:lineRule="auto"/>
            <w:rPr>
              <w:rFonts w:ascii="Times New Roman" w:eastAsiaTheme="minorEastAsia" w:hAnsi="Times New Roman" w:cs="Times New Roman"/>
              <w:i w:val="0"/>
              <w:noProof/>
              <w:sz w:val="24"/>
              <w:szCs w:val="24"/>
              <w:lang w:eastAsia="ja-JP"/>
            </w:rPr>
          </w:pPr>
          <w:r w:rsidRPr="00A20E63">
            <w:rPr>
              <w:rFonts w:ascii="Times New Roman" w:hAnsi="Times New Roman" w:cs="Times New Roman"/>
              <w:i w:val="0"/>
              <w:noProof/>
            </w:rPr>
            <w:t>Figure B1: Conceptual Flowchart of Distributed System Used for Automated SDM</w:t>
          </w:r>
          <w:r w:rsidRPr="00A20E63">
            <w:rPr>
              <w:rFonts w:ascii="Times New Roman" w:hAnsi="Times New Roman" w:cs="Times New Roman"/>
              <w:noProof/>
            </w:rPr>
            <w:tab/>
          </w:r>
          <w:r w:rsidRPr="00A20E63">
            <w:rPr>
              <w:rFonts w:ascii="Times New Roman" w:hAnsi="Times New Roman" w:cs="Times New Roman"/>
              <w:noProof/>
            </w:rPr>
            <w:fldChar w:fldCharType="begin"/>
          </w:r>
          <w:r w:rsidRPr="00A20E63">
            <w:rPr>
              <w:rFonts w:ascii="Times New Roman" w:hAnsi="Times New Roman" w:cs="Times New Roman"/>
              <w:noProof/>
            </w:rPr>
            <w:instrText xml:space="preserve"> PAGEREF _Toc351117876 \h </w:instrText>
          </w:r>
          <w:r w:rsidRPr="00A20E63">
            <w:rPr>
              <w:rFonts w:ascii="Times New Roman" w:hAnsi="Times New Roman" w:cs="Times New Roman"/>
              <w:noProof/>
            </w:rPr>
          </w:r>
          <w:r w:rsidRPr="00A20E63">
            <w:rPr>
              <w:rFonts w:ascii="Times New Roman" w:hAnsi="Times New Roman" w:cs="Times New Roman"/>
              <w:noProof/>
            </w:rPr>
            <w:fldChar w:fldCharType="separate"/>
          </w:r>
          <w:r w:rsidR="00A20EF2">
            <w:rPr>
              <w:rFonts w:ascii="Times New Roman" w:hAnsi="Times New Roman" w:cs="Times New Roman"/>
              <w:noProof/>
            </w:rPr>
            <w:t>xii</w:t>
          </w:r>
          <w:r w:rsidRPr="00A20E63">
            <w:rPr>
              <w:rFonts w:ascii="Times New Roman" w:hAnsi="Times New Roman" w:cs="Times New Roman"/>
              <w:noProof/>
            </w:rPr>
            <w:fldChar w:fldCharType="end"/>
          </w:r>
        </w:p>
        <w:p w14:paraId="04CE2650" w14:textId="77777777" w:rsidR="00DA1171" w:rsidRPr="00A20E63" w:rsidRDefault="00DA1171" w:rsidP="00DA1171">
          <w:pPr>
            <w:pStyle w:val="TOC2"/>
            <w:tabs>
              <w:tab w:val="right" w:leader="dot" w:pos="9350"/>
            </w:tabs>
            <w:spacing w:line="240" w:lineRule="auto"/>
            <w:rPr>
              <w:rFonts w:ascii="Times New Roman" w:eastAsiaTheme="minorEastAsia" w:hAnsi="Times New Roman" w:cs="Times New Roman"/>
              <w:smallCaps w:val="0"/>
              <w:noProof/>
              <w:sz w:val="24"/>
              <w:szCs w:val="24"/>
              <w:lang w:eastAsia="ja-JP"/>
            </w:rPr>
          </w:pPr>
          <w:r w:rsidRPr="00A20E63">
            <w:rPr>
              <w:rFonts w:ascii="Times New Roman" w:hAnsi="Times New Roman" w:cs="Times New Roman"/>
              <w:noProof/>
            </w:rPr>
            <w:t>Appendix C: Bayesian Model Priors</w:t>
          </w:r>
          <w:r w:rsidRPr="00A20E63">
            <w:rPr>
              <w:rFonts w:ascii="Times New Roman" w:hAnsi="Times New Roman" w:cs="Times New Roman"/>
              <w:noProof/>
            </w:rPr>
            <w:tab/>
          </w:r>
          <w:r w:rsidRPr="00A20E63">
            <w:rPr>
              <w:rFonts w:ascii="Times New Roman" w:hAnsi="Times New Roman" w:cs="Times New Roman"/>
              <w:noProof/>
            </w:rPr>
            <w:fldChar w:fldCharType="begin"/>
          </w:r>
          <w:r w:rsidRPr="00A20E63">
            <w:rPr>
              <w:rFonts w:ascii="Times New Roman" w:hAnsi="Times New Roman" w:cs="Times New Roman"/>
              <w:noProof/>
            </w:rPr>
            <w:instrText xml:space="preserve"> PAGEREF _Toc351117877 \h </w:instrText>
          </w:r>
          <w:r w:rsidRPr="00A20E63">
            <w:rPr>
              <w:rFonts w:ascii="Times New Roman" w:hAnsi="Times New Roman" w:cs="Times New Roman"/>
              <w:noProof/>
            </w:rPr>
          </w:r>
          <w:r w:rsidRPr="00A20E63">
            <w:rPr>
              <w:rFonts w:ascii="Times New Roman" w:hAnsi="Times New Roman" w:cs="Times New Roman"/>
              <w:noProof/>
            </w:rPr>
            <w:fldChar w:fldCharType="separate"/>
          </w:r>
          <w:r w:rsidR="00A20EF2">
            <w:rPr>
              <w:rFonts w:ascii="Times New Roman" w:hAnsi="Times New Roman" w:cs="Times New Roman"/>
              <w:noProof/>
            </w:rPr>
            <w:t>xiii</w:t>
          </w:r>
          <w:r w:rsidRPr="00A20E63">
            <w:rPr>
              <w:rFonts w:ascii="Times New Roman" w:hAnsi="Times New Roman" w:cs="Times New Roman"/>
              <w:noProof/>
            </w:rPr>
            <w:fldChar w:fldCharType="end"/>
          </w:r>
        </w:p>
        <w:p w14:paraId="6427EBF3" w14:textId="77777777" w:rsidR="00BD46CC" w:rsidRPr="00E37E04" w:rsidRDefault="00D15052" w:rsidP="00DA1171">
          <w:pPr>
            <w:spacing w:after="0" w:line="240" w:lineRule="auto"/>
            <w:rPr>
              <w:rFonts w:ascii="Times New Roman" w:hAnsi="Times New Roman"/>
              <w:b/>
              <w:bCs/>
              <w:noProof/>
              <w:sz w:val="24"/>
              <w:szCs w:val="24"/>
            </w:rPr>
            <w:sectPr w:rsidR="00BD46CC" w:rsidRPr="00E37E04" w:rsidSect="00561118">
              <w:type w:val="continuous"/>
              <w:pgSz w:w="12240" w:h="15840"/>
              <w:pgMar w:top="1440" w:right="1440" w:bottom="1440" w:left="1440" w:header="720" w:footer="720" w:gutter="0"/>
              <w:pgNumType w:start="0"/>
              <w:cols w:space="720"/>
              <w:titlePg/>
            </w:sectPr>
          </w:pPr>
          <w:r w:rsidRPr="00A20E63">
            <w:rPr>
              <w:rFonts w:ascii="Times New Roman" w:hAnsi="Times New Roman" w:cs="Times New Roman"/>
              <w:sz w:val="24"/>
              <w:szCs w:val="24"/>
            </w:rPr>
            <w:fldChar w:fldCharType="end"/>
          </w:r>
        </w:p>
      </w:sdtContent>
    </w:sdt>
    <w:p w14:paraId="1E7619AB" w14:textId="6042223A" w:rsidR="00D15052" w:rsidRPr="00E37E04" w:rsidRDefault="00D15052" w:rsidP="00DA1171">
      <w:pPr>
        <w:spacing w:after="0" w:line="240" w:lineRule="auto"/>
        <w:rPr>
          <w:rFonts w:ascii="Times New Roman" w:hAnsi="Times New Roman"/>
          <w:b/>
          <w:bCs/>
          <w:noProof/>
          <w:sz w:val="24"/>
          <w:szCs w:val="24"/>
        </w:rPr>
      </w:pPr>
    </w:p>
    <w:p w14:paraId="7DD1D8E3" w14:textId="77777777" w:rsidR="00D15052" w:rsidRPr="00E37E04" w:rsidRDefault="00D15052" w:rsidP="00DA1171">
      <w:pPr>
        <w:spacing w:after="0" w:line="240" w:lineRule="auto"/>
        <w:rPr>
          <w:rFonts w:ascii="Times New Roman" w:hAnsi="Times New Roman"/>
          <w:b/>
          <w:bCs/>
          <w:noProof/>
          <w:sz w:val="24"/>
          <w:szCs w:val="24"/>
        </w:rPr>
      </w:pPr>
      <w:r w:rsidRPr="00E37E04">
        <w:rPr>
          <w:rFonts w:ascii="Times New Roman" w:hAnsi="Times New Roman"/>
          <w:b/>
          <w:bCs/>
          <w:noProof/>
          <w:sz w:val="24"/>
          <w:szCs w:val="24"/>
        </w:rPr>
        <w:br w:type="page"/>
      </w:r>
    </w:p>
    <w:p w14:paraId="782E871A" w14:textId="2C01EA81" w:rsidR="00963DFE" w:rsidRPr="00A20E63" w:rsidRDefault="00963DFE" w:rsidP="00DA1171">
      <w:pPr>
        <w:pStyle w:val="Heading1"/>
        <w:spacing w:before="0" w:line="240" w:lineRule="auto"/>
        <w:rPr>
          <w:rFonts w:ascii="Times New Roman" w:hAnsi="Times New Roman" w:cs="Times New Roman"/>
          <w:b/>
          <w:sz w:val="32"/>
          <w:szCs w:val="32"/>
        </w:rPr>
      </w:pPr>
      <w:bookmarkStart w:id="0" w:name="_Toc351117841"/>
      <w:r w:rsidRPr="00A20E63">
        <w:rPr>
          <w:rFonts w:ascii="Times New Roman" w:hAnsi="Times New Roman" w:cs="Times New Roman"/>
          <w:b/>
          <w:sz w:val="32"/>
          <w:szCs w:val="32"/>
        </w:rPr>
        <w:lastRenderedPageBreak/>
        <w:t>Acknowledgements</w:t>
      </w:r>
      <w:bookmarkEnd w:id="0"/>
    </w:p>
    <w:p w14:paraId="04F270AA" w14:textId="77777777" w:rsidR="003E3BDE" w:rsidRPr="00A20E63" w:rsidRDefault="003E3BDE" w:rsidP="00DA1171">
      <w:pPr>
        <w:pStyle w:val="Heading1"/>
        <w:spacing w:before="0" w:line="240" w:lineRule="auto"/>
        <w:rPr>
          <w:rFonts w:ascii="Times New Roman" w:hAnsi="Times New Roman" w:cs="Times New Roman"/>
          <w:b/>
          <w:sz w:val="32"/>
          <w:szCs w:val="32"/>
        </w:rPr>
      </w:pPr>
    </w:p>
    <w:p w14:paraId="1D6ED479" w14:textId="77777777" w:rsidR="003E3BDE" w:rsidRPr="00E37E04" w:rsidRDefault="003E3BDE" w:rsidP="00DA1171">
      <w:pPr>
        <w:spacing w:after="0" w:line="240" w:lineRule="auto"/>
        <w:rPr>
          <w:rFonts w:ascii="Times New Roman" w:hAnsi="Times New Roman"/>
          <w:sz w:val="24"/>
          <w:szCs w:val="24"/>
        </w:rPr>
      </w:pPr>
    </w:p>
    <w:p w14:paraId="690DA434" w14:textId="4B6143D2" w:rsidR="003E3BDE" w:rsidRPr="00E37E04" w:rsidRDefault="003E3BDE" w:rsidP="00DA1171">
      <w:pPr>
        <w:spacing w:after="0" w:line="240" w:lineRule="auto"/>
        <w:rPr>
          <w:rFonts w:ascii="Times New Roman" w:hAnsi="Times New Roman"/>
          <w:sz w:val="24"/>
          <w:szCs w:val="24"/>
        </w:rPr>
      </w:pPr>
      <w:r w:rsidRPr="00E37E04">
        <w:rPr>
          <w:rFonts w:ascii="Times New Roman" w:hAnsi="Times New Roman"/>
          <w:sz w:val="24"/>
          <w:szCs w:val="24"/>
        </w:rPr>
        <w:br w:type="page"/>
      </w:r>
    </w:p>
    <w:p w14:paraId="442BB4F0" w14:textId="3D99013D" w:rsidR="00D15052" w:rsidRPr="00A20E63" w:rsidRDefault="00D15052" w:rsidP="00DA1171">
      <w:pPr>
        <w:pStyle w:val="Heading1"/>
        <w:spacing w:before="0" w:line="240" w:lineRule="auto"/>
        <w:rPr>
          <w:rFonts w:ascii="Times New Roman" w:hAnsi="Times New Roman" w:cs="Times New Roman"/>
          <w:b/>
          <w:sz w:val="32"/>
          <w:szCs w:val="32"/>
        </w:rPr>
      </w:pPr>
      <w:bookmarkStart w:id="1" w:name="_Toc351117842"/>
      <w:r w:rsidRPr="00A20E63">
        <w:rPr>
          <w:rFonts w:ascii="Times New Roman" w:hAnsi="Times New Roman" w:cs="Times New Roman"/>
          <w:b/>
          <w:sz w:val="32"/>
          <w:szCs w:val="32"/>
        </w:rPr>
        <w:lastRenderedPageBreak/>
        <w:t>Introduction</w:t>
      </w:r>
      <w:bookmarkEnd w:id="1"/>
    </w:p>
    <w:p w14:paraId="36B7E54C" w14:textId="42B288EC" w:rsidR="00E75BB4" w:rsidRPr="00E37E04" w:rsidRDefault="00AC34D2" w:rsidP="00DA1171">
      <w:pPr>
        <w:pStyle w:val="FirstParagraph"/>
        <w:spacing w:before="0" w:after="0" w:line="240" w:lineRule="auto"/>
        <w:ind w:firstLine="720"/>
        <w:rPr>
          <w:rFonts w:ascii="Times New Roman" w:hAnsi="Times New Roman" w:cs="Times New Roman"/>
          <w:sz w:val="24"/>
          <w:szCs w:val="24"/>
        </w:rPr>
      </w:pPr>
      <w:r w:rsidRPr="00E37E04">
        <w:rPr>
          <w:rFonts w:ascii="Times New Roman" w:hAnsi="Times New Roman" w:cs="Times New Roman"/>
          <w:sz w:val="24"/>
          <w:szCs w:val="24"/>
        </w:rPr>
        <w:t xml:space="preserve">Human-induced global environmental change, including climate warming, land </w:t>
      </w:r>
      <w:r w:rsidR="00561118" w:rsidRPr="00E37E04">
        <w:rPr>
          <w:rFonts w:ascii="Times New Roman" w:hAnsi="Times New Roman" w:cs="Times New Roman"/>
          <w:sz w:val="24"/>
          <w:szCs w:val="24"/>
        </w:rPr>
        <w:t>clearance</w:t>
      </w:r>
      <w:r w:rsidRPr="00E37E04">
        <w:rPr>
          <w:rFonts w:ascii="Times New Roman" w:hAnsi="Times New Roman" w:cs="Times New Roman"/>
          <w:sz w:val="24"/>
          <w:szCs w:val="24"/>
        </w:rPr>
        <w:t>, and the spread of invasive species, threatens to severely alter biodiversity patterns worldwide in the coming ce</w:t>
      </w:r>
      <w:r w:rsidR="005523E1" w:rsidRPr="00E37E04">
        <w:rPr>
          <w:rFonts w:ascii="Times New Roman" w:hAnsi="Times New Roman" w:cs="Times New Roman"/>
          <w:sz w:val="24"/>
          <w:szCs w:val="24"/>
        </w:rPr>
        <w:t>ntury (Lowe et al., 2011; Root et al.</w:t>
      </w:r>
      <w:r w:rsidRPr="00E37E04">
        <w:rPr>
          <w:rFonts w:ascii="Times New Roman" w:hAnsi="Times New Roman" w:cs="Times New Roman"/>
          <w:sz w:val="24"/>
          <w:szCs w:val="24"/>
        </w:rPr>
        <w:t>, 2005; Thuill</w:t>
      </w:r>
      <w:r w:rsidR="005523E1" w:rsidRPr="00E37E04">
        <w:rPr>
          <w:rFonts w:ascii="Times New Roman" w:hAnsi="Times New Roman" w:cs="Times New Roman"/>
          <w:sz w:val="24"/>
          <w:szCs w:val="24"/>
        </w:rPr>
        <w:t>er, 2007; Thuiller et al., 2008</w:t>
      </w:r>
      <w:r w:rsidRPr="00E37E04">
        <w:rPr>
          <w:rFonts w:ascii="Times New Roman" w:hAnsi="Times New Roman" w:cs="Times New Roman"/>
          <w:sz w:val="24"/>
          <w:szCs w:val="24"/>
        </w:rPr>
        <w:t>)</w:t>
      </w:r>
      <w:r w:rsidR="00561118" w:rsidRPr="00E37E04">
        <w:rPr>
          <w:rFonts w:ascii="Times New Roman" w:hAnsi="Times New Roman" w:cs="Times New Roman"/>
          <w:sz w:val="24"/>
          <w:szCs w:val="24"/>
        </w:rPr>
        <w:t>, potentially causing</w:t>
      </w:r>
      <w:r w:rsidRPr="00E37E04">
        <w:rPr>
          <w:rFonts w:ascii="Times New Roman" w:hAnsi="Times New Roman" w:cs="Times New Roman"/>
          <w:sz w:val="24"/>
          <w:szCs w:val="24"/>
        </w:rPr>
        <w:t xml:space="preserve"> the extinction of over one-</w:t>
      </w:r>
      <w:r w:rsidR="00C07D6D" w:rsidRPr="00E37E04">
        <w:rPr>
          <w:rFonts w:ascii="Times New Roman" w:hAnsi="Times New Roman" w:cs="Times New Roman"/>
          <w:sz w:val="24"/>
          <w:szCs w:val="24"/>
        </w:rPr>
        <w:t>sixth</w:t>
      </w:r>
      <w:ins w:id="2" w:author="Scott" w:date="2017-03-05T10:38:00Z">
        <w:r w:rsidR="00C07D6D" w:rsidRPr="00E37E04">
          <w:rPr>
            <w:rFonts w:ascii="Times New Roman" w:hAnsi="Times New Roman" w:cs="Times New Roman"/>
            <w:sz w:val="24"/>
            <w:szCs w:val="24"/>
          </w:rPr>
          <w:t xml:space="preserve"> </w:t>
        </w:r>
      </w:ins>
      <w:r w:rsidRPr="00E37E04">
        <w:rPr>
          <w:rFonts w:ascii="Times New Roman" w:hAnsi="Times New Roman" w:cs="Times New Roman"/>
          <w:sz w:val="24"/>
          <w:szCs w:val="24"/>
        </w:rPr>
        <w:t>of all species (</w:t>
      </w:r>
      <w:r w:rsidR="00C07D6D" w:rsidRPr="00E37E04">
        <w:rPr>
          <w:rFonts w:ascii="Times New Roman" w:hAnsi="Times New Roman" w:cs="Times New Roman"/>
          <w:sz w:val="24"/>
          <w:szCs w:val="24"/>
        </w:rPr>
        <w:t>Urban 2015</w:t>
      </w:r>
      <w:r w:rsidRPr="00E37E04">
        <w:rPr>
          <w:rFonts w:ascii="Times New Roman" w:hAnsi="Times New Roman" w:cs="Times New Roman"/>
          <w:sz w:val="24"/>
          <w:szCs w:val="24"/>
        </w:rPr>
        <w:t xml:space="preserve">). </w:t>
      </w:r>
      <w:r w:rsidR="00C34159" w:rsidRPr="00E37E04">
        <w:rPr>
          <w:rFonts w:ascii="Times New Roman" w:hAnsi="Times New Roman" w:cs="Times New Roman"/>
          <w:sz w:val="24"/>
          <w:szCs w:val="24"/>
        </w:rPr>
        <w:t xml:space="preserve">Species ranges, particularly those of vascular plants, are strongly controlled by climatic factors (Salisbury, 1926; Woodward, 1987), and global changes in climatic gradients </w:t>
      </w:r>
      <w:r w:rsidR="004F2ED2" w:rsidRPr="00E37E04">
        <w:rPr>
          <w:rFonts w:ascii="Times New Roman" w:hAnsi="Times New Roman" w:cs="Times New Roman"/>
          <w:sz w:val="24"/>
          <w:szCs w:val="24"/>
        </w:rPr>
        <w:t xml:space="preserve">are </w:t>
      </w:r>
      <w:r w:rsidR="00C34159" w:rsidRPr="00E37E04">
        <w:rPr>
          <w:rFonts w:ascii="Times New Roman" w:hAnsi="Times New Roman" w:cs="Times New Roman"/>
          <w:sz w:val="24"/>
          <w:szCs w:val="24"/>
        </w:rPr>
        <w:t>expected to have a substantial impact on future patterns of biodiversity (Lowe et al., 2011).</w:t>
      </w:r>
      <w:r w:rsidRPr="00E37E04">
        <w:rPr>
          <w:rFonts w:ascii="Times New Roman" w:hAnsi="Times New Roman" w:cs="Times New Roman"/>
          <w:sz w:val="24"/>
          <w:szCs w:val="24"/>
        </w:rPr>
        <w:t xml:space="preserve"> </w:t>
      </w:r>
      <w:r w:rsidR="00E910A3" w:rsidRPr="00E37E04">
        <w:rPr>
          <w:rFonts w:ascii="Times New Roman" w:hAnsi="Times New Roman" w:cs="Times New Roman"/>
          <w:sz w:val="24"/>
          <w:szCs w:val="24"/>
        </w:rPr>
        <w:t>S</w:t>
      </w:r>
      <w:r w:rsidRPr="00E37E04">
        <w:rPr>
          <w:rFonts w:ascii="Times New Roman" w:hAnsi="Times New Roman" w:cs="Times New Roman"/>
          <w:sz w:val="24"/>
          <w:szCs w:val="24"/>
        </w:rPr>
        <w:t xml:space="preserve">tatistical methods that quantify </w:t>
      </w:r>
      <w:r w:rsidR="00C34159" w:rsidRPr="00E37E04">
        <w:rPr>
          <w:rFonts w:ascii="Times New Roman" w:hAnsi="Times New Roman" w:cs="Times New Roman"/>
          <w:sz w:val="24"/>
          <w:szCs w:val="24"/>
        </w:rPr>
        <w:t xml:space="preserve">a species’ </w:t>
      </w:r>
      <w:r w:rsidR="00561118" w:rsidRPr="00E37E04">
        <w:rPr>
          <w:rFonts w:ascii="Times New Roman" w:hAnsi="Times New Roman" w:cs="Times New Roman"/>
          <w:sz w:val="24"/>
          <w:szCs w:val="24"/>
        </w:rPr>
        <w:t>biophysical</w:t>
      </w:r>
      <w:r w:rsidR="00C34159" w:rsidRPr="00E37E04">
        <w:rPr>
          <w:rFonts w:ascii="Times New Roman" w:hAnsi="Times New Roman" w:cs="Times New Roman"/>
          <w:sz w:val="24"/>
          <w:szCs w:val="24"/>
        </w:rPr>
        <w:t xml:space="preserve"> response to environmental factors</w:t>
      </w:r>
      <w:r w:rsidR="00E910A3" w:rsidRPr="00E37E04">
        <w:rPr>
          <w:rFonts w:ascii="Times New Roman" w:hAnsi="Times New Roman" w:cs="Times New Roman"/>
          <w:sz w:val="24"/>
          <w:szCs w:val="24"/>
        </w:rPr>
        <w:t>, known as species distribution models (SDMs),</w:t>
      </w:r>
      <w:r w:rsidRPr="00E37E04">
        <w:rPr>
          <w:rFonts w:ascii="Times New Roman" w:hAnsi="Times New Roman" w:cs="Times New Roman"/>
          <w:sz w:val="24"/>
          <w:szCs w:val="24"/>
        </w:rPr>
        <w:t xml:space="preserve"> can be used to forecast future</w:t>
      </w:r>
      <w:r w:rsidR="004F2ED2" w:rsidRPr="00E37E04">
        <w:rPr>
          <w:rFonts w:ascii="Times New Roman" w:hAnsi="Times New Roman" w:cs="Times New Roman"/>
          <w:sz w:val="24"/>
          <w:szCs w:val="24"/>
        </w:rPr>
        <w:t xml:space="preserve"> species distributions and</w:t>
      </w:r>
      <w:r w:rsidRPr="00E37E04">
        <w:rPr>
          <w:rFonts w:ascii="Times New Roman" w:hAnsi="Times New Roman" w:cs="Times New Roman"/>
          <w:sz w:val="24"/>
          <w:szCs w:val="24"/>
        </w:rPr>
        <w:t xml:space="preserve"> biotic assemblages under different warming scenarios (Clark et al.</w:t>
      </w:r>
      <w:r w:rsidR="005523E1" w:rsidRPr="00E37E04">
        <w:rPr>
          <w:rFonts w:ascii="Times New Roman" w:hAnsi="Times New Roman" w:cs="Times New Roman"/>
          <w:sz w:val="24"/>
          <w:szCs w:val="24"/>
        </w:rPr>
        <w:t>, 2014; Guisan &amp; Thuiller, 2005</w:t>
      </w:r>
      <w:r w:rsidRPr="00E37E04">
        <w:rPr>
          <w:rFonts w:ascii="Times New Roman" w:hAnsi="Times New Roman" w:cs="Times New Roman"/>
          <w:sz w:val="24"/>
          <w:szCs w:val="24"/>
        </w:rPr>
        <w:t xml:space="preserve">; Guisan &amp; Zimmerman, 2000; Guisan et al., 2013; Maguire et al., 2015; </w:t>
      </w:r>
      <w:r w:rsidR="00056F01" w:rsidRPr="00E37E04">
        <w:rPr>
          <w:rFonts w:ascii="Times New Roman" w:hAnsi="Times New Roman" w:cs="Times New Roman"/>
          <w:sz w:val="24"/>
          <w:szCs w:val="24"/>
        </w:rPr>
        <w:t>Thuiller et al., 2008</w:t>
      </w:r>
      <w:r w:rsidRPr="00E37E04">
        <w:rPr>
          <w:rFonts w:ascii="Times New Roman" w:hAnsi="Times New Roman" w:cs="Times New Roman"/>
          <w:sz w:val="24"/>
          <w:szCs w:val="24"/>
        </w:rPr>
        <w:t xml:space="preserve">). A </w:t>
      </w:r>
      <w:r w:rsidR="00820D2B" w:rsidRPr="00E37E04">
        <w:rPr>
          <w:rFonts w:ascii="Times New Roman" w:hAnsi="Times New Roman" w:cs="Times New Roman"/>
          <w:sz w:val="24"/>
          <w:szCs w:val="24"/>
        </w:rPr>
        <w:t xml:space="preserve">rapidly </w:t>
      </w:r>
      <w:r w:rsidRPr="00E37E04">
        <w:rPr>
          <w:rFonts w:ascii="Times New Roman" w:hAnsi="Times New Roman" w:cs="Times New Roman"/>
          <w:sz w:val="24"/>
          <w:szCs w:val="24"/>
        </w:rPr>
        <w:t>growing volume of ecological data</w:t>
      </w:r>
      <w:r w:rsidR="00C34159" w:rsidRPr="00E37E04">
        <w:rPr>
          <w:rFonts w:ascii="Times New Roman" w:hAnsi="Times New Roman" w:cs="Times New Roman"/>
          <w:sz w:val="24"/>
          <w:szCs w:val="24"/>
        </w:rPr>
        <w:t xml:space="preserve"> is available for modeling species-specific responses to the climate system, both at present and in the geologic past</w:t>
      </w:r>
      <w:r w:rsidR="00820D2B" w:rsidRPr="00E37E04">
        <w:rPr>
          <w:rFonts w:ascii="Times New Roman" w:hAnsi="Times New Roman" w:cs="Times New Roman"/>
          <w:sz w:val="24"/>
          <w:szCs w:val="24"/>
        </w:rPr>
        <w:t xml:space="preserve"> (Fig. 1)</w:t>
      </w:r>
      <w:r w:rsidR="00E910A3" w:rsidRPr="00E37E04">
        <w:rPr>
          <w:rFonts w:ascii="Times New Roman" w:hAnsi="Times New Roman" w:cs="Times New Roman"/>
          <w:sz w:val="24"/>
          <w:szCs w:val="24"/>
        </w:rPr>
        <w:t xml:space="preserve">. </w:t>
      </w:r>
      <w:r w:rsidRPr="00E37E04">
        <w:rPr>
          <w:rFonts w:ascii="Times New Roman" w:hAnsi="Times New Roman" w:cs="Times New Roman"/>
          <w:sz w:val="24"/>
          <w:szCs w:val="24"/>
        </w:rPr>
        <w:t>Environmental monitoring efforts, such as the Long Term Ecological Research program (LTER</w:t>
      </w:r>
      <w:r w:rsidR="000E4B06" w:rsidRPr="00E37E04">
        <w:rPr>
          <w:rFonts w:ascii="Times New Roman" w:hAnsi="Times New Roman" w:cs="Times New Roman"/>
          <w:sz w:val="24"/>
          <w:szCs w:val="24"/>
        </w:rPr>
        <w:t xml:space="preserve">, </w:t>
      </w:r>
      <w:r w:rsidRPr="00E37E04">
        <w:rPr>
          <w:rFonts w:ascii="Times New Roman" w:hAnsi="Times New Roman" w:cs="Times New Roman"/>
          <w:sz w:val="24"/>
          <w:szCs w:val="24"/>
        </w:rPr>
        <w:t>Hobbie et al., 2003), the National Ecological Observatory Network (NEON</w:t>
      </w:r>
      <w:r w:rsidR="000E4B06" w:rsidRPr="00E37E04">
        <w:rPr>
          <w:rFonts w:ascii="Times New Roman" w:hAnsi="Times New Roman" w:cs="Times New Roman"/>
          <w:sz w:val="24"/>
          <w:szCs w:val="24"/>
        </w:rPr>
        <w:t xml:space="preserve">, </w:t>
      </w:r>
      <w:r w:rsidRPr="00E37E04">
        <w:rPr>
          <w:rFonts w:ascii="Times New Roman" w:hAnsi="Times New Roman" w:cs="Times New Roman"/>
          <w:sz w:val="24"/>
          <w:szCs w:val="24"/>
        </w:rPr>
        <w:t>Schimel et al., 2009)</w:t>
      </w:r>
      <w:r w:rsidR="004F2ED2" w:rsidRPr="00E37E04">
        <w:rPr>
          <w:rFonts w:ascii="Times New Roman" w:hAnsi="Times New Roman" w:cs="Times New Roman"/>
          <w:sz w:val="24"/>
          <w:szCs w:val="24"/>
        </w:rPr>
        <w:t>;</w:t>
      </w:r>
      <w:r w:rsidRPr="00E37E04">
        <w:rPr>
          <w:rFonts w:ascii="Times New Roman" w:hAnsi="Times New Roman" w:cs="Times New Roman"/>
          <w:sz w:val="24"/>
          <w:szCs w:val="24"/>
        </w:rPr>
        <w:t xml:space="preserve"> databases</w:t>
      </w:r>
      <w:r w:rsidR="000E4B06" w:rsidRPr="00E37E04">
        <w:rPr>
          <w:rFonts w:ascii="Times New Roman" w:hAnsi="Times New Roman" w:cs="Times New Roman"/>
          <w:sz w:val="24"/>
          <w:szCs w:val="24"/>
        </w:rPr>
        <w:t xml:space="preserve"> of the fossil record</w:t>
      </w:r>
      <w:r w:rsidRPr="00E37E04">
        <w:rPr>
          <w:rFonts w:ascii="Times New Roman" w:hAnsi="Times New Roman" w:cs="Times New Roman"/>
          <w:sz w:val="24"/>
          <w:szCs w:val="24"/>
        </w:rPr>
        <w:t>, including the Neotoma Paleoecolog</w:t>
      </w:r>
      <w:r w:rsidR="00A271F1" w:rsidRPr="00E37E04">
        <w:rPr>
          <w:rFonts w:ascii="Times New Roman" w:hAnsi="Times New Roman" w:cs="Times New Roman"/>
          <w:sz w:val="24"/>
          <w:szCs w:val="24"/>
        </w:rPr>
        <w:t>y</w:t>
      </w:r>
      <w:r w:rsidRPr="00E37E04">
        <w:rPr>
          <w:rFonts w:ascii="Times New Roman" w:hAnsi="Times New Roman" w:cs="Times New Roman"/>
          <w:sz w:val="24"/>
          <w:szCs w:val="24"/>
        </w:rPr>
        <w:t xml:space="preserve"> Database (</w:t>
      </w:r>
      <w:r w:rsidR="00A271F1" w:rsidRPr="00E37E04">
        <w:rPr>
          <w:rFonts w:ascii="Times New Roman" w:hAnsi="Times New Roman" w:cs="Times New Roman"/>
          <w:sz w:val="24"/>
          <w:szCs w:val="24"/>
        </w:rPr>
        <w:t xml:space="preserve">Neotoma; </w:t>
      </w:r>
      <w:r w:rsidRPr="00E37E04">
        <w:rPr>
          <w:rFonts w:ascii="Times New Roman" w:hAnsi="Times New Roman" w:cs="Times New Roman"/>
          <w:sz w:val="24"/>
          <w:szCs w:val="24"/>
        </w:rPr>
        <w:t>http://neotomadb.org) and the Paleobiology Database (PBDB, http://paleobiodb.org)</w:t>
      </w:r>
      <w:r w:rsidR="004F2ED2" w:rsidRPr="00E37E04">
        <w:rPr>
          <w:rFonts w:ascii="Times New Roman" w:hAnsi="Times New Roman" w:cs="Times New Roman"/>
          <w:sz w:val="24"/>
          <w:szCs w:val="24"/>
        </w:rPr>
        <w:t>;</w:t>
      </w:r>
      <w:r w:rsidRPr="00E37E04">
        <w:rPr>
          <w:rFonts w:ascii="Times New Roman" w:hAnsi="Times New Roman" w:cs="Times New Roman"/>
          <w:sz w:val="24"/>
          <w:szCs w:val="24"/>
        </w:rPr>
        <w:t xml:space="preserve"> and modern </w:t>
      </w:r>
      <w:r w:rsidR="004F2ED2" w:rsidRPr="00E37E04">
        <w:rPr>
          <w:rFonts w:ascii="Times New Roman" w:hAnsi="Times New Roman" w:cs="Times New Roman"/>
          <w:sz w:val="24"/>
          <w:szCs w:val="24"/>
        </w:rPr>
        <w:t xml:space="preserve">species </w:t>
      </w:r>
      <w:r w:rsidRPr="00E37E04">
        <w:rPr>
          <w:rFonts w:ascii="Times New Roman" w:hAnsi="Times New Roman" w:cs="Times New Roman"/>
          <w:sz w:val="24"/>
          <w:szCs w:val="24"/>
        </w:rPr>
        <w:t xml:space="preserve">occurrence databases, </w:t>
      </w:r>
      <w:r w:rsidR="004F2ED2" w:rsidRPr="00E37E04">
        <w:rPr>
          <w:rFonts w:ascii="Times New Roman" w:hAnsi="Times New Roman" w:cs="Times New Roman"/>
          <w:sz w:val="24"/>
          <w:szCs w:val="24"/>
        </w:rPr>
        <w:t xml:space="preserve">such as </w:t>
      </w:r>
      <w:r w:rsidR="000E4B06" w:rsidRPr="00E37E04">
        <w:rPr>
          <w:rFonts w:ascii="Times New Roman" w:hAnsi="Times New Roman" w:cs="Times New Roman"/>
          <w:sz w:val="24"/>
          <w:szCs w:val="24"/>
        </w:rPr>
        <w:t>the</w:t>
      </w:r>
      <w:r w:rsidRPr="00E37E04">
        <w:rPr>
          <w:rFonts w:ascii="Times New Roman" w:hAnsi="Times New Roman" w:cs="Times New Roman"/>
          <w:sz w:val="24"/>
          <w:szCs w:val="24"/>
        </w:rPr>
        <w:t xml:space="preserve"> Global Biodiversity Information Facility (GBIF, http://www.gbif.org), </w:t>
      </w:r>
      <w:r w:rsidR="00DD209B" w:rsidRPr="00E37E04">
        <w:rPr>
          <w:rFonts w:ascii="Times New Roman" w:hAnsi="Times New Roman" w:cs="Times New Roman"/>
          <w:sz w:val="24"/>
          <w:szCs w:val="24"/>
        </w:rPr>
        <w:t xml:space="preserve">all </w:t>
      </w:r>
      <w:r w:rsidRPr="00E37E04">
        <w:rPr>
          <w:rFonts w:ascii="Times New Roman" w:hAnsi="Times New Roman" w:cs="Times New Roman"/>
          <w:sz w:val="24"/>
          <w:szCs w:val="24"/>
        </w:rPr>
        <w:t xml:space="preserve">organize, store, and distribute large amounts of information to researchers </w:t>
      </w:r>
      <w:r w:rsidR="000E4B06" w:rsidRPr="00E37E04">
        <w:rPr>
          <w:rFonts w:ascii="Times New Roman" w:hAnsi="Times New Roman" w:cs="Times New Roman"/>
          <w:sz w:val="24"/>
          <w:szCs w:val="24"/>
        </w:rPr>
        <w:t>in pursuit of</w:t>
      </w:r>
      <w:r w:rsidRPr="00E37E04">
        <w:rPr>
          <w:rFonts w:ascii="Times New Roman" w:hAnsi="Times New Roman" w:cs="Times New Roman"/>
          <w:sz w:val="24"/>
          <w:szCs w:val="24"/>
        </w:rPr>
        <w:t xml:space="preserve"> understand</w:t>
      </w:r>
      <w:r w:rsidR="000E4B06" w:rsidRPr="00E37E04">
        <w:rPr>
          <w:rFonts w:ascii="Times New Roman" w:hAnsi="Times New Roman" w:cs="Times New Roman"/>
          <w:sz w:val="24"/>
          <w:szCs w:val="24"/>
        </w:rPr>
        <w:t>ing</w:t>
      </w:r>
      <w:r w:rsidRPr="00E37E04">
        <w:rPr>
          <w:rFonts w:ascii="Times New Roman" w:hAnsi="Times New Roman" w:cs="Times New Roman"/>
          <w:sz w:val="24"/>
          <w:szCs w:val="24"/>
        </w:rPr>
        <w:t xml:space="preserve"> and forecast</w:t>
      </w:r>
      <w:r w:rsidR="000E4B06" w:rsidRPr="00E37E04">
        <w:rPr>
          <w:rFonts w:ascii="Times New Roman" w:hAnsi="Times New Roman" w:cs="Times New Roman"/>
          <w:sz w:val="24"/>
          <w:szCs w:val="24"/>
        </w:rPr>
        <w:t>ing</w:t>
      </w:r>
      <w:r w:rsidRPr="00E37E04">
        <w:rPr>
          <w:rFonts w:ascii="Times New Roman" w:hAnsi="Times New Roman" w:cs="Times New Roman"/>
          <w:sz w:val="24"/>
          <w:szCs w:val="24"/>
        </w:rPr>
        <w:t xml:space="preserve"> </w:t>
      </w:r>
      <w:r w:rsidR="004F2ED2" w:rsidRPr="00E37E04">
        <w:rPr>
          <w:rFonts w:ascii="Times New Roman" w:hAnsi="Times New Roman" w:cs="Times New Roman"/>
          <w:sz w:val="24"/>
          <w:szCs w:val="24"/>
        </w:rPr>
        <w:t xml:space="preserve">biological </w:t>
      </w:r>
      <w:r w:rsidRPr="00E37E04">
        <w:rPr>
          <w:rFonts w:ascii="Times New Roman" w:hAnsi="Times New Roman" w:cs="Times New Roman"/>
          <w:sz w:val="24"/>
          <w:szCs w:val="24"/>
        </w:rPr>
        <w:t>responses to perturbations in the earth system (Brewer et al., 2012; Michener &amp; Jones, 2012</w:t>
      </w:r>
      <w:r w:rsidR="00C07D6D" w:rsidRPr="00E37E04">
        <w:rPr>
          <w:rFonts w:ascii="Times New Roman" w:hAnsi="Times New Roman" w:cs="Times New Roman"/>
          <w:sz w:val="24"/>
          <w:szCs w:val="24"/>
        </w:rPr>
        <w:t>; Howe et al., 2008; Uhen et al., 2013</w:t>
      </w:r>
      <w:r w:rsidRPr="00E37E04">
        <w:rPr>
          <w:rFonts w:ascii="Times New Roman" w:hAnsi="Times New Roman" w:cs="Times New Roman"/>
          <w:sz w:val="24"/>
          <w:szCs w:val="24"/>
        </w:rPr>
        <w:t xml:space="preserve">). </w:t>
      </w:r>
      <w:r w:rsidR="00E84041" w:rsidRPr="00E37E04">
        <w:rPr>
          <w:rFonts w:ascii="Times New Roman" w:hAnsi="Times New Roman" w:cs="Times New Roman"/>
          <w:sz w:val="24"/>
          <w:szCs w:val="24"/>
        </w:rPr>
        <w:t>While</w:t>
      </w:r>
      <w:r w:rsidRPr="00E37E04">
        <w:rPr>
          <w:rFonts w:ascii="Times New Roman" w:hAnsi="Times New Roman" w:cs="Times New Roman"/>
          <w:sz w:val="24"/>
          <w:szCs w:val="24"/>
        </w:rPr>
        <w:t xml:space="preserve"> </w:t>
      </w:r>
      <w:r w:rsidR="00DD209B" w:rsidRPr="00E37E04">
        <w:rPr>
          <w:rFonts w:ascii="Times New Roman" w:hAnsi="Times New Roman" w:cs="Times New Roman"/>
          <w:sz w:val="24"/>
          <w:szCs w:val="24"/>
        </w:rPr>
        <w:t xml:space="preserve">growing </w:t>
      </w:r>
      <w:r w:rsidRPr="00E37E04">
        <w:rPr>
          <w:rFonts w:ascii="Times New Roman" w:hAnsi="Times New Roman" w:cs="Times New Roman"/>
          <w:sz w:val="24"/>
          <w:szCs w:val="24"/>
        </w:rPr>
        <w:t xml:space="preserve">collections of modern and </w:t>
      </w:r>
      <w:r w:rsidR="00E84041" w:rsidRPr="00E37E04">
        <w:rPr>
          <w:rFonts w:ascii="Times New Roman" w:hAnsi="Times New Roman" w:cs="Times New Roman"/>
          <w:sz w:val="24"/>
          <w:szCs w:val="24"/>
        </w:rPr>
        <w:t>paleo</w:t>
      </w:r>
      <w:r w:rsidRPr="00E37E04">
        <w:rPr>
          <w:rFonts w:ascii="Times New Roman" w:hAnsi="Times New Roman" w:cs="Times New Roman"/>
          <w:sz w:val="24"/>
          <w:szCs w:val="24"/>
        </w:rPr>
        <w:t xml:space="preserve"> biodiversity data </w:t>
      </w:r>
      <w:r w:rsidR="00DD209B" w:rsidRPr="00E37E04">
        <w:rPr>
          <w:rFonts w:ascii="Times New Roman" w:hAnsi="Times New Roman" w:cs="Times New Roman"/>
          <w:sz w:val="24"/>
          <w:szCs w:val="24"/>
        </w:rPr>
        <w:t>has</w:t>
      </w:r>
      <w:r w:rsidRPr="00E37E04">
        <w:rPr>
          <w:rFonts w:ascii="Times New Roman" w:hAnsi="Times New Roman" w:cs="Times New Roman"/>
          <w:sz w:val="24"/>
          <w:szCs w:val="24"/>
        </w:rPr>
        <w:t xml:space="preserve"> the potential </w:t>
      </w:r>
      <w:r w:rsidR="00DD209B" w:rsidRPr="00E37E04">
        <w:rPr>
          <w:rFonts w:ascii="Times New Roman" w:hAnsi="Times New Roman" w:cs="Times New Roman"/>
          <w:sz w:val="24"/>
          <w:szCs w:val="24"/>
        </w:rPr>
        <w:t>to improve</w:t>
      </w:r>
      <w:r w:rsidRPr="00E37E04">
        <w:rPr>
          <w:rFonts w:ascii="Times New Roman" w:hAnsi="Times New Roman" w:cs="Times New Roman"/>
          <w:sz w:val="24"/>
          <w:szCs w:val="24"/>
        </w:rPr>
        <w:t xml:space="preserve"> </w:t>
      </w:r>
      <w:r w:rsidR="00820D2B" w:rsidRPr="00E37E04">
        <w:rPr>
          <w:rFonts w:ascii="Times New Roman" w:hAnsi="Times New Roman" w:cs="Times New Roman"/>
          <w:sz w:val="24"/>
          <w:szCs w:val="24"/>
        </w:rPr>
        <w:t>predictive ecological modeling</w:t>
      </w:r>
      <w:r w:rsidRPr="00E37E04">
        <w:rPr>
          <w:rFonts w:ascii="Times New Roman" w:hAnsi="Times New Roman" w:cs="Times New Roman"/>
          <w:sz w:val="24"/>
          <w:szCs w:val="24"/>
        </w:rPr>
        <w:t xml:space="preserve"> studies, </w:t>
      </w:r>
      <w:r w:rsidR="00DD209B" w:rsidRPr="00E37E04">
        <w:rPr>
          <w:rFonts w:ascii="Times New Roman" w:hAnsi="Times New Roman" w:cs="Times New Roman"/>
          <w:sz w:val="24"/>
          <w:szCs w:val="24"/>
        </w:rPr>
        <w:t>data</w:t>
      </w:r>
      <w:r w:rsidRPr="00E37E04">
        <w:rPr>
          <w:rFonts w:ascii="Times New Roman" w:hAnsi="Times New Roman" w:cs="Times New Roman"/>
          <w:sz w:val="24"/>
          <w:szCs w:val="24"/>
        </w:rPr>
        <w:t xml:space="preserve"> volume and heterogeneity can make </w:t>
      </w:r>
      <w:r w:rsidR="00DD209B" w:rsidRPr="00E37E04">
        <w:rPr>
          <w:rFonts w:ascii="Times New Roman" w:hAnsi="Times New Roman" w:cs="Times New Roman"/>
          <w:sz w:val="24"/>
          <w:szCs w:val="24"/>
        </w:rPr>
        <w:t>successful uptake and implementation</w:t>
      </w:r>
      <w:r w:rsidRPr="00E37E04">
        <w:rPr>
          <w:rFonts w:ascii="Times New Roman" w:hAnsi="Times New Roman" w:cs="Times New Roman"/>
          <w:sz w:val="24"/>
          <w:szCs w:val="24"/>
        </w:rPr>
        <w:t xml:space="preserve"> challenging for ecologists (Hampton et al., </w:t>
      </w:r>
      <w:r w:rsidR="00561118" w:rsidRPr="00E37E04">
        <w:rPr>
          <w:rFonts w:ascii="Times New Roman" w:hAnsi="Times New Roman" w:cs="Times New Roman"/>
          <w:sz w:val="24"/>
          <w:szCs w:val="24"/>
        </w:rPr>
        <w:t>2013).</w:t>
      </w:r>
      <w:r w:rsidRPr="00E37E04">
        <w:rPr>
          <w:rFonts w:ascii="Times New Roman" w:hAnsi="Times New Roman" w:cs="Times New Roman"/>
          <w:sz w:val="24"/>
          <w:szCs w:val="24"/>
        </w:rPr>
        <w:t xml:space="preserve"> </w:t>
      </w:r>
      <w:r w:rsidR="000E4B06" w:rsidRPr="00E37E04">
        <w:rPr>
          <w:rFonts w:ascii="Times New Roman" w:hAnsi="Times New Roman" w:cs="Times New Roman"/>
          <w:sz w:val="24"/>
          <w:szCs w:val="24"/>
        </w:rPr>
        <w:t xml:space="preserve">Cloud </w:t>
      </w:r>
      <w:r w:rsidR="00EF2703" w:rsidRPr="00E37E04">
        <w:rPr>
          <w:rFonts w:ascii="Times New Roman" w:hAnsi="Times New Roman" w:cs="Times New Roman"/>
          <w:sz w:val="24"/>
          <w:szCs w:val="24"/>
        </w:rPr>
        <w:t xml:space="preserve">computing may offer a technological solution to some of the problems posed by the increasing </w:t>
      </w:r>
      <w:r w:rsidR="00E910A3" w:rsidRPr="00E37E04">
        <w:rPr>
          <w:rFonts w:ascii="Times New Roman" w:hAnsi="Times New Roman" w:cs="Times New Roman"/>
          <w:sz w:val="24"/>
          <w:szCs w:val="24"/>
        </w:rPr>
        <w:t>‘</w:t>
      </w:r>
      <w:r w:rsidR="00820D2B" w:rsidRPr="00E37E04">
        <w:rPr>
          <w:rFonts w:ascii="Times New Roman" w:hAnsi="Times New Roman" w:cs="Times New Roman"/>
          <w:sz w:val="24"/>
          <w:szCs w:val="24"/>
        </w:rPr>
        <w:t>b</w:t>
      </w:r>
      <w:r w:rsidR="00E910A3" w:rsidRPr="00E37E04">
        <w:rPr>
          <w:rFonts w:ascii="Times New Roman" w:hAnsi="Times New Roman" w:cs="Times New Roman"/>
          <w:sz w:val="24"/>
          <w:szCs w:val="24"/>
        </w:rPr>
        <w:t xml:space="preserve">igness’ </w:t>
      </w:r>
      <w:r w:rsidR="00EF2703" w:rsidRPr="00E37E04">
        <w:rPr>
          <w:rFonts w:ascii="Times New Roman" w:hAnsi="Times New Roman" w:cs="Times New Roman"/>
          <w:sz w:val="24"/>
          <w:szCs w:val="24"/>
        </w:rPr>
        <w:t xml:space="preserve">of ecological data (Hampton et al., 2013; Michener &amp; Jones, 2012), </w:t>
      </w:r>
      <w:r w:rsidR="00DD209B" w:rsidRPr="00E37E04">
        <w:rPr>
          <w:rFonts w:ascii="Times New Roman" w:hAnsi="Times New Roman" w:cs="Times New Roman"/>
          <w:sz w:val="24"/>
          <w:szCs w:val="24"/>
        </w:rPr>
        <w:t xml:space="preserve">by </w:t>
      </w:r>
      <w:r w:rsidR="00E910A3" w:rsidRPr="00E37E04">
        <w:rPr>
          <w:rFonts w:ascii="Times New Roman" w:hAnsi="Times New Roman" w:cs="Times New Roman"/>
          <w:sz w:val="24"/>
          <w:szCs w:val="24"/>
        </w:rPr>
        <w:t xml:space="preserve">allowing users to easily </w:t>
      </w:r>
      <w:r w:rsidR="00586EAE" w:rsidRPr="00E37E04">
        <w:rPr>
          <w:rFonts w:ascii="Times New Roman" w:hAnsi="Times New Roman" w:cs="Times New Roman"/>
          <w:sz w:val="24"/>
          <w:szCs w:val="24"/>
        </w:rPr>
        <w:t>gain access</w:t>
      </w:r>
      <w:r w:rsidR="00E910A3" w:rsidRPr="00E37E04">
        <w:rPr>
          <w:rFonts w:ascii="Times New Roman" w:hAnsi="Times New Roman" w:cs="Times New Roman"/>
          <w:sz w:val="24"/>
          <w:szCs w:val="24"/>
        </w:rPr>
        <w:t xml:space="preserve"> </w:t>
      </w:r>
      <w:r w:rsidR="00586EAE" w:rsidRPr="00E37E04">
        <w:rPr>
          <w:rFonts w:ascii="Times New Roman" w:hAnsi="Times New Roman" w:cs="Times New Roman"/>
          <w:sz w:val="24"/>
          <w:szCs w:val="24"/>
        </w:rPr>
        <w:t>to</w:t>
      </w:r>
      <w:r w:rsidR="00E75BB4" w:rsidRPr="00E37E04">
        <w:rPr>
          <w:rFonts w:ascii="Times New Roman" w:hAnsi="Times New Roman" w:cs="Times New Roman"/>
          <w:sz w:val="24"/>
          <w:szCs w:val="24"/>
        </w:rPr>
        <w:t xml:space="preserve"> </w:t>
      </w:r>
      <w:r w:rsidR="00E910A3" w:rsidRPr="00E37E04">
        <w:rPr>
          <w:rFonts w:ascii="Times New Roman" w:hAnsi="Times New Roman" w:cs="Times New Roman"/>
          <w:sz w:val="24"/>
          <w:szCs w:val="24"/>
        </w:rPr>
        <w:t xml:space="preserve">configurable and </w:t>
      </w:r>
      <w:r w:rsidR="00586EAE" w:rsidRPr="00E37E04">
        <w:rPr>
          <w:rFonts w:ascii="Times New Roman" w:hAnsi="Times New Roman" w:cs="Times New Roman"/>
          <w:sz w:val="24"/>
          <w:szCs w:val="24"/>
        </w:rPr>
        <w:t xml:space="preserve">convenient virtual </w:t>
      </w:r>
      <w:r w:rsidR="00E75BB4" w:rsidRPr="00E37E04">
        <w:rPr>
          <w:rFonts w:ascii="Times New Roman" w:hAnsi="Times New Roman" w:cs="Times New Roman"/>
          <w:sz w:val="24"/>
          <w:szCs w:val="24"/>
        </w:rPr>
        <w:t>resources</w:t>
      </w:r>
      <w:r w:rsidR="000E4B06" w:rsidRPr="00E37E04">
        <w:rPr>
          <w:rFonts w:ascii="Times New Roman" w:hAnsi="Times New Roman" w:cs="Times New Roman"/>
          <w:sz w:val="24"/>
          <w:szCs w:val="24"/>
        </w:rPr>
        <w:t xml:space="preserve"> (Mell &amp; Grance, 2012)</w:t>
      </w:r>
      <w:r w:rsidR="00EF2703" w:rsidRPr="00E37E04">
        <w:rPr>
          <w:rFonts w:ascii="Times New Roman" w:hAnsi="Times New Roman" w:cs="Times New Roman"/>
          <w:sz w:val="24"/>
          <w:szCs w:val="24"/>
        </w:rPr>
        <w:t xml:space="preserve">. </w:t>
      </w:r>
      <w:r w:rsidR="00E84041" w:rsidRPr="00E37E04">
        <w:rPr>
          <w:rFonts w:ascii="Times New Roman" w:hAnsi="Times New Roman" w:cs="Times New Roman"/>
          <w:sz w:val="24"/>
          <w:szCs w:val="24"/>
        </w:rPr>
        <w:t xml:space="preserve">However, little guidance exists for the researcher approaching tradeoffs between model accuracy, performance and cost. </w:t>
      </w:r>
      <w:r w:rsidR="00561118" w:rsidRPr="00E37E04">
        <w:rPr>
          <w:rFonts w:ascii="Times New Roman" w:hAnsi="Times New Roman" w:cs="Times New Roman"/>
          <w:sz w:val="24"/>
          <w:szCs w:val="24"/>
        </w:rPr>
        <w:t>The</w:t>
      </w:r>
      <w:r w:rsidR="00EF2703" w:rsidRPr="00E37E04">
        <w:rPr>
          <w:rFonts w:ascii="Times New Roman" w:hAnsi="Times New Roman" w:cs="Times New Roman"/>
          <w:sz w:val="24"/>
          <w:szCs w:val="24"/>
        </w:rPr>
        <w:t xml:space="preserve"> present study develops a method for identifying the optimal </w:t>
      </w:r>
      <w:r w:rsidR="00820D2B" w:rsidRPr="00E37E04">
        <w:rPr>
          <w:rFonts w:ascii="Times New Roman" w:hAnsi="Times New Roman" w:cs="Times New Roman"/>
          <w:sz w:val="24"/>
          <w:szCs w:val="24"/>
        </w:rPr>
        <w:t xml:space="preserve">cloud computing </w:t>
      </w:r>
      <w:r w:rsidR="00561118" w:rsidRPr="00E37E04">
        <w:rPr>
          <w:rFonts w:ascii="Times New Roman" w:hAnsi="Times New Roman" w:cs="Times New Roman"/>
          <w:sz w:val="24"/>
          <w:szCs w:val="24"/>
        </w:rPr>
        <w:t>configuration</w:t>
      </w:r>
      <w:r w:rsidR="00EF2703" w:rsidRPr="00E37E04">
        <w:rPr>
          <w:rFonts w:ascii="Times New Roman" w:hAnsi="Times New Roman" w:cs="Times New Roman"/>
          <w:sz w:val="24"/>
          <w:szCs w:val="24"/>
        </w:rPr>
        <w:t xml:space="preserve"> on which to run </w:t>
      </w:r>
      <w:r w:rsidR="00E75BB4" w:rsidRPr="00E37E04">
        <w:rPr>
          <w:rFonts w:ascii="Times New Roman" w:hAnsi="Times New Roman" w:cs="Times New Roman"/>
          <w:sz w:val="24"/>
          <w:szCs w:val="24"/>
        </w:rPr>
        <w:t>SDMs</w:t>
      </w:r>
      <w:r w:rsidR="000E4B06" w:rsidRPr="00E37E04">
        <w:rPr>
          <w:rFonts w:ascii="Times New Roman" w:hAnsi="Times New Roman" w:cs="Times New Roman"/>
          <w:sz w:val="24"/>
          <w:szCs w:val="24"/>
        </w:rPr>
        <w:t>, describing a flexible</w:t>
      </w:r>
      <w:r w:rsidR="00EF2703" w:rsidRPr="00E37E04">
        <w:rPr>
          <w:rFonts w:ascii="Times New Roman" w:hAnsi="Times New Roman" w:cs="Times New Roman"/>
          <w:sz w:val="24"/>
          <w:szCs w:val="24"/>
        </w:rPr>
        <w:t xml:space="preserve"> </w:t>
      </w:r>
      <w:r w:rsidR="000E4B06" w:rsidRPr="00E37E04">
        <w:rPr>
          <w:rFonts w:ascii="Times New Roman" w:hAnsi="Times New Roman" w:cs="Times New Roman"/>
          <w:sz w:val="24"/>
          <w:szCs w:val="24"/>
        </w:rPr>
        <w:t>and skillful framework</w:t>
      </w:r>
      <w:r w:rsidR="00EF2703" w:rsidRPr="00E37E04">
        <w:rPr>
          <w:rFonts w:ascii="Times New Roman" w:hAnsi="Times New Roman" w:cs="Times New Roman"/>
          <w:sz w:val="24"/>
          <w:szCs w:val="24"/>
        </w:rPr>
        <w:t xml:space="preserve"> </w:t>
      </w:r>
      <w:r w:rsidR="000E4B06" w:rsidRPr="00E37E04">
        <w:rPr>
          <w:rFonts w:ascii="Times New Roman" w:hAnsi="Times New Roman" w:cs="Times New Roman"/>
          <w:sz w:val="24"/>
          <w:szCs w:val="24"/>
        </w:rPr>
        <w:t>that can be used to inform</w:t>
      </w:r>
      <w:r w:rsidR="00EF2703" w:rsidRPr="00E37E04">
        <w:rPr>
          <w:rFonts w:ascii="Times New Roman" w:hAnsi="Times New Roman" w:cs="Times New Roman"/>
          <w:sz w:val="24"/>
          <w:szCs w:val="24"/>
        </w:rPr>
        <w:t xml:space="preserve"> provisioning strategies</w:t>
      </w:r>
      <w:r w:rsidR="000E4B06" w:rsidRPr="00E37E04">
        <w:rPr>
          <w:rFonts w:ascii="Times New Roman" w:hAnsi="Times New Roman" w:cs="Times New Roman"/>
          <w:sz w:val="24"/>
          <w:szCs w:val="24"/>
        </w:rPr>
        <w:t xml:space="preserve"> as well as</w:t>
      </w:r>
      <w:r w:rsidR="00561118" w:rsidRPr="00E37E04">
        <w:rPr>
          <w:rFonts w:ascii="Times New Roman" w:hAnsi="Times New Roman" w:cs="Times New Roman"/>
          <w:sz w:val="24"/>
          <w:szCs w:val="24"/>
        </w:rPr>
        <w:t xml:space="preserve"> suggest</w:t>
      </w:r>
      <w:r w:rsidR="000E4B06" w:rsidRPr="00E37E04">
        <w:rPr>
          <w:rFonts w:ascii="Times New Roman" w:hAnsi="Times New Roman" w:cs="Times New Roman"/>
          <w:sz w:val="24"/>
          <w:szCs w:val="24"/>
        </w:rPr>
        <w:t xml:space="preserve"> </w:t>
      </w:r>
      <w:r w:rsidR="00EF2703" w:rsidRPr="00E37E04">
        <w:rPr>
          <w:rFonts w:ascii="Times New Roman" w:hAnsi="Times New Roman" w:cs="Times New Roman"/>
          <w:sz w:val="24"/>
          <w:szCs w:val="24"/>
        </w:rPr>
        <w:t>future priorities</w:t>
      </w:r>
      <w:r w:rsidR="000E4B06" w:rsidRPr="00E37E04">
        <w:rPr>
          <w:rFonts w:ascii="Times New Roman" w:hAnsi="Times New Roman" w:cs="Times New Roman"/>
          <w:sz w:val="24"/>
          <w:szCs w:val="24"/>
        </w:rPr>
        <w:t xml:space="preserve"> for model developers</w:t>
      </w:r>
      <w:r w:rsidR="00EF2703" w:rsidRPr="00E37E04">
        <w:rPr>
          <w:rFonts w:ascii="Times New Roman" w:hAnsi="Times New Roman" w:cs="Times New Roman"/>
          <w:sz w:val="24"/>
          <w:szCs w:val="24"/>
        </w:rPr>
        <w:t>.</w:t>
      </w:r>
    </w:p>
    <w:p w14:paraId="3F8FF1A2" w14:textId="611793BD" w:rsidR="00F94FEE" w:rsidRPr="00E37E04" w:rsidRDefault="00AC34D2" w:rsidP="00DA1171">
      <w:pPr>
        <w:pStyle w:val="FirstParagraph"/>
        <w:spacing w:before="0" w:after="0" w:line="240" w:lineRule="auto"/>
        <w:ind w:firstLine="720"/>
        <w:rPr>
          <w:rFonts w:ascii="Times New Roman" w:hAnsi="Times New Roman" w:cs="Times New Roman"/>
          <w:sz w:val="24"/>
          <w:szCs w:val="24"/>
        </w:rPr>
      </w:pPr>
      <w:r w:rsidRPr="00E37E04">
        <w:rPr>
          <w:rFonts w:ascii="Times New Roman" w:hAnsi="Times New Roman" w:cs="Times New Roman"/>
          <w:sz w:val="24"/>
          <w:szCs w:val="24"/>
        </w:rPr>
        <w:t xml:space="preserve">With over </w:t>
      </w:r>
      <w:r w:rsidR="00E75BB4" w:rsidRPr="00E37E04">
        <w:rPr>
          <w:rFonts w:ascii="Times New Roman" w:hAnsi="Times New Roman" w:cs="Times New Roman"/>
          <w:sz w:val="24"/>
          <w:szCs w:val="24"/>
        </w:rPr>
        <w:t>700 million</w:t>
      </w:r>
      <w:r w:rsidR="000E4B06" w:rsidRPr="00E37E04">
        <w:rPr>
          <w:rFonts w:ascii="Times New Roman" w:hAnsi="Times New Roman" w:cs="Times New Roman"/>
          <w:sz w:val="24"/>
          <w:szCs w:val="24"/>
        </w:rPr>
        <w:t xml:space="preserve"> modern and historical occurrence records</w:t>
      </w:r>
      <w:r w:rsidR="00DD209B" w:rsidRPr="00E37E04">
        <w:rPr>
          <w:rFonts w:ascii="Times New Roman" w:hAnsi="Times New Roman" w:cs="Times New Roman"/>
          <w:sz w:val="24"/>
          <w:szCs w:val="24"/>
        </w:rPr>
        <w:t xml:space="preserve"> in GBIF and 18 million </w:t>
      </w:r>
      <w:r w:rsidR="000E4B06" w:rsidRPr="00E37E04">
        <w:rPr>
          <w:rFonts w:ascii="Times New Roman" w:hAnsi="Times New Roman" w:cs="Times New Roman"/>
          <w:sz w:val="24"/>
          <w:szCs w:val="24"/>
        </w:rPr>
        <w:t>paleo-occurrence</w:t>
      </w:r>
      <w:r w:rsidR="00DD209B" w:rsidRPr="00E37E04">
        <w:rPr>
          <w:rFonts w:ascii="Times New Roman" w:hAnsi="Times New Roman" w:cs="Times New Roman"/>
          <w:sz w:val="24"/>
          <w:szCs w:val="24"/>
        </w:rPr>
        <w:t xml:space="preserve"> records in Neotoma</w:t>
      </w:r>
      <w:r w:rsidR="00820D2B" w:rsidRPr="00E37E04">
        <w:rPr>
          <w:rFonts w:ascii="Times New Roman" w:hAnsi="Times New Roman" w:cs="Times New Roman"/>
          <w:sz w:val="24"/>
          <w:szCs w:val="24"/>
        </w:rPr>
        <w:t xml:space="preserve"> (Fig. 1)</w:t>
      </w:r>
      <w:r w:rsidRPr="00E37E04">
        <w:rPr>
          <w:rFonts w:ascii="Times New Roman" w:hAnsi="Times New Roman" w:cs="Times New Roman"/>
          <w:sz w:val="24"/>
          <w:szCs w:val="24"/>
        </w:rPr>
        <w:t>, traditional st</w:t>
      </w:r>
      <w:r w:rsidR="000E4B06" w:rsidRPr="00E37E04">
        <w:rPr>
          <w:rFonts w:ascii="Times New Roman" w:hAnsi="Times New Roman" w:cs="Times New Roman"/>
          <w:sz w:val="24"/>
          <w:szCs w:val="24"/>
        </w:rPr>
        <w:t xml:space="preserve">atistical methods for analyzing, modeling, and </w:t>
      </w:r>
      <w:r w:rsidRPr="00E37E04">
        <w:rPr>
          <w:rFonts w:ascii="Times New Roman" w:hAnsi="Times New Roman" w:cs="Times New Roman"/>
          <w:sz w:val="24"/>
          <w:szCs w:val="24"/>
        </w:rPr>
        <w:t xml:space="preserve">forecasting ecological </w:t>
      </w:r>
      <w:r w:rsidR="00586EAE" w:rsidRPr="00E37E04">
        <w:rPr>
          <w:rFonts w:ascii="Times New Roman" w:hAnsi="Times New Roman" w:cs="Times New Roman"/>
          <w:sz w:val="24"/>
          <w:szCs w:val="24"/>
        </w:rPr>
        <w:t>patterns</w:t>
      </w:r>
      <w:r w:rsidRPr="00E37E04">
        <w:rPr>
          <w:rFonts w:ascii="Times New Roman" w:hAnsi="Times New Roman" w:cs="Times New Roman"/>
          <w:sz w:val="24"/>
          <w:szCs w:val="24"/>
        </w:rPr>
        <w:t xml:space="preserve"> often cannot be applied without compromising analysis scope. </w:t>
      </w:r>
      <w:r w:rsidR="00E75BB4" w:rsidRPr="00E37E04">
        <w:rPr>
          <w:rFonts w:ascii="Times New Roman" w:hAnsi="Times New Roman" w:cs="Times New Roman"/>
          <w:sz w:val="24"/>
          <w:szCs w:val="24"/>
        </w:rPr>
        <w:t>Many</w:t>
      </w:r>
      <w:r w:rsidRPr="00E37E04">
        <w:rPr>
          <w:rFonts w:ascii="Times New Roman" w:hAnsi="Times New Roman" w:cs="Times New Roman"/>
          <w:sz w:val="24"/>
          <w:szCs w:val="24"/>
        </w:rPr>
        <w:t xml:space="preserve"> SDM methods, though popular in the lite</w:t>
      </w:r>
      <w:r w:rsidR="00E75BB4" w:rsidRPr="00E37E04">
        <w:rPr>
          <w:rFonts w:ascii="Times New Roman" w:hAnsi="Times New Roman" w:cs="Times New Roman"/>
          <w:sz w:val="24"/>
          <w:szCs w:val="24"/>
        </w:rPr>
        <w:t xml:space="preserve">rature and highly skillful, </w:t>
      </w:r>
      <w:r w:rsidRPr="00E37E04">
        <w:rPr>
          <w:rFonts w:ascii="Times New Roman" w:hAnsi="Times New Roman" w:cs="Times New Roman"/>
          <w:sz w:val="24"/>
          <w:szCs w:val="24"/>
        </w:rPr>
        <w:t xml:space="preserve">are not designed to </w:t>
      </w:r>
      <w:r w:rsidR="00DD209B" w:rsidRPr="00E37E04">
        <w:rPr>
          <w:rFonts w:ascii="Times New Roman" w:hAnsi="Times New Roman" w:cs="Times New Roman"/>
          <w:sz w:val="24"/>
          <w:szCs w:val="24"/>
        </w:rPr>
        <w:t>leverage</w:t>
      </w:r>
      <w:r w:rsidRPr="00E37E04">
        <w:rPr>
          <w:rFonts w:ascii="Times New Roman" w:hAnsi="Times New Roman" w:cs="Times New Roman"/>
          <w:sz w:val="24"/>
          <w:szCs w:val="24"/>
        </w:rPr>
        <w:t xml:space="preserve"> parallel processing or distributed computing</w:t>
      </w:r>
      <w:r w:rsidR="00E75BB4" w:rsidRPr="00E37E04">
        <w:rPr>
          <w:rFonts w:ascii="Times New Roman" w:hAnsi="Times New Roman" w:cs="Times New Roman"/>
          <w:sz w:val="24"/>
          <w:szCs w:val="24"/>
        </w:rPr>
        <w:t xml:space="preserve">, and </w:t>
      </w:r>
      <w:r w:rsidR="00820D2B" w:rsidRPr="00E37E04">
        <w:rPr>
          <w:rFonts w:ascii="Times New Roman" w:hAnsi="Times New Roman" w:cs="Times New Roman"/>
          <w:sz w:val="24"/>
          <w:szCs w:val="24"/>
        </w:rPr>
        <w:t>cannot</w:t>
      </w:r>
      <w:r w:rsidR="000E4B06" w:rsidRPr="00E37E04">
        <w:rPr>
          <w:rFonts w:ascii="Times New Roman" w:hAnsi="Times New Roman" w:cs="Times New Roman"/>
          <w:sz w:val="24"/>
          <w:szCs w:val="24"/>
        </w:rPr>
        <w:t xml:space="preserve"> be scaled</w:t>
      </w:r>
      <w:r w:rsidR="00E75BB4" w:rsidRPr="00E37E04">
        <w:rPr>
          <w:rFonts w:ascii="Times New Roman" w:hAnsi="Times New Roman" w:cs="Times New Roman"/>
          <w:sz w:val="24"/>
          <w:szCs w:val="24"/>
        </w:rPr>
        <w:t xml:space="preserve"> to huge datasets</w:t>
      </w:r>
      <w:r w:rsidRPr="00E37E04">
        <w:rPr>
          <w:rFonts w:ascii="Times New Roman" w:hAnsi="Times New Roman" w:cs="Times New Roman"/>
          <w:sz w:val="24"/>
          <w:szCs w:val="24"/>
        </w:rPr>
        <w:t xml:space="preserve">. </w:t>
      </w:r>
      <w:r w:rsidR="00E75BB4" w:rsidRPr="00E37E04">
        <w:rPr>
          <w:rFonts w:ascii="Times New Roman" w:hAnsi="Times New Roman" w:cs="Times New Roman"/>
          <w:sz w:val="24"/>
          <w:szCs w:val="24"/>
        </w:rPr>
        <w:t>Other scientific fields, including bioinformatics (Schatz et al., 2010), genomics (Stein, 2010), climate</w:t>
      </w:r>
      <w:r w:rsidR="002C79B5" w:rsidRPr="00E37E04">
        <w:rPr>
          <w:rFonts w:ascii="Times New Roman" w:hAnsi="Times New Roman" w:cs="Times New Roman"/>
          <w:sz w:val="24"/>
          <w:szCs w:val="24"/>
        </w:rPr>
        <w:t xml:space="preserve"> analytics (Schnase et al., 2015</w:t>
      </w:r>
      <w:r w:rsidR="00E75BB4" w:rsidRPr="00E37E04">
        <w:rPr>
          <w:rFonts w:ascii="Times New Roman" w:hAnsi="Times New Roman" w:cs="Times New Roman"/>
          <w:sz w:val="24"/>
          <w:szCs w:val="24"/>
        </w:rPr>
        <w:t xml:space="preserve">), as well as private industry (Mosco, 2014), have adopted </w:t>
      </w:r>
      <w:r w:rsidR="00586EAE" w:rsidRPr="00E37E04">
        <w:rPr>
          <w:rFonts w:ascii="Times New Roman" w:hAnsi="Times New Roman" w:cs="Times New Roman"/>
          <w:sz w:val="24"/>
          <w:szCs w:val="24"/>
        </w:rPr>
        <w:t>these and other</w:t>
      </w:r>
      <w:r w:rsidR="00820D2B" w:rsidRPr="00E37E04">
        <w:rPr>
          <w:rFonts w:ascii="Times New Roman" w:hAnsi="Times New Roman" w:cs="Times New Roman"/>
          <w:sz w:val="24"/>
          <w:szCs w:val="24"/>
        </w:rPr>
        <w:t xml:space="preserve"> computing</w:t>
      </w:r>
      <w:r w:rsidR="00586EAE" w:rsidRPr="00E37E04">
        <w:rPr>
          <w:rFonts w:ascii="Times New Roman" w:hAnsi="Times New Roman" w:cs="Times New Roman"/>
          <w:sz w:val="24"/>
          <w:szCs w:val="24"/>
        </w:rPr>
        <w:t xml:space="preserve"> </w:t>
      </w:r>
      <w:r w:rsidR="00E75BB4" w:rsidRPr="00E37E04">
        <w:rPr>
          <w:rFonts w:ascii="Times New Roman" w:hAnsi="Times New Roman" w:cs="Times New Roman"/>
          <w:sz w:val="24"/>
          <w:szCs w:val="24"/>
        </w:rPr>
        <w:t xml:space="preserve">techniques to cope with large datasets. </w:t>
      </w:r>
      <w:r w:rsidRPr="00E37E04">
        <w:rPr>
          <w:rFonts w:ascii="Times New Roman" w:hAnsi="Times New Roman" w:cs="Times New Roman"/>
          <w:sz w:val="24"/>
          <w:szCs w:val="24"/>
        </w:rPr>
        <w:t>As the volume of ecological data increases an</w:t>
      </w:r>
      <w:r w:rsidR="00586EAE" w:rsidRPr="00E37E04">
        <w:rPr>
          <w:rFonts w:ascii="Times New Roman" w:hAnsi="Times New Roman" w:cs="Times New Roman"/>
          <w:sz w:val="24"/>
          <w:szCs w:val="24"/>
        </w:rPr>
        <w:t xml:space="preserve">d the need for accurate, high resolution </w:t>
      </w:r>
      <w:r w:rsidR="000E4B06" w:rsidRPr="00E37E04">
        <w:rPr>
          <w:rFonts w:ascii="Times New Roman" w:hAnsi="Times New Roman" w:cs="Times New Roman"/>
          <w:sz w:val="24"/>
          <w:szCs w:val="24"/>
        </w:rPr>
        <w:t>projections of biotic dis</w:t>
      </w:r>
      <w:r w:rsidR="00586EAE" w:rsidRPr="00E37E04">
        <w:rPr>
          <w:rFonts w:ascii="Times New Roman" w:hAnsi="Times New Roman" w:cs="Times New Roman"/>
          <w:sz w:val="24"/>
          <w:szCs w:val="24"/>
        </w:rPr>
        <w:t>tributions</w:t>
      </w:r>
      <w:r w:rsidR="00820D2B" w:rsidRPr="00E37E04">
        <w:rPr>
          <w:rFonts w:ascii="Times New Roman" w:hAnsi="Times New Roman" w:cs="Times New Roman"/>
          <w:sz w:val="24"/>
          <w:szCs w:val="24"/>
        </w:rPr>
        <w:t xml:space="preserve"> and extinction risk</w:t>
      </w:r>
      <w:r w:rsidR="00586EAE" w:rsidRPr="00E37E04">
        <w:rPr>
          <w:rFonts w:ascii="Times New Roman" w:hAnsi="Times New Roman" w:cs="Times New Roman"/>
          <w:sz w:val="24"/>
          <w:szCs w:val="24"/>
        </w:rPr>
        <w:t xml:space="preserve"> become more pressing, </w:t>
      </w:r>
      <w:r w:rsidR="00820D2B" w:rsidRPr="00E37E04">
        <w:rPr>
          <w:rFonts w:ascii="Times New Roman" w:hAnsi="Times New Roman" w:cs="Times New Roman"/>
          <w:sz w:val="24"/>
          <w:szCs w:val="24"/>
        </w:rPr>
        <w:t xml:space="preserve">solving data volume challenges by </w:t>
      </w:r>
      <w:r w:rsidRPr="00E37E04">
        <w:rPr>
          <w:rFonts w:ascii="Times New Roman" w:hAnsi="Times New Roman" w:cs="Times New Roman"/>
          <w:sz w:val="24"/>
          <w:szCs w:val="24"/>
        </w:rPr>
        <w:t>reducing project s</w:t>
      </w:r>
      <w:r w:rsidR="000E4B06" w:rsidRPr="00E37E04">
        <w:rPr>
          <w:rFonts w:ascii="Times New Roman" w:hAnsi="Times New Roman" w:cs="Times New Roman"/>
          <w:sz w:val="24"/>
          <w:szCs w:val="24"/>
        </w:rPr>
        <w:t>cope (e.g., Bolker et al., 2009</w:t>
      </w:r>
      <w:r w:rsidRPr="00E37E04">
        <w:rPr>
          <w:rFonts w:ascii="Times New Roman" w:hAnsi="Times New Roman" w:cs="Times New Roman"/>
          <w:sz w:val="24"/>
          <w:szCs w:val="24"/>
        </w:rPr>
        <w:t>) can no longer be considered a valid option.</w:t>
      </w:r>
      <w:r w:rsidR="00586EAE" w:rsidRPr="00E37E04">
        <w:rPr>
          <w:rFonts w:ascii="Times New Roman" w:hAnsi="Times New Roman" w:cs="Times New Roman"/>
          <w:sz w:val="24"/>
          <w:szCs w:val="24"/>
        </w:rPr>
        <w:t xml:space="preserve"> Cloud </w:t>
      </w:r>
      <w:r w:rsidR="00DD209B" w:rsidRPr="00E37E04">
        <w:rPr>
          <w:rFonts w:ascii="Times New Roman" w:hAnsi="Times New Roman" w:cs="Times New Roman"/>
          <w:sz w:val="24"/>
          <w:szCs w:val="24"/>
        </w:rPr>
        <w:t xml:space="preserve">computing provides a platform on which to </w:t>
      </w:r>
      <w:r w:rsidR="000E4B06" w:rsidRPr="00E37E04">
        <w:rPr>
          <w:rFonts w:ascii="Times New Roman" w:hAnsi="Times New Roman" w:cs="Times New Roman"/>
          <w:sz w:val="24"/>
          <w:szCs w:val="24"/>
        </w:rPr>
        <w:t>undertake</w:t>
      </w:r>
      <w:r w:rsidR="00586EAE" w:rsidRPr="00E37E04">
        <w:rPr>
          <w:rFonts w:ascii="Times New Roman" w:hAnsi="Times New Roman" w:cs="Times New Roman"/>
          <w:sz w:val="24"/>
          <w:szCs w:val="24"/>
        </w:rPr>
        <w:t xml:space="preserve"> large-</w:t>
      </w:r>
      <w:r w:rsidR="00DD209B" w:rsidRPr="00E37E04">
        <w:rPr>
          <w:rFonts w:ascii="Times New Roman" w:hAnsi="Times New Roman" w:cs="Times New Roman"/>
          <w:sz w:val="24"/>
          <w:szCs w:val="24"/>
        </w:rPr>
        <w:t>scale ecological analysis</w:t>
      </w:r>
      <w:r w:rsidR="009F5D79" w:rsidRPr="00E37E04">
        <w:rPr>
          <w:rFonts w:ascii="Times New Roman" w:hAnsi="Times New Roman" w:cs="Times New Roman"/>
          <w:sz w:val="24"/>
          <w:szCs w:val="24"/>
        </w:rPr>
        <w:t xml:space="preserve"> (Hampton et al., 2013; Michener &amp; Jones, 2012)</w:t>
      </w:r>
      <w:r w:rsidR="00C31021" w:rsidRPr="00E37E04">
        <w:rPr>
          <w:rFonts w:ascii="Times New Roman" w:hAnsi="Times New Roman" w:cs="Times New Roman"/>
          <w:sz w:val="24"/>
          <w:szCs w:val="24"/>
        </w:rPr>
        <w:t xml:space="preserve">, by providing </w:t>
      </w:r>
      <w:r w:rsidR="009F5D79" w:rsidRPr="00E37E04">
        <w:rPr>
          <w:rFonts w:ascii="Times New Roman" w:hAnsi="Times New Roman" w:cs="Times New Roman"/>
          <w:sz w:val="24"/>
          <w:szCs w:val="24"/>
        </w:rPr>
        <w:t xml:space="preserve">“ubiquitous, convenient, and on-demand network access to a shared pool of configurable computing resources that can be rapidly </w:t>
      </w:r>
      <w:r w:rsidR="009F5D79" w:rsidRPr="00E37E04">
        <w:rPr>
          <w:rFonts w:ascii="Times New Roman" w:hAnsi="Times New Roman" w:cs="Times New Roman"/>
          <w:sz w:val="24"/>
          <w:szCs w:val="24"/>
        </w:rPr>
        <w:lastRenderedPageBreak/>
        <w:t xml:space="preserve">provisioned and released with minimal management effort” (Mell &amp; Grance, 2012). </w:t>
      </w:r>
      <w:r w:rsidR="00586EAE" w:rsidRPr="00E37E04">
        <w:rPr>
          <w:rFonts w:ascii="Times New Roman" w:hAnsi="Times New Roman" w:cs="Times New Roman"/>
          <w:sz w:val="24"/>
          <w:szCs w:val="24"/>
        </w:rPr>
        <w:t>T</w:t>
      </w:r>
      <w:r w:rsidR="009F5D79" w:rsidRPr="00E37E04">
        <w:rPr>
          <w:rFonts w:ascii="Times New Roman" w:hAnsi="Times New Roman" w:cs="Times New Roman"/>
          <w:sz w:val="24"/>
          <w:szCs w:val="24"/>
        </w:rPr>
        <w:t xml:space="preserve">he rapid commercialization of cloud computing and the widespread availability of public cloud </w:t>
      </w:r>
      <w:r w:rsidR="00586EAE" w:rsidRPr="00E37E04">
        <w:rPr>
          <w:rFonts w:ascii="Times New Roman" w:hAnsi="Times New Roman" w:cs="Times New Roman"/>
          <w:sz w:val="24"/>
          <w:szCs w:val="24"/>
        </w:rPr>
        <w:t>products through providers</w:t>
      </w:r>
      <w:r w:rsidR="009F5D79" w:rsidRPr="00E37E04">
        <w:rPr>
          <w:rFonts w:ascii="Times New Roman" w:hAnsi="Times New Roman" w:cs="Times New Roman"/>
          <w:sz w:val="24"/>
          <w:szCs w:val="24"/>
        </w:rPr>
        <w:t xml:space="preserve"> like Amazon Web Services (AWS) and Goo</w:t>
      </w:r>
      <w:r w:rsidR="00586EAE" w:rsidRPr="00E37E04">
        <w:rPr>
          <w:rFonts w:ascii="Times New Roman" w:hAnsi="Times New Roman" w:cs="Times New Roman"/>
          <w:sz w:val="24"/>
          <w:szCs w:val="24"/>
        </w:rPr>
        <w:t xml:space="preserve">gle’s Cloud Compute Engine (GCE) have put a seemingly unlimited supply of computing resources at </w:t>
      </w:r>
      <w:r w:rsidR="009F5D79" w:rsidRPr="00E37E04">
        <w:rPr>
          <w:rFonts w:ascii="Times New Roman" w:hAnsi="Times New Roman" w:cs="Times New Roman"/>
          <w:sz w:val="24"/>
          <w:szCs w:val="24"/>
        </w:rPr>
        <w:t>scientists</w:t>
      </w:r>
      <w:r w:rsidR="00586EAE" w:rsidRPr="00E37E04">
        <w:rPr>
          <w:rFonts w:ascii="Times New Roman" w:hAnsi="Times New Roman" w:cs="Times New Roman"/>
          <w:sz w:val="24"/>
          <w:szCs w:val="24"/>
        </w:rPr>
        <w:t xml:space="preserve">’ </w:t>
      </w:r>
      <w:r w:rsidR="009F5D79" w:rsidRPr="00E37E04">
        <w:rPr>
          <w:rFonts w:ascii="Times New Roman" w:hAnsi="Times New Roman" w:cs="Times New Roman"/>
          <w:sz w:val="24"/>
          <w:szCs w:val="24"/>
        </w:rPr>
        <w:t>disposal.</w:t>
      </w:r>
    </w:p>
    <w:p w14:paraId="76C40CCA" w14:textId="4CF8F85D" w:rsidR="00A8169E" w:rsidRPr="00E37E04" w:rsidRDefault="00C07D6D" w:rsidP="00DA1171">
      <w:pPr>
        <w:pStyle w:val="BodyText"/>
        <w:spacing w:before="0" w:after="0" w:line="240" w:lineRule="auto"/>
        <w:ind w:firstLine="720"/>
        <w:rPr>
          <w:rFonts w:ascii="Times New Roman" w:hAnsi="Times New Roman" w:cs="Times New Roman"/>
          <w:sz w:val="24"/>
          <w:szCs w:val="24"/>
        </w:rPr>
      </w:pPr>
      <w:r w:rsidRPr="00E37E04">
        <w:rPr>
          <w:rFonts w:ascii="Times New Roman" w:hAnsi="Times New Roman" w:cs="Times New Roman"/>
          <w:sz w:val="24"/>
          <w:szCs w:val="24"/>
        </w:rPr>
        <w:t>More</w:t>
      </w:r>
      <w:r w:rsidR="00F411B6" w:rsidRPr="00E37E04">
        <w:rPr>
          <w:rFonts w:ascii="Times New Roman" w:hAnsi="Times New Roman" w:cs="Times New Roman"/>
          <w:sz w:val="24"/>
          <w:szCs w:val="24"/>
        </w:rPr>
        <w:t>over, the cloud’s novel business model of charging customers for the use of virtual machines (VMs) rather than the purchase of physical hardware provides a highly flexible platform for scientific computing.</w:t>
      </w:r>
      <w:ins w:id="3" w:author="Jack W Williams" w:date="2017-02-27T09:02:00Z">
        <w:r w:rsidR="00820D2B" w:rsidRPr="00E37E04">
          <w:rPr>
            <w:rFonts w:ascii="Times New Roman" w:hAnsi="Times New Roman" w:cs="Times New Roman"/>
            <w:sz w:val="24"/>
            <w:szCs w:val="24"/>
          </w:rPr>
          <w:t xml:space="preserve"> </w:t>
        </w:r>
      </w:ins>
      <w:r w:rsidR="00F411B6" w:rsidRPr="00E37E04">
        <w:rPr>
          <w:rFonts w:ascii="Times New Roman" w:hAnsi="Times New Roman" w:cs="Times New Roman"/>
          <w:sz w:val="24"/>
          <w:szCs w:val="24"/>
        </w:rPr>
        <w:t xml:space="preserve">This operating model </w:t>
      </w:r>
      <w:r w:rsidR="00DD209B" w:rsidRPr="00E37E04">
        <w:rPr>
          <w:rFonts w:ascii="Times New Roman" w:hAnsi="Times New Roman" w:cs="Times New Roman"/>
          <w:sz w:val="24"/>
          <w:szCs w:val="24"/>
        </w:rPr>
        <w:t>lets</w:t>
      </w:r>
      <w:r w:rsidR="00AC34D2" w:rsidRPr="00E37E04">
        <w:rPr>
          <w:rFonts w:ascii="Times New Roman" w:hAnsi="Times New Roman" w:cs="Times New Roman"/>
          <w:sz w:val="24"/>
          <w:szCs w:val="24"/>
        </w:rPr>
        <w:t xml:space="preserve"> consumers scale their </w:t>
      </w:r>
      <w:r w:rsidR="0065041F" w:rsidRPr="00E37E04">
        <w:rPr>
          <w:rFonts w:ascii="Times New Roman" w:hAnsi="Times New Roman" w:cs="Times New Roman"/>
          <w:sz w:val="24"/>
          <w:szCs w:val="24"/>
        </w:rPr>
        <w:t>resources</w:t>
      </w:r>
      <w:r w:rsidR="00AC34D2" w:rsidRPr="00E37E04">
        <w:rPr>
          <w:rFonts w:ascii="Times New Roman" w:hAnsi="Times New Roman" w:cs="Times New Roman"/>
          <w:sz w:val="24"/>
          <w:szCs w:val="24"/>
        </w:rPr>
        <w:t xml:space="preserve"> depending on computational demand (</w:t>
      </w:r>
      <w:r w:rsidR="00047C99" w:rsidRPr="00E37E04">
        <w:rPr>
          <w:rFonts w:ascii="Times New Roman" w:hAnsi="Times New Roman" w:cs="Times New Roman"/>
          <w:sz w:val="24"/>
          <w:szCs w:val="24"/>
        </w:rPr>
        <w:t xml:space="preserve">Hassan, 2011). Users are therefore not locked in to a single hardware configuration, and can choose to add or remove different hardware components as the problem changes (Armbrust et al., 2009).  </w:t>
      </w:r>
      <w:r w:rsidR="00AC34D2" w:rsidRPr="00E37E04">
        <w:rPr>
          <w:rFonts w:ascii="Times New Roman" w:hAnsi="Times New Roman" w:cs="Times New Roman"/>
          <w:sz w:val="24"/>
          <w:szCs w:val="24"/>
        </w:rPr>
        <w:t>While the exact costs of migrating to a cloud environment are difficult to estimate (but see Sun &amp; Li, 2013), the computational time gains achieved by running models on high</w:t>
      </w:r>
      <w:ins w:id="4" w:author="Jack W Williams" w:date="2017-02-27T09:04:00Z">
        <w:r w:rsidR="00A8169E" w:rsidRPr="00E37E04">
          <w:rPr>
            <w:rFonts w:ascii="Times New Roman" w:hAnsi="Times New Roman" w:cs="Times New Roman"/>
            <w:sz w:val="24"/>
            <w:szCs w:val="24"/>
          </w:rPr>
          <w:t>-</w:t>
        </w:r>
      </w:ins>
      <w:r w:rsidR="00AC34D2" w:rsidRPr="00E37E04">
        <w:rPr>
          <w:rFonts w:ascii="Times New Roman" w:hAnsi="Times New Roman" w:cs="Times New Roman"/>
          <w:sz w:val="24"/>
          <w:szCs w:val="24"/>
        </w:rPr>
        <w:t xml:space="preserve">performance virtual instances can be </w:t>
      </w:r>
      <w:r w:rsidR="0065041F" w:rsidRPr="00E37E04">
        <w:rPr>
          <w:rFonts w:ascii="Times New Roman" w:hAnsi="Times New Roman" w:cs="Times New Roman"/>
          <w:sz w:val="24"/>
          <w:szCs w:val="24"/>
        </w:rPr>
        <w:t>significant</w:t>
      </w:r>
      <w:r w:rsidR="000E4B06" w:rsidRPr="00E37E04">
        <w:rPr>
          <w:rFonts w:ascii="Times New Roman" w:hAnsi="Times New Roman" w:cs="Times New Roman"/>
          <w:sz w:val="24"/>
          <w:szCs w:val="24"/>
        </w:rPr>
        <w:t xml:space="preserve"> (Yang et al., 2011</w:t>
      </w:r>
      <w:r w:rsidR="00056F01" w:rsidRPr="00E37E04">
        <w:rPr>
          <w:rFonts w:ascii="Times New Roman" w:hAnsi="Times New Roman" w:cs="Times New Roman"/>
          <w:sz w:val="24"/>
          <w:szCs w:val="24"/>
        </w:rPr>
        <w:t>a</w:t>
      </w:r>
      <w:r w:rsidR="000E4B06" w:rsidRPr="00E37E04">
        <w:rPr>
          <w:rFonts w:ascii="Times New Roman" w:hAnsi="Times New Roman" w:cs="Times New Roman"/>
          <w:sz w:val="24"/>
          <w:szCs w:val="24"/>
        </w:rPr>
        <w:t>)</w:t>
      </w:r>
      <w:r w:rsidR="0065041F" w:rsidRPr="00E37E04">
        <w:rPr>
          <w:rFonts w:ascii="Times New Roman" w:hAnsi="Times New Roman" w:cs="Times New Roman"/>
          <w:sz w:val="24"/>
          <w:szCs w:val="24"/>
        </w:rPr>
        <w:t>.</w:t>
      </w:r>
      <w:r w:rsidR="00A8169E" w:rsidRPr="00E37E04">
        <w:rPr>
          <w:rFonts w:ascii="Times New Roman" w:hAnsi="Times New Roman" w:cs="Times New Roman"/>
          <w:sz w:val="24"/>
          <w:szCs w:val="24"/>
        </w:rPr>
        <w:t xml:space="preserve"> </w:t>
      </w:r>
    </w:p>
    <w:p w14:paraId="68EE66A8" w14:textId="45996790" w:rsidR="0065041F" w:rsidRPr="00E37E04" w:rsidRDefault="00F411B6" w:rsidP="00DA1171">
      <w:pPr>
        <w:pStyle w:val="BodyText"/>
        <w:spacing w:before="0" w:after="0" w:line="240" w:lineRule="auto"/>
        <w:ind w:firstLine="720"/>
        <w:rPr>
          <w:rFonts w:ascii="Times New Roman" w:hAnsi="Times New Roman" w:cs="Times New Roman"/>
          <w:sz w:val="24"/>
          <w:szCs w:val="24"/>
        </w:rPr>
      </w:pPr>
      <w:r w:rsidRPr="00E37E04">
        <w:rPr>
          <w:rFonts w:ascii="Times New Roman" w:hAnsi="Times New Roman" w:cs="Times New Roman"/>
          <w:sz w:val="24"/>
          <w:szCs w:val="24"/>
        </w:rPr>
        <w:t>Given the cloud’s flexible computing options, biodiversity modelers are then faced with tradeoffs on at least three distinct axes: computing cost, model run time, and model accuracy. Moreover, in some situations, such as in web-based modeling systems or real-time modeling efforts</w:t>
      </w:r>
      <w:r w:rsidR="00A8169E" w:rsidRPr="00E37E04">
        <w:rPr>
          <w:rFonts w:ascii="Times New Roman" w:hAnsi="Times New Roman" w:cs="Times New Roman"/>
          <w:sz w:val="24"/>
          <w:szCs w:val="24"/>
        </w:rPr>
        <w:t xml:space="preserve">, biodiversity modelers may seek to reduce variability </w:t>
      </w:r>
      <w:r w:rsidRPr="00E37E04">
        <w:rPr>
          <w:rFonts w:ascii="Times New Roman" w:hAnsi="Times New Roman" w:cs="Times New Roman"/>
          <w:sz w:val="24"/>
          <w:szCs w:val="24"/>
        </w:rPr>
        <w:t xml:space="preserve">in these </w:t>
      </w:r>
      <w:r w:rsidR="00A8169E" w:rsidRPr="00E37E04">
        <w:rPr>
          <w:rFonts w:ascii="Times New Roman" w:hAnsi="Times New Roman" w:cs="Times New Roman"/>
          <w:sz w:val="24"/>
          <w:szCs w:val="24"/>
        </w:rPr>
        <w:t xml:space="preserve">three.  </w:t>
      </w:r>
      <w:r w:rsidRPr="00E37E04">
        <w:rPr>
          <w:rFonts w:ascii="Times New Roman" w:hAnsi="Times New Roman" w:cs="Times New Roman"/>
          <w:sz w:val="24"/>
          <w:szCs w:val="24"/>
        </w:rPr>
        <w:t>At the present time, it is</w:t>
      </w:r>
      <w:r w:rsidR="00A8169E" w:rsidRPr="00E37E04">
        <w:rPr>
          <w:rFonts w:ascii="Times New Roman" w:hAnsi="Times New Roman" w:cs="Times New Roman"/>
          <w:sz w:val="24"/>
          <w:szCs w:val="24"/>
        </w:rPr>
        <w:t xml:space="preserve"> unclear when, if ever, the benefits in reduced computing time </w:t>
      </w:r>
      <w:r w:rsidRPr="00E37E04">
        <w:rPr>
          <w:rFonts w:ascii="Times New Roman" w:hAnsi="Times New Roman" w:cs="Times New Roman"/>
          <w:sz w:val="24"/>
          <w:szCs w:val="24"/>
        </w:rPr>
        <w:t>reaped</w:t>
      </w:r>
      <w:r w:rsidR="00A8169E" w:rsidRPr="00E37E04">
        <w:rPr>
          <w:rFonts w:ascii="Times New Roman" w:hAnsi="Times New Roman" w:cs="Times New Roman"/>
          <w:sz w:val="24"/>
          <w:szCs w:val="24"/>
        </w:rPr>
        <w:t xml:space="preserve"> </w:t>
      </w:r>
      <w:r w:rsidRPr="00E37E04">
        <w:rPr>
          <w:rFonts w:ascii="Times New Roman" w:hAnsi="Times New Roman" w:cs="Times New Roman"/>
          <w:sz w:val="24"/>
          <w:szCs w:val="24"/>
        </w:rPr>
        <w:t>from</w:t>
      </w:r>
      <w:r w:rsidR="00A8169E" w:rsidRPr="00E37E04">
        <w:rPr>
          <w:rFonts w:ascii="Times New Roman" w:hAnsi="Times New Roman" w:cs="Times New Roman"/>
          <w:sz w:val="24"/>
          <w:szCs w:val="24"/>
        </w:rPr>
        <w:t xml:space="preserve"> a high-performance computing solution outweigh the </w:t>
      </w:r>
      <w:r w:rsidRPr="00E37E04">
        <w:rPr>
          <w:rFonts w:ascii="Times New Roman" w:hAnsi="Times New Roman" w:cs="Times New Roman"/>
          <w:sz w:val="24"/>
          <w:szCs w:val="24"/>
        </w:rPr>
        <w:t>incurred</w:t>
      </w:r>
      <w:r w:rsidR="00A8169E" w:rsidRPr="00E37E04">
        <w:rPr>
          <w:rFonts w:ascii="Times New Roman" w:hAnsi="Times New Roman" w:cs="Times New Roman"/>
          <w:sz w:val="24"/>
          <w:szCs w:val="24"/>
        </w:rPr>
        <w:t xml:space="preserve"> financial costs, particularly in the context of climate-driven ecological forecasting models.</w:t>
      </w:r>
    </w:p>
    <w:p w14:paraId="4DD63983" w14:textId="49E44218" w:rsidR="00F411B6" w:rsidRPr="00E37E04" w:rsidRDefault="0065041F" w:rsidP="00DA1171">
      <w:pPr>
        <w:pStyle w:val="BodyText"/>
        <w:spacing w:before="0" w:after="0" w:line="240" w:lineRule="auto"/>
        <w:ind w:firstLine="720"/>
        <w:rPr>
          <w:rFonts w:ascii="Times New Roman" w:hAnsi="Times New Roman" w:cs="Times New Roman"/>
          <w:sz w:val="24"/>
          <w:szCs w:val="24"/>
        </w:rPr>
      </w:pPr>
      <w:r w:rsidRPr="00E37E04">
        <w:rPr>
          <w:rFonts w:ascii="Times New Roman" w:hAnsi="Times New Roman" w:cs="Times New Roman"/>
          <w:sz w:val="24"/>
          <w:szCs w:val="24"/>
        </w:rPr>
        <w:t xml:space="preserve">I hypothesize that, for any SDM modeling experiment, there exists an optimal data-hardware configuration that maximizes SDM accuracy while jointly minimizing the time and cost of modeling. </w:t>
      </w:r>
      <w:r w:rsidR="00AC34D2" w:rsidRPr="00E37E04">
        <w:rPr>
          <w:rFonts w:ascii="Times New Roman" w:hAnsi="Times New Roman" w:cs="Times New Roman"/>
          <w:sz w:val="24"/>
          <w:szCs w:val="24"/>
        </w:rPr>
        <w:t xml:space="preserve">In this thesis, I develop a framework for predicting </w:t>
      </w:r>
      <w:r w:rsidR="00F411B6" w:rsidRPr="00E37E04">
        <w:rPr>
          <w:rFonts w:ascii="Times New Roman" w:hAnsi="Times New Roman" w:cs="Times New Roman"/>
          <w:sz w:val="24"/>
          <w:szCs w:val="24"/>
        </w:rPr>
        <w:t>this</w:t>
      </w:r>
      <w:r w:rsidR="000E4B06" w:rsidRPr="00E37E04">
        <w:rPr>
          <w:rFonts w:ascii="Times New Roman" w:hAnsi="Times New Roman" w:cs="Times New Roman"/>
          <w:sz w:val="24"/>
          <w:szCs w:val="24"/>
        </w:rPr>
        <w:t xml:space="preserve"> optimal configuration for four widely popular SDMs</w:t>
      </w:r>
      <w:r w:rsidRPr="00E37E04">
        <w:rPr>
          <w:rFonts w:ascii="Times New Roman" w:hAnsi="Times New Roman" w:cs="Times New Roman"/>
          <w:sz w:val="24"/>
          <w:szCs w:val="24"/>
        </w:rPr>
        <w:t>.</w:t>
      </w:r>
      <w:r w:rsidR="00AC34D2" w:rsidRPr="00E37E04">
        <w:rPr>
          <w:rFonts w:ascii="Times New Roman" w:hAnsi="Times New Roman" w:cs="Times New Roman"/>
          <w:sz w:val="24"/>
          <w:szCs w:val="24"/>
        </w:rPr>
        <w:t xml:space="preserve"> I </w:t>
      </w:r>
      <w:r w:rsidR="00163AA7" w:rsidRPr="00E37E04">
        <w:rPr>
          <w:rFonts w:ascii="Times New Roman" w:hAnsi="Times New Roman" w:cs="Times New Roman"/>
          <w:sz w:val="24"/>
          <w:szCs w:val="24"/>
        </w:rPr>
        <w:t xml:space="preserve">build </w:t>
      </w:r>
      <w:r w:rsidRPr="00E37E04">
        <w:rPr>
          <w:rFonts w:ascii="Times New Roman" w:hAnsi="Times New Roman" w:cs="Times New Roman"/>
          <w:sz w:val="24"/>
          <w:szCs w:val="24"/>
        </w:rPr>
        <w:t>a large empirical dataset</w:t>
      </w:r>
      <w:r w:rsidR="00F411B6" w:rsidRPr="00E37E04">
        <w:rPr>
          <w:rFonts w:ascii="Times New Roman" w:hAnsi="Times New Roman" w:cs="Times New Roman"/>
          <w:sz w:val="24"/>
          <w:szCs w:val="24"/>
        </w:rPr>
        <w:t xml:space="preserve"> (n=26,730)</w:t>
      </w:r>
      <w:r w:rsidR="00AC34D2" w:rsidRPr="00E37E04">
        <w:rPr>
          <w:rFonts w:ascii="Times New Roman" w:hAnsi="Times New Roman" w:cs="Times New Roman"/>
          <w:sz w:val="24"/>
          <w:szCs w:val="24"/>
        </w:rPr>
        <w:t xml:space="preserve"> on the </w:t>
      </w:r>
      <w:r w:rsidRPr="00E37E04">
        <w:rPr>
          <w:rFonts w:ascii="Times New Roman" w:hAnsi="Times New Roman" w:cs="Times New Roman"/>
          <w:sz w:val="24"/>
          <w:szCs w:val="24"/>
        </w:rPr>
        <w:t>cost, runtime, and accuracy</w:t>
      </w:r>
      <w:r w:rsidR="00AC34D2" w:rsidRPr="00E37E04">
        <w:rPr>
          <w:rFonts w:ascii="Times New Roman" w:hAnsi="Times New Roman" w:cs="Times New Roman"/>
          <w:sz w:val="24"/>
          <w:szCs w:val="24"/>
        </w:rPr>
        <w:t xml:space="preserve"> under different parameterizations and on different computing hardwar</w:t>
      </w:r>
      <w:r w:rsidR="00F411B6" w:rsidRPr="00E37E04">
        <w:rPr>
          <w:rFonts w:ascii="Times New Roman" w:hAnsi="Times New Roman" w:cs="Times New Roman"/>
          <w:sz w:val="24"/>
          <w:szCs w:val="24"/>
        </w:rPr>
        <w:t>e.</w:t>
      </w:r>
      <w:r w:rsidR="00AC34D2" w:rsidRPr="00E37E04">
        <w:rPr>
          <w:rFonts w:ascii="Times New Roman" w:hAnsi="Times New Roman" w:cs="Times New Roman"/>
          <w:sz w:val="24"/>
          <w:szCs w:val="24"/>
        </w:rPr>
        <w:t xml:space="preserve"> </w:t>
      </w:r>
      <w:r w:rsidRPr="00E37E04">
        <w:rPr>
          <w:rFonts w:ascii="Times New Roman" w:hAnsi="Times New Roman" w:cs="Times New Roman"/>
          <w:sz w:val="24"/>
          <w:szCs w:val="24"/>
        </w:rPr>
        <w:t>Subsequently</w:t>
      </w:r>
      <w:r w:rsidR="00AC34D2" w:rsidRPr="00E37E04">
        <w:rPr>
          <w:rFonts w:ascii="Times New Roman" w:hAnsi="Times New Roman" w:cs="Times New Roman"/>
          <w:sz w:val="24"/>
          <w:szCs w:val="24"/>
        </w:rPr>
        <w:t xml:space="preserve">, </w:t>
      </w:r>
      <w:r w:rsidR="00DD209B" w:rsidRPr="00E37E04">
        <w:rPr>
          <w:rFonts w:ascii="Times New Roman" w:hAnsi="Times New Roman" w:cs="Times New Roman"/>
          <w:sz w:val="24"/>
          <w:szCs w:val="24"/>
        </w:rPr>
        <w:t xml:space="preserve">I fit </w:t>
      </w:r>
      <w:r w:rsidR="00C31021" w:rsidRPr="00E37E04">
        <w:rPr>
          <w:rFonts w:ascii="Times New Roman" w:hAnsi="Times New Roman" w:cs="Times New Roman"/>
          <w:sz w:val="24"/>
          <w:szCs w:val="24"/>
        </w:rPr>
        <w:t xml:space="preserve">a </w:t>
      </w:r>
      <w:r w:rsidRPr="00E37E04">
        <w:rPr>
          <w:rFonts w:ascii="Times New Roman" w:hAnsi="Times New Roman" w:cs="Times New Roman"/>
          <w:sz w:val="24"/>
          <w:szCs w:val="24"/>
        </w:rPr>
        <w:t>Bayesian learning model</w:t>
      </w:r>
      <w:r w:rsidR="00AC34D2" w:rsidRPr="00E37E04">
        <w:rPr>
          <w:rFonts w:ascii="Times New Roman" w:hAnsi="Times New Roman" w:cs="Times New Roman"/>
          <w:sz w:val="24"/>
          <w:szCs w:val="24"/>
        </w:rPr>
        <w:t xml:space="preserve"> </w:t>
      </w:r>
      <w:r w:rsidRPr="00E37E04">
        <w:rPr>
          <w:rFonts w:ascii="Times New Roman" w:hAnsi="Times New Roman" w:cs="Times New Roman"/>
          <w:sz w:val="24"/>
          <w:szCs w:val="24"/>
        </w:rPr>
        <w:t xml:space="preserve">to </w:t>
      </w:r>
      <w:r w:rsidR="00AC34D2" w:rsidRPr="00E37E04">
        <w:rPr>
          <w:rFonts w:ascii="Times New Roman" w:hAnsi="Times New Roman" w:cs="Times New Roman"/>
          <w:sz w:val="24"/>
          <w:szCs w:val="24"/>
        </w:rPr>
        <w:t>predict the execution tim</w:t>
      </w:r>
      <w:r w:rsidR="004569BF" w:rsidRPr="00E37E04">
        <w:rPr>
          <w:rFonts w:ascii="Times New Roman" w:hAnsi="Times New Roman" w:cs="Times New Roman"/>
          <w:sz w:val="24"/>
          <w:szCs w:val="24"/>
        </w:rPr>
        <w:t xml:space="preserve">e </w:t>
      </w:r>
      <w:r w:rsidR="00DD209B" w:rsidRPr="00E37E04">
        <w:rPr>
          <w:rFonts w:ascii="Times New Roman" w:hAnsi="Times New Roman" w:cs="Times New Roman"/>
          <w:sz w:val="24"/>
          <w:szCs w:val="24"/>
        </w:rPr>
        <w:t xml:space="preserve">and accuracy </w:t>
      </w:r>
      <w:r w:rsidR="004569BF" w:rsidRPr="00E37E04">
        <w:rPr>
          <w:rFonts w:ascii="Times New Roman" w:hAnsi="Times New Roman" w:cs="Times New Roman"/>
          <w:sz w:val="24"/>
          <w:szCs w:val="24"/>
        </w:rPr>
        <w:t>of modeling scenarios</w:t>
      </w:r>
      <w:r w:rsidR="00047C99" w:rsidRPr="00E37E04">
        <w:rPr>
          <w:rFonts w:ascii="Times New Roman" w:hAnsi="Times New Roman" w:cs="Times New Roman"/>
          <w:sz w:val="24"/>
          <w:szCs w:val="24"/>
        </w:rPr>
        <w:t>, understand the factors that contribute to the runtime and accuracy of these models,</w:t>
      </w:r>
      <w:r w:rsidR="004569BF" w:rsidRPr="00E37E04">
        <w:rPr>
          <w:rFonts w:ascii="Times New Roman" w:hAnsi="Times New Roman" w:cs="Times New Roman"/>
          <w:sz w:val="24"/>
          <w:szCs w:val="24"/>
        </w:rPr>
        <w:t xml:space="preserve"> and identify the optimal hardware for the task.</w:t>
      </w:r>
      <w:r w:rsidR="00DD209B" w:rsidRPr="00E37E04">
        <w:rPr>
          <w:rFonts w:ascii="Times New Roman" w:hAnsi="Times New Roman" w:cs="Times New Roman"/>
          <w:sz w:val="24"/>
          <w:szCs w:val="24"/>
        </w:rPr>
        <w:t xml:space="preserve"> </w:t>
      </w:r>
      <w:r w:rsidR="00AC34D2" w:rsidRPr="00E37E04">
        <w:rPr>
          <w:rFonts w:ascii="Times New Roman" w:hAnsi="Times New Roman" w:cs="Times New Roman"/>
          <w:sz w:val="24"/>
          <w:szCs w:val="24"/>
        </w:rPr>
        <w:t>My</w:t>
      </w:r>
      <w:r w:rsidR="004569BF" w:rsidRPr="00E37E04">
        <w:rPr>
          <w:rFonts w:ascii="Times New Roman" w:hAnsi="Times New Roman" w:cs="Times New Roman"/>
          <w:sz w:val="24"/>
          <w:szCs w:val="24"/>
        </w:rPr>
        <w:t xml:space="preserve"> findings suggest that if SDMs </w:t>
      </w:r>
      <w:r w:rsidR="00AC34D2" w:rsidRPr="00E37E04">
        <w:rPr>
          <w:rFonts w:ascii="Times New Roman" w:hAnsi="Times New Roman" w:cs="Times New Roman"/>
          <w:sz w:val="24"/>
          <w:szCs w:val="24"/>
        </w:rPr>
        <w:t xml:space="preserve">are to benefit from cloud computing, future effort should be directed towards developing models that take </w:t>
      </w:r>
      <w:r w:rsidR="000E4B06" w:rsidRPr="00E37E04">
        <w:rPr>
          <w:rFonts w:ascii="Times New Roman" w:hAnsi="Times New Roman" w:cs="Times New Roman"/>
          <w:sz w:val="24"/>
          <w:szCs w:val="24"/>
        </w:rPr>
        <w:t xml:space="preserve">explicit </w:t>
      </w:r>
      <w:r w:rsidR="00AC34D2" w:rsidRPr="00E37E04">
        <w:rPr>
          <w:rFonts w:ascii="Times New Roman" w:hAnsi="Times New Roman" w:cs="Times New Roman"/>
          <w:sz w:val="24"/>
          <w:szCs w:val="24"/>
        </w:rPr>
        <w:t>advantage of parallelism and distributed computing frameworks.</w:t>
      </w:r>
      <w:r w:rsidR="00163AA7" w:rsidRPr="00E37E04">
        <w:rPr>
          <w:rFonts w:ascii="Times New Roman" w:hAnsi="Times New Roman" w:cs="Times New Roman"/>
          <w:sz w:val="24"/>
          <w:szCs w:val="24"/>
        </w:rPr>
        <w:t xml:space="preserve"> </w:t>
      </w:r>
      <w:r w:rsidR="00F411B6" w:rsidRPr="00E37E04">
        <w:rPr>
          <w:rFonts w:ascii="Times New Roman" w:hAnsi="Times New Roman" w:cs="Times New Roman"/>
          <w:sz w:val="24"/>
          <w:szCs w:val="24"/>
        </w:rPr>
        <w:t>As the volume of biodiversity datasets continues to increase and global habitat change continues to threaten large numbers of species, the need for better engineering of climate-driven ecological forecasting model implementations becomes increasingly important.</w:t>
      </w:r>
    </w:p>
    <w:p w14:paraId="194E073E" w14:textId="77777777" w:rsidR="00F94FEE" w:rsidRPr="00A20E63" w:rsidRDefault="00AC34D2" w:rsidP="00DA1171">
      <w:pPr>
        <w:pStyle w:val="Heading1"/>
        <w:spacing w:before="0" w:line="240" w:lineRule="auto"/>
        <w:rPr>
          <w:rFonts w:ascii="Times New Roman" w:hAnsi="Times New Roman" w:cs="Times New Roman"/>
          <w:b/>
          <w:sz w:val="32"/>
          <w:szCs w:val="32"/>
        </w:rPr>
      </w:pPr>
      <w:bookmarkStart w:id="5" w:name="research-questions"/>
      <w:bookmarkStart w:id="6" w:name="background-and-previous-work"/>
      <w:bookmarkStart w:id="7" w:name="_Toc351117843"/>
      <w:bookmarkEnd w:id="5"/>
      <w:bookmarkEnd w:id="6"/>
      <w:r w:rsidRPr="00A20E63">
        <w:rPr>
          <w:rFonts w:ascii="Times New Roman" w:hAnsi="Times New Roman" w:cs="Times New Roman"/>
          <w:b/>
          <w:sz w:val="32"/>
          <w:szCs w:val="32"/>
        </w:rPr>
        <w:t>Background and Previous Work</w:t>
      </w:r>
      <w:bookmarkEnd w:id="7"/>
    </w:p>
    <w:p w14:paraId="61788D58" w14:textId="77777777" w:rsidR="00F94FEE" w:rsidRPr="001A4B99" w:rsidRDefault="00AC34D2" w:rsidP="00A20E63">
      <w:pPr>
        <w:pStyle w:val="Heading2"/>
      </w:pPr>
      <w:bookmarkStart w:id="8" w:name="big-data-in-ecology"/>
      <w:bookmarkStart w:id="9" w:name="_Toc351117844"/>
      <w:bookmarkEnd w:id="8"/>
      <w:r w:rsidRPr="001A4B99">
        <w:t>Big Data in Ecology</w:t>
      </w:r>
      <w:bookmarkEnd w:id="9"/>
    </w:p>
    <w:p w14:paraId="68D35AAC" w14:textId="1CF07D09" w:rsidR="00F94FEE" w:rsidRPr="00E37E04" w:rsidRDefault="00047C99" w:rsidP="00DA1171">
      <w:pPr>
        <w:pStyle w:val="FirstParagraph"/>
        <w:spacing w:before="0" w:after="0" w:line="240" w:lineRule="auto"/>
        <w:ind w:firstLine="720"/>
        <w:rPr>
          <w:rFonts w:ascii="Times New Roman" w:hAnsi="Times New Roman" w:cs="Times New Roman"/>
          <w:sz w:val="24"/>
          <w:szCs w:val="24"/>
        </w:rPr>
      </w:pPr>
      <w:r w:rsidRPr="00E37E04">
        <w:rPr>
          <w:rFonts w:ascii="Times New Roman" w:hAnsi="Times New Roman" w:cs="Times New Roman"/>
          <w:sz w:val="24"/>
          <w:szCs w:val="24"/>
        </w:rPr>
        <w:t xml:space="preserve">The </w:t>
      </w:r>
      <w:r w:rsidR="007D5213" w:rsidRPr="00E37E04">
        <w:rPr>
          <w:rFonts w:ascii="Times New Roman" w:hAnsi="Times New Roman" w:cs="Times New Roman"/>
          <w:sz w:val="24"/>
          <w:szCs w:val="24"/>
        </w:rPr>
        <w:t xml:space="preserve">contemporary influx of massive </w:t>
      </w:r>
      <w:r w:rsidRPr="00E37E04">
        <w:rPr>
          <w:rFonts w:ascii="Times New Roman" w:hAnsi="Times New Roman" w:cs="Times New Roman"/>
          <w:sz w:val="24"/>
          <w:szCs w:val="24"/>
        </w:rPr>
        <w:t xml:space="preserve">datasets, including </w:t>
      </w:r>
      <w:r w:rsidR="007D5213" w:rsidRPr="00E37E04">
        <w:rPr>
          <w:rFonts w:ascii="Times New Roman" w:hAnsi="Times New Roman" w:cs="Times New Roman"/>
          <w:sz w:val="24"/>
          <w:szCs w:val="24"/>
        </w:rPr>
        <w:t xml:space="preserve">genomic sequences, long term monitoring projects, phylogenetic histories, and biodiversity occurrence data, </w:t>
      </w:r>
      <w:r w:rsidRPr="00E37E04">
        <w:rPr>
          <w:rFonts w:ascii="Times New Roman" w:hAnsi="Times New Roman" w:cs="Times New Roman"/>
          <w:sz w:val="24"/>
          <w:szCs w:val="24"/>
        </w:rPr>
        <w:t xml:space="preserve">has required the development </w:t>
      </w:r>
      <w:r w:rsidR="00163AA7" w:rsidRPr="00E37E04">
        <w:rPr>
          <w:rFonts w:ascii="Times New Roman" w:hAnsi="Times New Roman" w:cs="Times New Roman"/>
          <w:sz w:val="24"/>
          <w:szCs w:val="24"/>
        </w:rPr>
        <w:t xml:space="preserve">of </w:t>
      </w:r>
      <w:r w:rsidR="007D5213" w:rsidRPr="00E37E04">
        <w:rPr>
          <w:rFonts w:ascii="Times New Roman" w:hAnsi="Times New Roman" w:cs="Times New Roman"/>
          <w:sz w:val="24"/>
          <w:szCs w:val="24"/>
        </w:rPr>
        <w:t>robust</w:t>
      </w:r>
      <w:r w:rsidR="000D77F6" w:rsidRPr="00E37E04">
        <w:rPr>
          <w:rFonts w:ascii="Times New Roman" w:hAnsi="Times New Roman" w:cs="Times New Roman"/>
          <w:sz w:val="24"/>
          <w:szCs w:val="24"/>
        </w:rPr>
        <w:t xml:space="preserve"> </w:t>
      </w:r>
      <w:r w:rsidR="007D5213" w:rsidRPr="00E37E04">
        <w:rPr>
          <w:rFonts w:ascii="Times New Roman" w:hAnsi="Times New Roman" w:cs="Times New Roman"/>
          <w:sz w:val="24"/>
          <w:szCs w:val="24"/>
        </w:rPr>
        <w:t>quantitative methods</w:t>
      </w:r>
      <w:r w:rsidRPr="00E37E04">
        <w:rPr>
          <w:rFonts w:ascii="Times New Roman" w:hAnsi="Times New Roman" w:cs="Times New Roman"/>
          <w:sz w:val="24"/>
          <w:szCs w:val="24"/>
        </w:rPr>
        <w:t xml:space="preserve"> in the biological sciences</w:t>
      </w:r>
      <w:r w:rsidR="007D5213" w:rsidRPr="00E37E04">
        <w:rPr>
          <w:rFonts w:ascii="Times New Roman" w:hAnsi="Times New Roman" w:cs="Times New Roman"/>
          <w:sz w:val="24"/>
          <w:szCs w:val="24"/>
        </w:rPr>
        <w:t xml:space="preserve">, and </w:t>
      </w:r>
      <w:r w:rsidR="00163AA7" w:rsidRPr="00E37E04">
        <w:rPr>
          <w:rFonts w:ascii="Times New Roman" w:hAnsi="Times New Roman" w:cs="Times New Roman"/>
          <w:sz w:val="24"/>
          <w:szCs w:val="24"/>
        </w:rPr>
        <w:t xml:space="preserve">has </w:t>
      </w:r>
      <w:r w:rsidRPr="00E37E04">
        <w:rPr>
          <w:rFonts w:ascii="Times New Roman" w:hAnsi="Times New Roman" w:cs="Times New Roman"/>
          <w:sz w:val="24"/>
          <w:szCs w:val="24"/>
        </w:rPr>
        <w:t>promot</w:t>
      </w:r>
      <w:r w:rsidR="00163AA7" w:rsidRPr="00E37E04">
        <w:rPr>
          <w:rFonts w:ascii="Times New Roman" w:hAnsi="Times New Roman" w:cs="Times New Roman"/>
          <w:sz w:val="24"/>
          <w:szCs w:val="24"/>
        </w:rPr>
        <w:t>ed</w:t>
      </w:r>
      <w:r w:rsidRPr="00E37E04">
        <w:rPr>
          <w:rFonts w:ascii="Times New Roman" w:hAnsi="Times New Roman" w:cs="Times New Roman"/>
          <w:sz w:val="24"/>
          <w:szCs w:val="24"/>
        </w:rPr>
        <w:t xml:space="preserve"> advances in techniques for </w:t>
      </w:r>
      <w:r w:rsidR="00AC34D2" w:rsidRPr="00E37E04">
        <w:rPr>
          <w:rFonts w:ascii="Times New Roman" w:hAnsi="Times New Roman" w:cs="Times New Roman"/>
          <w:sz w:val="24"/>
          <w:szCs w:val="24"/>
        </w:rPr>
        <w:t>data management, analysis, and accessibility (</w:t>
      </w:r>
      <w:r w:rsidR="000C4910" w:rsidRPr="00E37E04">
        <w:rPr>
          <w:rFonts w:ascii="Times New Roman" w:hAnsi="Times New Roman" w:cs="Times New Roman"/>
          <w:sz w:val="24"/>
          <w:szCs w:val="24"/>
        </w:rPr>
        <w:t>Howe</w:t>
      </w:r>
      <w:r w:rsidR="00C31021" w:rsidRPr="00E37E04">
        <w:rPr>
          <w:rFonts w:ascii="Times New Roman" w:hAnsi="Times New Roman" w:cs="Times New Roman"/>
          <w:sz w:val="24"/>
          <w:szCs w:val="24"/>
        </w:rPr>
        <w:t xml:space="preserve"> et al., </w:t>
      </w:r>
      <w:r w:rsidR="00AC34D2" w:rsidRPr="00E37E04">
        <w:rPr>
          <w:rFonts w:ascii="Times New Roman" w:hAnsi="Times New Roman" w:cs="Times New Roman"/>
          <w:sz w:val="24"/>
          <w:szCs w:val="24"/>
        </w:rPr>
        <w:t>2008). Worldwide data volume doubled nine times between 2006 and 2011, and successive doubling has continued into this decade (Chen</w:t>
      </w:r>
      <w:r w:rsidR="00D679D5" w:rsidRPr="00E37E04">
        <w:rPr>
          <w:rFonts w:ascii="Times New Roman" w:hAnsi="Times New Roman" w:cs="Times New Roman"/>
          <w:sz w:val="24"/>
          <w:szCs w:val="24"/>
        </w:rPr>
        <w:t xml:space="preserve"> et al.</w:t>
      </w:r>
      <w:r w:rsidR="00AC34D2" w:rsidRPr="00E37E04">
        <w:rPr>
          <w:rFonts w:ascii="Times New Roman" w:hAnsi="Times New Roman" w:cs="Times New Roman"/>
          <w:sz w:val="24"/>
          <w:szCs w:val="24"/>
        </w:rPr>
        <w:t xml:space="preserve">, 2014). </w:t>
      </w:r>
      <w:r w:rsidR="00163AA7" w:rsidRPr="00E37E04">
        <w:rPr>
          <w:rFonts w:ascii="Times New Roman" w:hAnsi="Times New Roman" w:cs="Times New Roman"/>
          <w:sz w:val="24"/>
          <w:szCs w:val="24"/>
        </w:rPr>
        <w:t>This rate of data volume increase is faster than the annual doubling of computing power predicted by Moore’s Law</w:t>
      </w:r>
      <w:r w:rsidR="000D77F6" w:rsidRPr="00E37E04">
        <w:rPr>
          <w:rFonts w:ascii="Times New Roman" w:hAnsi="Times New Roman" w:cs="Times New Roman"/>
          <w:sz w:val="24"/>
          <w:szCs w:val="24"/>
        </w:rPr>
        <w:t xml:space="preserve"> (Villars et al. 2011)</w:t>
      </w:r>
      <w:r w:rsidR="00163AA7" w:rsidRPr="00E37E04">
        <w:rPr>
          <w:rFonts w:ascii="Times New Roman" w:hAnsi="Times New Roman" w:cs="Times New Roman"/>
          <w:sz w:val="24"/>
          <w:szCs w:val="24"/>
        </w:rPr>
        <w:t xml:space="preserve">. </w:t>
      </w:r>
      <w:r w:rsidR="00D679D5" w:rsidRPr="00E37E04">
        <w:rPr>
          <w:rFonts w:ascii="Times New Roman" w:hAnsi="Times New Roman" w:cs="Times New Roman"/>
          <w:sz w:val="24"/>
          <w:szCs w:val="24"/>
        </w:rPr>
        <w:t>Significant challenges</w:t>
      </w:r>
      <w:r w:rsidR="00AC34D2" w:rsidRPr="00E37E04">
        <w:rPr>
          <w:rFonts w:ascii="Times New Roman" w:hAnsi="Times New Roman" w:cs="Times New Roman"/>
          <w:sz w:val="24"/>
          <w:szCs w:val="24"/>
        </w:rPr>
        <w:t xml:space="preserve"> includ</w:t>
      </w:r>
      <w:r w:rsidR="00163AA7" w:rsidRPr="00E37E04">
        <w:rPr>
          <w:rFonts w:ascii="Times New Roman" w:hAnsi="Times New Roman" w:cs="Times New Roman"/>
          <w:sz w:val="24"/>
          <w:szCs w:val="24"/>
        </w:rPr>
        <w:t>e</w:t>
      </w:r>
      <w:r w:rsidR="00AC34D2" w:rsidRPr="00E37E04">
        <w:rPr>
          <w:rFonts w:ascii="Times New Roman" w:hAnsi="Times New Roman" w:cs="Times New Roman"/>
          <w:sz w:val="24"/>
          <w:szCs w:val="24"/>
        </w:rPr>
        <w:t xml:space="preserve"> </w:t>
      </w:r>
      <w:r w:rsidRPr="00E37E04">
        <w:rPr>
          <w:rFonts w:ascii="Times New Roman" w:hAnsi="Times New Roman" w:cs="Times New Roman"/>
          <w:sz w:val="24"/>
          <w:szCs w:val="24"/>
        </w:rPr>
        <w:t xml:space="preserve">the </w:t>
      </w:r>
      <w:r w:rsidR="00AC34D2" w:rsidRPr="00E37E04">
        <w:rPr>
          <w:rFonts w:ascii="Times New Roman" w:hAnsi="Times New Roman" w:cs="Times New Roman"/>
          <w:sz w:val="24"/>
          <w:szCs w:val="24"/>
        </w:rPr>
        <w:t xml:space="preserve">inability to move </w:t>
      </w:r>
      <w:r w:rsidR="00163AA7" w:rsidRPr="00E37E04">
        <w:rPr>
          <w:rFonts w:ascii="Times New Roman" w:hAnsi="Times New Roman" w:cs="Times New Roman"/>
          <w:sz w:val="24"/>
          <w:szCs w:val="24"/>
        </w:rPr>
        <w:t xml:space="preserve">large </w:t>
      </w:r>
      <w:r w:rsidR="00AC34D2" w:rsidRPr="00E37E04">
        <w:rPr>
          <w:rFonts w:ascii="Times New Roman" w:hAnsi="Times New Roman" w:cs="Times New Roman"/>
          <w:sz w:val="24"/>
          <w:szCs w:val="24"/>
        </w:rPr>
        <w:t xml:space="preserve">datasets across networks, increased metadata requirements for storage and data discovery, and the need to </w:t>
      </w:r>
      <w:r w:rsidR="00D679D5" w:rsidRPr="00E37E04">
        <w:rPr>
          <w:rFonts w:ascii="Times New Roman" w:hAnsi="Times New Roman" w:cs="Times New Roman"/>
          <w:sz w:val="24"/>
          <w:szCs w:val="24"/>
        </w:rPr>
        <w:t>support</w:t>
      </w:r>
      <w:r w:rsidR="00AC34D2" w:rsidRPr="00E37E04">
        <w:rPr>
          <w:rFonts w:ascii="Times New Roman" w:hAnsi="Times New Roman" w:cs="Times New Roman"/>
          <w:sz w:val="24"/>
          <w:szCs w:val="24"/>
        </w:rPr>
        <w:t xml:space="preserve"> </w:t>
      </w:r>
      <w:r w:rsidR="00D679D5" w:rsidRPr="00E37E04">
        <w:rPr>
          <w:rFonts w:ascii="Times New Roman" w:hAnsi="Times New Roman" w:cs="Times New Roman"/>
          <w:sz w:val="24"/>
          <w:szCs w:val="24"/>
        </w:rPr>
        <w:t>novel</w:t>
      </w:r>
      <w:r w:rsidR="00AC34D2" w:rsidRPr="00E37E04">
        <w:rPr>
          <w:rFonts w:ascii="Times New Roman" w:hAnsi="Times New Roman" w:cs="Times New Roman"/>
          <w:sz w:val="24"/>
          <w:szCs w:val="24"/>
        </w:rPr>
        <w:t xml:space="preserve"> </w:t>
      </w:r>
      <w:r w:rsidR="00163AA7" w:rsidRPr="00E37E04">
        <w:rPr>
          <w:rFonts w:ascii="Times New Roman" w:hAnsi="Times New Roman" w:cs="Times New Roman"/>
          <w:sz w:val="24"/>
          <w:szCs w:val="24"/>
        </w:rPr>
        <w:t xml:space="preserve">data </w:t>
      </w:r>
      <w:r w:rsidR="00AC34D2" w:rsidRPr="00E37E04">
        <w:rPr>
          <w:rFonts w:ascii="Times New Roman" w:hAnsi="Times New Roman" w:cs="Times New Roman"/>
          <w:sz w:val="24"/>
          <w:szCs w:val="24"/>
        </w:rPr>
        <w:t>uses</w:t>
      </w:r>
      <w:r w:rsidR="00D679D5" w:rsidRPr="00E37E04">
        <w:rPr>
          <w:rFonts w:ascii="Times New Roman" w:hAnsi="Times New Roman" w:cs="Times New Roman"/>
          <w:sz w:val="24"/>
          <w:szCs w:val="24"/>
        </w:rPr>
        <w:t xml:space="preserve"> (Schnase et al., 2014).</w:t>
      </w:r>
    </w:p>
    <w:p w14:paraId="0F4A57A6" w14:textId="5C053A78" w:rsidR="00F94FEE" w:rsidRPr="00E37E04" w:rsidRDefault="00047C99" w:rsidP="00DA1171">
      <w:pPr>
        <w:pStyle w:val="BodyText"/>
        <w:spacing w:before="0" w:after="0" w:line="240" w:lineRule="auto"/>
        <w:ind w:firstLine="720"/>
        <w:rPr>
          <w:rFonts w:ascii="Times New Roman" w:hAnsi="Times New Roman" w:cs="Times New Roman"/>
          <w:sz w:val="24"/>
          <w:szCs w:val="24"/>
        </w:rPr>
      </w:pPr>
      <w:r w:rsidRPr="00E37E04">
        <w:rPr>
          <w:rFonts w:ascii="Times New Roman" w:hAnsi="Times New Roman" w:cs="Times New Roman"/>
          <w:sz w:val="24"/>
          <w:szCs w:val="24"/>
        </w:rPr>
        <w:lastRenderedPageBreak/>
        <w:t xml:space="preserve">Ecological occurrence data </w:t>
      </w:r>
      <w:r w:rsidR="00163AA7" w:rsidRPr="00E37E04">
        <w:rPr>
          <w:rFonts w:ascii="Times New Roman" w:hAnsi="Times New Roman" w:cs="Times New Roman"/>
          <w:sz w:val="24"/>
          <w:szCs w:val="24"/>
        </w:rPr>
        <w:t>consist of</w:t>
      </w:r>
      <w:r w:rsidRPr="00E37E04">
        <w:rPr>
          <w:rFonts w:ascii="Times New Roman" w:hAnsi="Times New Roman" w:cs="Times New Roman"/>
          <w:sz w:val="24"/>
          <w:szCs w:val="24"/>
        </w:rPr>
        <w:t xml:space="preserve"> spatiotemporally-explicit </w:t>
      </w:r>
      <w:r w:rsidR="00AC34D2" w:rsidRPr="00E37E04">
        <w:rPr>
          <w:rFonts w:ascii="Times New Roman" w:hAnsi="Times New Roman" w:cs="Times New Roman"/>
          <w:sz w:val="24"/>
          <w:szCs w:val="24"/>
        </w:rPr>
        <w:t>records of pr</w:t>
      </w:r>
      <w:r w:rsidR="00D679D5" w:rsidRPr="00E37E04">
        <w:rPr>
          <w:rFonts w:ascii="Times New Roman" w:hAnsi="Times New Roman" w:cs="Times New Roman"/>
          <w:sz w:val="24"/>
          <w:szCs w:val="24"/>
        </w:rPr>
        <w:t>esence, absence, or abundance of</w:t>
      </w:r>
      <w:r w:rsidR="00AC34D2" w:rsidRPr="00E37E04">
        <w:rPr>
          <w:rFonts w:ascii="Times New Roman" w:hAnsi="Times New Roman" w:cs="Times New Roman"/>
          <w:sz w:val="24"/>
          <w:szCs w:val="24"/>
        </w:rPr>
        <w:t xml:space="preserve"> indiv</w:t>
      </w:r>
      <w:r w:rsidRPr="00E37E04">
        <w:rPr>
          <w:rFonts w:ascii="Times New Roman" w:hAnsi="Times New Roman" w:cs="Times New Roman"/>
          <w:sz w:val="24"/>
          <w:szCs w:val="24"/>
        </w:rPr>
        <w:t xml:space="preserve">iduals of a species or </w:t>
      </w:r>
      <w:r w:rsidR="00AC34D2" w:rsidRPr="00E37E04">
        <w:rPr>
          <w:rFonts w:ascii="Times New Roman" w:hAnsi="Times New Roman" w:cs="Times New Roman"/>
          <w:sz w:val="24"/>
          <w:szCs w:val="24"/>
        </w:rPr>
        <w:t>higher taxonomic grouping</w:t>
      </w:r>
      <w:r w:rsidR="00163AA7" w:rsidRPr="00E37E04">
        <w:rPr>
          <w:rFonts w:ascii="Times New Roman" w:hAnsi="Times New Roman" w:cs="Times New Roman"/>
          <w:sz w:val="24"/>
          <w:szCs w:val="24"/>
        </w:rPr>
        <w:t xml:space="preserve">. </w:t>
      </w:r>
      <w:r w:rsidR="000D77F6" w:rsidRPr="00E37E04">
        <w:rPr>
          <w:rFonts w:ascii="Times New Roman" w:hAnsi="Times New Roman" w:cs="Times New Roman"/>
          <w:sz w:val="24"/>
          <w:szCs w:val="24"/>
        </w:rPr>
        <w:t xml:space="preserve">These </w:t>
      </w:r>
      <w:r w:rsidR="00163AA7" w:rsidRPr="00E37E04">
        <w:rPr>
          <w:rFonts w:ascii="Times New Roman" w:hAnsi="Times New Roman" w:cs="Times New Roman"/>
          <w:sz w:val="24"/>
          <w:szCs w:val="24"/>
        </w:rPr>
        <w:t>data</w:t>
      </w:r>
      <w:r w:rsidRPr="00E37E04">
        <w:rPr>
          <w:rFonts w:ascii="Times New Roman" w:hAnsi="Times New Roman" w:cs="Times New Roman"/>
          <w:sz w:val="24"/>
          <w:szCs w:val="24"/>
        </w:rPr>
        <w:t xml:space="preserve"> form</w:t>
      </w:r>
      <w:r w:rsidR="00AC34D2" w:rsidRPr="00E37E04">
        <w:rPr>
          <w:rFonts w:ascii="Times New Roman" w:hAnsi="Times New Roman" w:cs="Times New Roman"/>
          <w:sz w:val="24"/>
          <w:szCs w:val="24"/>
        </w:rPr>
        <w:t xml:space="preserve"> </w:t>
      </w:r>
      <w:r w:rsidRPr="00E37E04">
        <w:rPr>
          <w:rFonts w:ascii="Times New Roman" w:hAnsi="Times New Roman" w:cs="Times New Roman"/>
          <w:sz w:val="24"/>
          <w:szCs w:val="24"/>
        </w:rPr>
        <w:t>the backbone of many contemporary</w:t>
      </w:r>
      <w:r w:rsidR="00AC34D2" w:rsidRPr="00E37E04">
        <w:rPr>
          <w:rFonts w:ascii="Times New Roman" w:hAnsi="Times New Roman" w:cs="Times New Roman"/>
          <w:sz w:val="24"/>
          <w:szCs w:val="24"/>
        </w:rPr>
        <w:t xml:space="preserve"> biodiversity analyses</w:t>
      </w:r>
      <w:r w:rsidRPr="00E37E04">
        <w:rPr>
          <w:rFonts w:ascii="Times New Roman" w:hAnsi="Times New Roman" w:cs="Times New Roman"/>
          <w:sz w:val="24"/>
          <w:szCs w:val="24"/>
        </w:rPr>
        <w:t xml:space="preserve"> </w:t>
      </w:r>
      <w:r w:rsidR="00AC34D2" w:rsidRPr="00E37E04">
        <w:rPr>
          <w:rFonts w:ascii="Times New Roman" w:hAnsi="Times New Roman" w:cs="Times New Roman"/>
          <w:sz w:val="24"/>
          <w:szCs w:val="24"/>
        </w:rPr>
        <w:t xml:space="preserve">and </w:t>
      </w:r>
      <w:r w:rsidRPr="00E37E04">
        <w:rPr>
          <w:rFonts w:ascii="Times New Roman" w:hAnsi="Times New Roman" w:cs="Times New Roman"/>
          <w:sz w:val="24"/>
          <w:szCs w:val="24"/>
        </w:rPr>
        <w:t>environmental</w:t>
      </w:r>
      <w:r w:rsidR="00AC34D2" w:rsidRPr="00E37E04">
        <w:rPr>
          <w:rFonts w:ascii="Times New Roman" w:hAnsi="Times New Roman" w:cs="Times New Roman"/>
          <w:sz w:val="24"/>
          <w:szCs w:val="24"/>
        </w:rPr>
        <w:t xml:space="preserve"> change </w:t>
      </w:r>
      <w:r w:rsidRPr="00E37E04">
        <w:rPr>
          <w:rFonts w:ascii="Times New Roman" w:hAnsi="Times New Roman" w:cs="Times New Roman"/>
          <w:sz w:val="24"/>
          <w:szCs w:val="24"/>
        </w:rPr>
        <w:t>forecasts</w:t>
      </w:r>
      <w:r w:rsidR="00AC34D2" w:rsidRPr="00E37E04">
        <w:rPr>
          <w:rFonts w:ascii="Times New Roman" w:hAnsi="Times New Roman" w:cs="Times New Roman"/>
          <w:sz w:val="24"/>
          <w:szCs w:val="24"/>
        </w:rPr>
        <w:t xml:space="preserve">. </w:t>
      </w:r>
      <w:r w:rsidRPr="00E37E04">
        <w:rPr>
          <w:rFonts w:ascii="Times New Roman" w:hAnsi="Times New Roman" w:cs="Times New Roman"/>
          <w:sz w:val="24"/>
          <w:szCs w:val="24"/>
        </w:rPr>
        <w:t>Increasingly, these data are</w:t>
      </w:r>
      <w:r w:rsidR="00AC34D2" w:rsidRPr="00E37E04">
        <w:rPr>
          <w:rFonts w:ascii="Times New Roman" w:hAnsi="Times New Roman" w:cs="Times New Roman"/>
          <w:sz w:val="24"/>
          <w:szCs w:val="24"/>
        </w:rPr>
        <w:t xml:space="preserve"> be</w:t>
      </w:r>
      <w:r w:rsidR="00D679D5" w:rsidRPr="00E37E04">
        <w:rPr>
          <w:rFonts w:ascii="Times New Roman" w:hAnsi="Times New Roman" w:cs="Times New Roman"/>
          <w:sz w:val="24"/>
          <w:szCs w:val="24"/>
        </w:rPr>
        <w:t>ing stored in large, dedicated</w:t>
      </w:r>
      <w:r w:rsidRPr="00E37E04">
        <w:rPr>
          <w:rFonts w:ascii="Times New Roman" w:hAnsi="Times New Roman" w:cs="Times New Roman"/>
          <w:sz w:val="24"/>
          <w:szCs w:val="24"/>
        </w:rPr>
        <w:t>, community-curated</w:t>
      </w:r>
      <w:r w:rsidR="00D679D5" w:rsidRPr="00E37E04">
        <w:rPr>
          <w:rFonts w:ascii="Times New Roman" w:hAnsi="Times New Roman" w:cs="Times New Roman"/>
          <w:sz w:val="24"/>
          <w:szCs w:val="24"/>
        </w:rPr>
        <w:t xml:space="preserve"> </w:t>
      </w:r>
      <w:r w:rsidR="00AC34D2" w:rsidRPr="00E37E04">
        <w:rPr>
          <w:rFonts w:ascii="Times New Roman" w:hAnsi="Times New Roman" w:cs="Times New Roman"/>
          <w:sz w:val="24"/>
          <w:szCs w:val="24"/>
        </w:rPr>
        <w:t xml:space="preserve">databases like Neotoma, GBIF, </w:t>
      </w:r>
      <w:r w:rsidR="007D5213" w:rsidRPr="00E37E04">
        <w:rPr>
          <w:rFonts w:ascii="Times New Roman" w:hAnsi="Times New Roman" w:cs="Times New Roman"/>
          <w:sz w:val="24"/>
          <w:szCs w:val="24"/>
        </w:rPr>
        <w:t xml:space="preserve">and </w:t>
      </w:r>
      <w:r w:rsidR="00AC34D2" w:rsidRPr="00E37E04">
        <w:rPr>
          <w:rFonts w:ascii="Times New Roman" w:hAnsi="Times New Roman" w:cs="Times New Roman"/>
          <w:sz w:val="24"/>
          <w:szCs w:val="24"/>
        </w:rPr>
        <w:t>PBDB</w:t>
      </w:r>
      <w:r w:rsidR="00D57D10" w:rsidRPr="00E37E04">
        <w:rPr>
          <w:rFonts w:ascii="Times New Roman" w:hAnsi="Times New Roman" w:cs="Times New Roman"/>
          <w:sz w:val="24"/>
          <w:szCs w:val="24"/>
        </w:rPr>
        <w:t xml:space="preserve"> (Uhen et al. 2013</w:t>
      </w:r>
      <w:r w:rsidR="000D77F6" w:rsidRPr="00E37E04">
        <w:rPr>
          <w:rFonts w:ascii="Times New Roman" w:hAnsi="Times New Roman" w:cs="Times New Roman"/>
          <w:sz w:val="24"/>
          <w:szCs w:val="24"/>
        </w:rPr>
        <w:t>;</w:t>
      </w:r>
      <w:r w:rsidR="00D57D10" w:rsidRPr="00E37E04">
        <w:rPr>
          <w:rFonts w:ascii="Times New Roman" w:hAnsi="Times New Roman" w:cs="Times New Roman"/>
          <w:sz w:val="24"/>
          <w:szCs w:val="24"/>
        </w:rPr>
        <w:t xml:space="preserve"> Brewer et al. 2012)</w:t>
      </w:r>
      <w:r w:rsidR="00AC34D2" w:rsidRPr="00E37E04">
        <w:rPr>
          <w:rFonts w:ascii="Times New Roman" w:hAnsi="Times New Roman" w:cs="Times New Roman"/>
          <w:sz w:val="24"/>
          <w:szCs w:val="24"/>
        </w:rPr>
        <w:t>. Since th</w:t>
      </w:r>
      <w:r w:rsidR="007D5213" w:rsidRPr="00E37E04">
        <w:rPr>
          <w:rFonts w:ascii="Times New Roman" w:hAnsi="Times New Roman" w:cs="Times New Roman"/>
          <w:sz w:val="24"/>
          <w:szCs w:val="24"/>
        </w:rPr>
        <w:t xml:space="preserve">e early 1990s, the Internet </w:t>
      </w:r>
      <w:r w:rsidR="00AC34D2" w:rsidRPr="00E37E04">
        <w:rPr>
          <w:rFonts w:ascii="Times New Roman" w:hAnsi="Times New Roman" w:cs="Times New Roman"/>
          <w:sz w:val="24"/>
          <w:szCs w:val="24"/>
        </w:rPr>
        <w:t>and an increased willingness to share primary data between scientists precipitated rapid influxes of digital occurrence records</w:t>
      </w:r>
      <w:r w:rsidR="006F0335" w:rsidRPr="00E37E04">
        <w:rPr>
          <w:rFonts w:ascii="Times New Roman" w:hAnsi="Times New Roman" w:cs="Times New Roman"/>
          <w:sz w:val="24"/>
          <w:szCs w:val="24"/>
        </w:rPr>
        <w:t xml:space="preserve"> (</w:t>
      </w:r>
      <w:r w:rsidR="006F0335" w:rsidRPr="00E37E04">
        <w:rPr>
          <w:rFonts w:ascii="Times New Roman" w:eastAsia="Times New Roman" w:hAnsi="Times New Roman" w:cs="Times New Roman"/>
          <w:sz w:val="24"/>
          <w:szCs w:val="24"/>
          <w:shd w:val="clear" w:color="auto" w:fill="FFFFFF"/>
        </w:rPr>
        <w:t>Soberón &amp; Peterson, 2004</w:t>
      </w:r>
      <w:r w:rsidR="006F0335" w:rsidRPr="00E37E04">
        <w:rPr>
          <w:rFonts w:ascii="Times New Roman" w:eastAsia="Times New Roman" w:hAnsi="Times New Roman" w:cs="Times New Roman"/>
          <w:shd w:val="clear" w:color="auto" w:fill="FFFFFF"/>
        </w:rPr>
        <w:t>)</w:t>
      </w:r>
      <w:r w:rsidR="00AC34D2" w:rsidRPr="00E37E04">
        <w:rPr>
          <w:rFonts w:ascii="Times New Roman" w:hAnsi="Times New Roman" w:cs="Times New Roman"/>
          <w:sz w:val="24"/>
          <w:szCs w:val="24"/>
        </w:rPr>
        <w:t xml:space="preserve">. While there are known problems with the quality and consistency of data records </w:t>
      </w:r>
      <w:r w:rsidR="00D679D5" w:rsidRPr="00E37E04">
        <w:rPr>
          <w:rFonts w:ascii="Times New Roman" w:hAnsi="Times New Roman" w:cs="Times New Roman"/>
          <w:sz w:val="24"/>
          <w:szCs w:val="24"/>
        </w:rPr>
        <w:t>in large occurrence databases (</w:t>
      </w:r>
      <w:r w:rsidR="00AC34D2" w:rsidRPr="00E37E04">
        <w:rPr>
          <w:rFonts w:ascii="Times New Roman" w:hAnsi="Times New Roman" w:cs="Times New Roman"/>
          <w:sz w:val="24"/>
          <w:szCs w:val="24"/>
        </w:rPr>
        <w:t>So</w:t>
      </w:r>
      <w:r w:rsidR="00D679D5" w:rsidRPr="00E37E04">
        <w:rPr>
          <w:rFonts w:ascii="Times New Roman" w:hAnsi="Times New Roman" w:cs="Times New Roman"/>
          <w:sz w:val="24"/>
          <w:szCs w:val="24"/>
        </w:rPr>
        <w:t>berón et al., 2002)</w:t>
      </w:r>
      <w:r w:rsidR="00AC34D2" w:rsidRPr="00E37E04">
        <w:rPr>
          <w:rFonts w:ascii="Times New Roman" w:hAnsi="Times New Roman" w:cs="Times New Roman"/>
          <w:sz w:val="24"/>
          <w:szCs w:val="24"/>
        </w:rPr>
        <w:t>, the</w:t>
      </w:r>
      <w:r w:rsidR="00D679D5" w:rsidRPr="00E37E04">
        <w:rPr>
          <w:rFonts w:ascii="Times New Roman" w:hAnsi="Times New Roman" w:cs="Times New Roman"/>
          <w:sz w:val="24"/>
          <w:szCs w:val="24"/>
        </w:rPr>
        <w:t xml:space="preserve">y provide a low-friction way of consuming </w:t>
      </w:r>
      <w:r w:rsidR="00AC34D2" w:rsidRPr="00E37E04">
        <w:rPr>
          <w:rFonts w:ascii="Times New Roman" w:hAnsi="Times New Roman" w:cs="Times New Roman"/>
          <w:sz w:val="24"/>
          <w:szCs w:val="24"/>
        </w:rPr>
        <w:t xml:space="preserve">large amounts of data that would otherwise be prohibitively time consuming to </w:t>
      </w:r>
      <w:r w:rsidR="00D57D10" w:rsidRPr="00E37E04">
        <w:rPr>
          <w:rFonts w:ascii="Times New Roman" w:hAnsi="Times New Roman" w:cs="Times New Roman"/>
          <w:sz w:val="24"/>
          <w:szCs w:val="24"/>
        </w:rPr>
        <w:t xml:space="preserve">obtain </w:t>
      </w:r>
      <w:r w:rsidR="00AC34D2" w:rsidRPr="00E37E04">
        <w:rPr>
          <w:rFonts w:ascii="Times New Roman" w:hAnsi="Times New Roman" w:cs="Times New Roman"/>
          <w:sz w:val="24"/>
          <w:szCs w:val="24"/>
        </w:rPr>
        <w:t>from the li</w:t>
      </w:r>
      <w:r w:rsidR="00D679D5" w:rsidRPr="00E37E04">
        <w:rPr>
          <w:rFonts w:ascii="Times New Roman" w:hAnsi="Times New Roman" w:cs="Times New Roman"/>
          <w:sz w:val="24"/>
          <w:szCs w:val="24"/>
        </w:rPr>
        <w:t xml:space="preserve">terature or </w:t>
      </w:r>
      <w:r w:rsidR="00D57D10" w:rsidRPr="00E37E04">
        <w:rPr>
          <w:rFonts w:ascii="Times New Roman" w:hAnsi="Times New Roman" w:cs="Times New Roman"/>
          <w:sz w:val="24"/>
          <w:szCs w:val="24"/>
        </w:rPr>
        <w:t>via new</w:t>
      </w:r>
      <w:r w:rsidR="00D679D5" w:rsidRPr="00E37E04">
        <w:rPr>
          <w:rFonts w:ascii="Times New Roman" w:hAnsi="Times New Roman" w:cs="Times New Roman"/>
          <w:sz w:val="24"/>
          <w:szCs w:val="24"/>
        </w:rPr>
        <w:t xml:space="preserve"> field</w:t>
      </w:r>
      <w:r w:rsidR="00D57D10" w:rsidRPr="00E37E04">
        <w:rPr>
          <w:rFonts w:ascii="Times New Roman" w:hAnsi="Times New Roman" w:cs="Times New Roman"/>
          <w:sz w:val="24"/>
          <w:szCs w:val="24"/>
        </w:rPr>
        <w:t>work</w:t>
      </w:r>
      <w:r w:rsidR="00D679D5" w:rsidRPr="00E37E04">
        <w:rPr>
          <w:rFonts w:ascii="Times New Roman" w:hAnsi="Times New Roman" w:cs="Times New Roman"/>
          <w:sz w:val="24"/>
          <w:szCs w:val="24"/>
        </w:rPr>
        <w:t xml:space="preserve"> (Beck et al.</w:t>
      </w:r>
      <w:r w:rsidR="00AC34D2" w:rsidRPr="00E37E04">
        <w:rPr>
          <w:rFonts w:ascii="Times New Roman" w:hAnsi="Times New Roman" w:cs="Times New Roman"/>
          <w:sz w:val="24"/>
          <w:szCs w:val="24"/>
        </w:rPr>
        <w:t xml:space="preserve">, 2014; Grimm et al., 2013). Entire new fields, </w:t>
      </w:r>
      <w:r w:rsidR="00D57D10" w:rsidRPr="00E37E04">
        <w:rPr>
          <w:rFonts w:ascii="Times New Roman" w:hAnsi="Times New Roman" w:cs="Times New Roman"/>
          <w:sz w:val="24"/>
          <w:szCs w:val="24"/>
        </w:rPr>
        <w:t xml:space="preserve">e.g. </w:t>
      </w:r>
      <w:r w:rsidR="00AC34D2" w:rsidRPr="00E37E04">
        <w:rPr>
          <w:rFonts w:ascii="Times New Roman" w:hAnsi="Times New Roman" w:cs="Times New Roman"/>
          <w:sz w:val="24"/>
          <w:szCs w:val="24"/>
        </w:rPr>
        <w:t>‘</w:t>
      </w:r>
      <w:r w:rsidR="00D57D10" w:rsidRPr="00E37E04">
        <w:rPr>
          <w:rFonts w:ascii="Times New Roman" w:hAnsi="Times New Roman" w:cs="Times New Roman"/>
          <w:sz w:val="24"/>
          <w:szCs w:val="24"/>
        </w:rPr>
        <w:t>b</w:t>
      </w:r>
      <w:r w:rsidR="00AC34D2" w:rsidRPr="00E37E04">
        <w:rPr>
          <w:rFonts w:ascii="Times New Roman" w:hAnsi="Times New Roman" w:cs="Times New Roman"/>
          <w:sz w:val="24"/>
          <w:szCs w:val="24"/>
        </w:rPr>
        <w:t xml:space="preserve">iodiversity </w:t>
      </w:r>
      <w:r w:rsidR="00D57D10" w:rsidRPr="00E37E04">
        <w:rPr>
          <w:rFonts w:ascii="Times New Roman" w:hAnsi="Times New Roman" w:cs="Times New Roman"/>
          <w:sz w:val="24"/>
          <w:szCs w:val="24"/>
        </w:rPr>
        <w:t>i</w:t>
      </w:r>
      <w:r w:rsidR="00AC34D2" w:rsidRPr="00E37E04">
        <w:rPr>
          <w:rFonts w:ascii="Times New Roman" w:hAnsi="Times New Roman" w:cs="Times New Roman"/>
          <w:sz w:val="24"/>
          <w:szCs w:val="24"/>
        </w:rPr>
        <w:t>nformatics’ (</w:t>
      </w:r>
      <w:r w:rsidR="00056F01" w:rsidRPr="00E37E04">
        <w:rPr>
          <w:rFonts w:ascii="Times New Roman" w:hAnsi="Times New Roman" w:cs="Times New Roman"/>
          <w:sz w:val="24"/>
          <w:szCs w:val="24"/>
        </w:rPr>
        <w:t xml:space="preserve">Soberón </w:t>
      </w:r>
      <w:r w:rsidR="00AC34D2" w:rsidRPr="00E37E04">
        <w:rPr>
          <w:rFonts w:ascii="Times New Roman" w:hAnsi="Times New Roman" w:cs="Times New Roman"/>
          <w:sz w:val="24"/>
          <w:szCs w:val="24"/>
        </w:rPr>
        <w:t>&amp; Peterson, 2004), ‘</w:t>
      </w:r>
      <w:r w:rsidR="00D57D10" w:rsidRPr="00E37E04">
        <w:rPr>
          <w:rFonts w:ascii="Times New Roman" w:hAnsi="Times New Roman" w:cs="Times New Roman"/>
          <w:sz w:val="24"/>
          <w:szCs w:val="24"/>
        </w:rPr>
        <w:t>e</w:t>
      </w:r>
      <w:r w:rsidR="00AC34D2" w:rsidRPr="00E37E04">
        <w:rPr>
          <w:rFonts w:ascii="Times New Roman" w:hAnsi="Times New Roman" w:cs="Times New Roman"/>
          <w:sz w:val="24"/>
          <w:szCs w:val="24"/>
        </w:rPr>
        <w:t>coinformatics’ (Michener &amp; Jones, 2012), and ‘</w:t>
      </w:r>
      <w:r w:rsidR="00D57D10" w:rsidRPr="00E37E04">
        <w:rPr>
          <w:rFonts w:ascii="Times New Roman" w:hAnsi="Times New Roman" w:cs="Times New Roman"/>
          <w:sz w:val="24"/>
          <w:szCs w:val="24"/>
        </w:rPr>
        <w:t>p</w:t>
      </w:r>
      <w:r w:rsidR="00AC34D2" w:rsidRPr="00E37E04">
        <w:rPr>
          <w:rFonts w:ascii="Times New Roman" w:hAnsi="Times New Roman" w:cs="Times New Roman"/>
          <w:sz w:val="24"/>
          <w:szCs w:val="24"/>
        </w:rPr>
        <w:t>aleoecoinformatics’ (Brewer et al., 2012)</w:t>
      </w:r>
      <w:r w:rsidR="00D57D10" w:rsidRPr="00E37E04">
        <w:rPr>
          <w:rFonts w:ascii="Times New Roman" w:hAnsi="Times New Roman" w:cs="Times New Roman"/>
          <w:sz w:val="24"/>
          <w:szCs w:val="24"/>
        </w:rPr>
        <w:t>,</w:t>
      </w:r>
      <w:r w:rsidR="00AC34D2" w:rsidRPr="00E37E04">
        <w:rPr>
          <w:rFonts w:ascii="Times New Roman" w:hAnsi="Times New Roman" w:cs="Times New Roman"/>
          <w:sz w:val="24"/>
          <w:szCs w:val="24"/>
        </w:rPr>
        <w:t xml:space="preserve"> have been delineated to address the growing challenges and opportunities presented by the management, exploration, analysis and interpretation </w:t>
      </w:r>
      <w:r w:rsidR="007D5213" w:rsidRPr="00E37E04">
        <w:rPr>
          <w:rFonts w:ascii="Times New Roman" w:hAnsi="Times New Roman" w:cs="Times New Roman"/>
          <w:sz w:val="24"/>
          <w:szCs w:val="24"/>
        </w:rPr>
        <w:t xml:space="preserve">of primary data regarding life </w:t>
      </w:r>
      <w:r w:rsidR="00AC34D2" w:rsidRPr="00E37E04">
        <w:rPr>
          <w:rFonts w:ascii="Times New Roman" w:hAnsi="Times New Roman" w:cs="Times New Roman"/>
          <w:sz w:val="24"/>
          <w:szCs w:val="24"/>
        </w:rPr>
        <w:t xml:space="preserve">now </w:t>
      </w:r>
      <w:r w:rsidR="00FE0C31" w:rsidRPr="00E37E04">
        <w:rPr>
          <w:rFonts w:ascii="Times New Roman" w:hAnsi="Times New Roman" w:cs="Times New Roman"/>
          <w:sz w:val="24"/>
          <w:szCs w:val="24"/>
        </w:rPr>
        <w:t>housed</w:t>
      </w:r>
      <w:r w:rsidR="00AC34D2" w:rsidRPr="00E37E04">
        <w:rPr>
          <w:rFonts w:ascii="Times New Roman" w:hAnsi="Times New Roman" w:cs="Times New Roman"/>
          <w:sz w:val="24"/>
          <w:szCs w:val="24"/>
        </w:rPr>
        <w:t xml:space="preserve"> in biodiversity databases (</w:t>
      </w:r>
      <w:r w:rsidR="00056F01" w:rsidRPr="00E37E04">
        <w:rPr>
          <w:rFonts w:ascii="Times New Roman" w:hAnsi="Times New Roman" w:cs="Times New Roman"/>
          <w:sz w:val="24"/>
          <w:szCs w:val="24"/>
        </w:rPr>
        <w:t xml:space="preserve">Soberón </w:t>
      </w:r>
      <w:r w:rsidR="00AC34D2" w:rsidRPr="00E37E04">
        <w:rPr>
          <w:rFonts w:ascii="Times New Roman" w:hAnsi="Times New Roman" w:cs="Times New Roman"/>
          <w:sz w:val="24"/>
          <w:szCs w:val="24"/>
        </w:rPr>
        <w:t>&amp; Peterson, 2004).</w:t>
      </w:r>
    </w:p>
    <w:p w14:paraId="321122A5" w14:textId="6816D3D1" w:rsidR="00F94FEE" w:rsidRPr="00E37E04" w:rsidRDefault="00AC34D2" w:rsidP="00DA1171">
      <w:pPr>
        <w:pStyle w:val="BodyText"/>
        <w:spacing w:before="0" w:after="0" w:line="240" w:lineRule="auto"/>
        <w:ind w:firstLine="720"/>
        <w:rPr>
          <w:rFonts w:ascii="Times New Roman" w:hAnsi="Times New Roman" w:cs="Times New Roman"/>
          <w:sz w:val="24"/>
          <w:szCs w:val="24"/>
        </w:rPr>
      </w:pPr>
      <w:r w:rsidRPr="00E37E04">
        <w:rPr>
          <w:rFonts w:ascii="Times New Roman" w:hAnsi="Times New Roman" w:cs="Times New Roman"/>
          <w:sz w:val="24"/>
          <w:szCs w:val="24"/>
        </w:rPr>
        <w:t xml:space="preserve">The term </w:t>
      </w:r>
      <w:r w:rsidR="00A06B14" w:rsidRPr="00E37E04">
        <w:rPr>
          <w:rFonts w:ascii="Times New Roman" w:hAnsi="Times New Roman" w:cs="Times New Roman"/>
          <w:sz w:val="24"/>
          <w:szCs w:val="24"/>
        </w:rPr>
        <w:t>b</w:t>
      </w:r>
      <w:r w:rsidRPr="00E37E04">
        <w:rPr>
          <w:rFonts w:ascii="Times New Roman" w:hAnsi="Times New Roman" w:cs="Times New Roman"/>
          <w:sz w:val="24"/>
          <w:szCs w:val="24"/>
        </w:rPr>
        <w:t>i</w:t>
      </w:r>
      <w:r w:rsidR="00A06B14" w:rsidRPr="00E37E04">
        <w:rPr>
          <w:rFonts w:ascii="Times New Roman" w:hAnsi="Times New Roman" w:cs="Times New Roman"/>
          <w:sz w:val="24"/>
          <w:szCs w:val="24"/>
        </w:rPr>
        <w:t>g d</w:t>
      </w:r>
      <w:r w:rsidRPr="00E37E04">
        <w:rPr>
          <w:rFonts w:ascii="Times New Roman" w:hAnsi="Times New Roman" w:cs="Times New Roman"/>
          <w:sz w:val="24"/>
          <w:szCs w:val="24"/>
        </w:rPr>
        <w:t>ata is typically used to describe very large datasets, whose volume is often accompanied by lack of structure and a ne</w:t>
      </w:r>
      <w:r w:rsidR="00A06B14" w:rsidRPr="00E37E04">
        <w:rPr>
          <w:rFonts w:ascii="Times New Roman" w:hAnsi="Times New Roman" w:cs="Times New Roman"/>
          <w:sz w:val="24"/>
          <w:szCs w:val="24"/>
        </w:rPr>
        <w:t>ed for real-time analysis. Big d</w:t>
      </w:r>
      <w:r w:rsidRPr="00E37E04">
        <w:rPr>
          <w:rFonts w:ascii="Times New Roman" w:hAnsi="Times New Roman" w:cs="Times New Roman"/>
          <w:sz w:val="24"/>
          <w:szCs w:val="24"/>
        </w:rPr>
        <w:t xml:space="preserve">ata, while posing significant management and analysis challenges, can provide new insights into difficult problems </w:t>
      </w:r>
      <w:r w:rsidR="006F0335" w:rsidRPr="00E37E04">
        <w:rPr>
          <w:rFonts w:ascii="Times New Roman" w:hAnsi="Times New Roman" w:cs="Times New Roman"/>
          <w:sz w:val="24"/>
          <w:szCs w:val="24"/>
        </w:rPr>
        <w:t xml:space="preserve">not tractable with smaller datasets </w:t>
      </w:r>
      <w:r w:rsidRPr="00E37E04">
        <w:rPr>
          <w:rFonts w:ascii="Times New Roman" w:hAnsi="Times New Roman" w:cs="Times New Roman"/>
          <w:sz w:val="24"/>
          <w:szCs w:val="24"/>
        </w:rPr>
        <w:t xml:space="preserve">(Chen et al., 2014). Though the precise definition of Big Data is loose, there are two prominent frameworks for </w:t>
      </w:r>
      <w:r w:rsidR="00D57D10" w:rsidRPr="00E37E04">
        <w:rPr>
          <w:rFonts w:ascii="Times New Roman" w:hAnsi="Times New Roman" w:cs="Times New Roman"/>
          <w:sz w:val="24"/>
          <w:szCs w:val="24"/>
        </w:rPr>
        <w:t xml:space="preserve">identifying </w:t>
      </w:r>
      <w:r w:rsidRPr="00E37E04">
        <w:rPr>
          <w:rFonts w:ascii="Times New Roman" w:hAnsi="Times New Roman" w:cs="Times New Roman"/>
          <w:sz w:val="24"/>
          <w:szCs w:val="24"/>
        </w:rPr>
        <w:t>Big Data. One characterizes Big Data as “data sets so large and complex that they become awkward to work with using standard statistical software” (Snijders</w:t>
      </w:r>
      <w:r w:rsidR="00FE0C31" w:rsidRPr="00E37E04">
        <w:rPr>
          <w:rFonts w:ascii="Times New Roman" w:hAnsi="Times New Roman" w:cs="Times New Roman"/>
          <w:sz w:val="24"/>
          <w:szCs w:val="24"/>
        </w:rPr>
        <w:t xml:space="preserve"> et al.</w:t>
      </w:r>
      <w:r w:rsidRPr="00E37E04">
        <w:rPr>
          <w:rFonts w:ascii="Times New Roman" w:hAnsi="Times New Roman" w:cs="Times New Roman"/>
          <w:sz w:val="24"/>
          <w:szCs w:val="24"/>
        </w:rPr>
        <w:t xml:space="preserve">, 2012). This ambiguous delineation is </w:t>
      </w:r>
      <w:r w:rsidR="007D5213" w:rsidRPr="00E37E04">
        <w:rPr>
          <w:rFonts w:ascii="Times New Roman" w:hAnsi="Times New Roman" w:cs="Times New Roman"/>
          <w:sz w:val="24"/>
          <w:szCs w:val="24"/>
        </w:rPr>
        <w:t xml:space="preserve">often </w:t>
      </w:r>
      <w:r w:rsidRPr="00E37E04">
        <w:rPr>
          <w:rFonts w:ascii="Times New Roman" w:hAnsi="Times New Roman" w:cs="Times New Roman"/>
          <w:sz w:val="24"/>
          <w:szCs w:val="24"/>
        </w:rPr>
        <w:t>echoed in the advertising and marketing literature that accompani</w:t>
      </w:r>
      <w:r w:rsidR="007D5213" w:rsidRPr="00E37E04">
        <w:rPr>
          <w:rFonts w:ascii="Times New Roman" w:hAnsi="Times New Roman" w:cs="Times New Roman"/>
          <w:sz w:val="24"/>
          <w:szCs w:val="24"/>
        </w:rPr>
        <w:t xml:space="preserve">es products, </w:t>
      </w:r>
      <w:r w:rsidR="006F0335" w:rsidRPr="00E37E04">
        <w:rPr>
          <w:rFonts w:ascii="Times New Roman" w:hAnsi="Times New Roman" w:cs="Times New Roman"/>
          <w:sz w:val="24"/>
          <w:szCs w:val="24"/>
        </w:rPr>
        <w:t xml:space="preserve">such as </w:t>
      </w:r>
      <w:r w:rsidRPr="00E37E04">
        <w:rPr>
          <w:rFonts w:ascii="Times New Roman" w:hAnsi="Times New Roman" w:cs="Times New Roman"/>
          <w:sz w:val="24"/>
          <w:szCs w:val="24"/>
        </w:rPr>
        <w:t xml:space="preserve">Apache Hadoop, a popular distributed computing framework, </w:t>
      </w:r>
      <w:r w:rsidR="006F0335" w:rsidRPr="00E37E04">
        <w:rPr>
          <w:rFonts w:ascii="Times New Roman" w:hAnsi="Times New Roman" w:cs="Times New Roman"/>
          <w:sz w:val="24"/>
          <w:szCs w:val="24"/>
        </w:rPr>
        <w:t xml:space="preserve">which </w:t>
      </w:r>
      <w:r w:rsidR="00FE0C31" w:rsidRPr="00E37E04">
        <w:rPr>
          <w:rFonts w:ascii="Times New Roman" w:hAnsi="Times New Roman" w:cs="Times New Roman"/>
          <w:sz w:val="24"/>
          <w:szCs w:val="24"/>
        </w:rPr>
        <w:t>describes</w:t>
      </w:r>
      <w:r w:rsidRPr="00E37E04">
        <w:rPr>
          <w:rFonts w:ascii="Times New Roman" w:hAnsi="Times New Roman" w:cs="Times New Roman"/>
          <w:sz w:val="24"/>
          <w:szCs w:val="24"/>
        </w:rPr>
        <w:t xml:space="preserve"> Big Data as “datasets which could not be captured, managed, and processed by general computers within an acceptable scope” (Chen et al., 2014).</w:t>
      </w:r>
    </w:p>
    <w:p w14:paraId="5B84ED9E" w14:textId="3ACA818B" w:rsidR="00F94FEE" w:rsidRPr="00E37E04" w:rsidRDefault="00AC34D2" w:rsidP="00DA1171">
      <w:pPr>
        <w:pStyle w:val="BodyText"/>
        <w:spacing w:before="0" w:after="0" w:line="240" w:lineRule="auto"/>
        <w:ind w:firstLine="720"/>
        <w:rPr>
          <w:rFonts w:ascii="Times New Roman" w:hAnsi="Times New Roman" w:cs="Times New Roman"/>
          <w:sz w:val="24"/>
          <w:szCs w:val="24"/>
        </w:rPr>
      </w:pPr>
      <w:r w:rsidRPr="00E37E04">
        <w:rPr>
          <w:rFonts w:ascii="Times New Roman" w:hAnsi="Times New Roman" w:cs="Times New Roman"/>
          <w:sz w:val="24"/>
          <w:szCs w:val="24"/>
        </w:rPr>
        <w:t xml:space="preserve">Under this framework, the </w:t>
      </w:r>
      <w:r w:rsidR="00D57D10" w:rsidRPr="00E37E04">
        <w:rPr>
          <w:rFonts w:ascii="Times New Roman" w:hAnsi="Times New Roman" w:cs="Times New Roman"/>
          <w:sz w:val="24"/>
          <w:szCs w:val="24"/>
        </w:rPr>
        <w:t>big data</w:t>
      </w:r>
      <w:r w:rsidRPr="00E37E04">
        <w:rPr>
          <w:rFonts w:ascii="Times New Roman" w:hAnsi="Times New Roman" w:cs="Times New Roman"/>
          <w:sz w:val="24"/>
          <w:szCs w:val="24"/>
        </w:rPr>
        <w:t xml:space="preserve"> is specific to both the time of analysis and the entity attempting to analyze it. Manyika</w:t>
      </w:r>
      <w:r w:rsidR="00FE0C31" w:rsidRPr="00E37E04">
        <w:rPr>
          <w:rFonts w:ascii="Times New Roman" w:hAnsi="Times New Roman" w:cs="Times New Roman"/>
          <w:sz w:val="24"/>
          <w:szCs w:val="24"/>
        </w:rPr>
        <w:t xml:space="preserve"> et al.</w:t>
      </w:r>
      <w:r w:rsidRPr="00E37E04">
        <w:rPr>
          <w:rFonts w:ascii="Times New Roman" w:hAnsi="Times New Roman" w:cs="Times New Roman"/>
          <w:sz w:val="24"/>
          <w:szCs w:val="24"/>
        </w:rPr>
        <w:t xml:space="preserve"> (2015) suggest that the volume of data required to be </w:t>
      </w:r>
      <w:r w:rsidR="00A06B14" w:rsidRPr="00E37E04">
        <w:rPr>
          <w:rFonts w:ascii="Times New Roman" w:hAnsi="Times New Roman" w:cs="Times New Roman"/>
          <w:sz w:val="24"/>
          <w:szCs w:val="24"/>
        </w:rPr>
        <w:t>‘</w:t>
      </w:r>
      <w:r w:rsidR="00D57D10" w:rsidRPr="00E37E04">
        <w:rPr>
          <w:rFonts w:ascii="Times New Roman" w:hAnsi="Times New Roman" w:cs="Times New Roman"/>
          <w:sz w:val="24"/>
          <w:szCs w:val="24"/>
        </w:rPr>
        <w:t>b</w:t>
      </w:r>
      <w:r w:rsidRPr="00E37E04">
        <w:rPr>
          <w:rFonts w:ascii="Times New Roman" w:hAnsi="Times New Roman" w:cs="Times New Roman"/>
          <w:sz w:val="24"/>
          <w:szCs w:val="24"/>
        </w:rPr>
        <w:t>ig</w:t>
      </w:r>
      <w:r w:rsidR="00A06B14" w:rsidRPr="00E37E04">
        <w:rPr>
          <w:rFonts w:ascii="Times New Roman" w:hAnsi="Times New Roman" w:cs="Times New Roman"/>
          <w:sz w:val="24"/>
          <w:szCs w:val="24"/>
        </w:rPr>
        <w:t>’</w:t>
      </w:r>
      <w:r w:rsidRPr="00E37E04">
        <w:rPr>
          <w:rFonts w:ascii="Times New Roman" w:hAnsi="Times New Roman" w:cs="Times New Roman"/>
          <w:sz w:val="24"/>
          <w:szCs w:val="24"/>
        </w:rPr>
        <w:t xml:space="preserve"> can change over time, and may grow with time or as technology advances. </w:t>
      </w:r>
      <w:r w:rsidR="00A06B14" w:rsidRPr="00E37E04">
        <w:rPr>
          <w:rFonts w:ascii="Times New Roman" w:hAnsi="Times New Roman" w:cs="Times New Roman"/>
          <w:sz w:val="24"/>
          <w:szCs w:val="24"/>
        </w:rPr>
        <w:t>Today, b</w:t>
      </w:r>
      <w:r w:rsidR="00D57D10" w:rsidRPr="00E37E04">
        <w:rPr>
          <w:rFonts w:ascii="Times New Roman" w:hAnsi="Times New Roman" w:cs="Times New Roman"/>
          <w:sz w:val="24"/>
          <w:szCs w:val="24"/>
        </w:rPr>
        <w:t xml:space="preserve">ig </w:t>
      </w:r>
      <w:r w:rsidR="00A06B14" w:rsidRPr="00E37E04">
        <w:rPr>
          <w:rFonts w:ascii="Times New Roman" w:hAnsi="Times New Roman" w:cs="Times New Roman"/>
          <w:sz w:val="24"/>
          <w:szCs w:val="24"/>
        </w:rPr>
        <w:t>d</w:t>
      </w:r>
      <w:r w:rsidR="00D57D10" w:rsidRPr="00E37E04">
        <w:rPr>
          <w:rFonts w:ascii="Times New Roman" w:hAnsi="Times New Roman" w:cs="Times New Roman"/>
          <w:sz w:val="24"/>
          <w:szCs w:val="24"/>
        </w:rPr>
        <w:t xml:space="preserve">ata </w:t>
      </w:r>
      <w:r w:rsidR="00A06B14" w:rsidRPr="00E37E04">
        <w:rPr>
          <w:rFonts w:ascii="Times New Roman" w:hAnsi="Times New Roman" w:cs="Times New Roman"/>
          <w:sz w:val="24"/>
          <w:szCs w:val="24"/>
        </w:rPr>
        <w:t>usually</w:t>
      </w:r>
      <w:r w:rsidR="00D57D10" w:rsidRPr="00E37E04">
        <w:rPr>
          <w:rFonts w:ascii="Times New Roman" w:hAnsi="Times New Roman" w:cs="Times New Roman"/>
          <w:sz w:val="24"/>
          <w:szCs w:val="24"/>
        </w:rPr>
        <w:t xml:space="preserve"> refers to datasets between terabytes and petabytes (2</w:t>
      </w:r>
      <w:r w:rsidR="00D57D10" w:rsidRPr="00E37E04">
        <w:rPr>
          <w:rFonts w:ascii="Times New Roman" w:hAnsi="Times New Roman" w:cs="Times New Roman"/>
          <w:sz w:val="24"/>
          <w:szCs w:val="24"/>
          <w:vertAlign w:val="superscript"/>
        </w:rPr>
        <w:t>40</w:t>
      </w:r>
      <w:r w:rsidR="00D57D10" w:rsidRPr="00E37E04">
        <w:rPr>
          <w:rFonts w:ascii="Times New Roman" w:hAnsi="Times New Roman" w:cs="Times New Roman"/>
          <w:sz w:val="24"/>
          <w:szCs w:val="24"/>
        </w:rPr>
        <w:t xml:space="preserve"> to 2</w:t>
      </w:r>
      <w:r w:rsidR="00D57D10" w:rsidRPr="00E37E04">
        <w:rPr>
          <w:rFonts w:ascii="Times New Roman" w:hAnsi="Times New Roman" w:cs="Times New Roman"/>
          <w:sz w:val="24"/>
          <w:szCs w:val="24"/>
          <w:vertAlign w:val="superscript"/>
        </w:rPr>
        <w:t>50</w:t>
      </w:r>
      <w:r w:rsidR="00D57D10" w:rsidRPr="00E37E04">
        <w:rPr>
          <w:rFonts w:ascii="Times New Roman" w:hAnsi="Times New Roman" w:cs="Times New Roman"/>
          <w:sz w:val="24"/>
          <w:szCs w:val="24"/>
        </w:rPr>
        <w:t xml:space="preserve"> bytes), but</w:t>
      </w:r>
      <w:r w:rsidRPr="00E37E04">
        <w:rPr>
          <w:rFonts w:ascii="Times New Roman" w:hAnsi="Times New Roman" w:cs="Times New Roman"/>
          <w:sz w:val="24"/>
          <w:szCs w:val="24"/>
        </w:rPr>
        <w:t xml:space="preserve"> </w:t>
      </w:r>
      <w:r w:rsidR="00A06B14" w:rsidRPr="00E37E04">
        <w:rPr>
          <w:rFonts w:ascii="Times New Roman" w:hAnsi="Times New Roman" w:cs="Times New Roman"/>
          <w:sz w:val="24"/>
          <w:szCs w:val="24"/>
        </w:rPr>
        <w:t>varies</w:t>
      </w:r>
      <w:r w:rsidRPr="00E37E04">
        <w:rPr>
          <w:rFonts w:ascii="Times New Roman" w:hAnsi="Times New Roman" w:cs="Times New Roman"/>
          <w:sz w:val="24"/>
          <w:szCs w:val="24"/>
        </w:rPr>
        <w:t xml:space="preserve"> </w:t>
      </w:r>
      <w:r w:rsidR="00D57D10" w:rsidRPr="00E37E04">
        <w:rPr>
          <w:rFonts w:ascii="Times New Roman" w:hAnsi="Times New Roman" w:cs="Times New Roman"/>
          <w:sz w:val="24"/>
          <w:szCs w:val="24"/>
        </w:rPr>
        <w:t xml:space="preserve">among </w:t>
      </w:r>
      <w:r w:rsidRPr="00E37E04">
        <w:rPr>
          <w:rFonts w:ascii="Times New Roman" w:hAnsi="Times New Roman" w:cs="Times New Roman"/>
          <w:sz w:val="24"/>
          <w:szCs w:val="24"/>
        </w:rPr>
        <w:t>problem domains (Chen et al., 2014), the size of datasets commo</w:t>
      </w:r>
      <w:r w:rsidR="00FE0C31" w:rsidRPr="00E37E04">
        <w:rPr>
          <w:rFonts w:ascii="Times New Roman" w:hAnsi="Times New Roman" w:cs="Times New Roman"/>
          <w:sz w:val="24"/>
          <w:szCs w:val="24"/>
        </w:rPr>
        <w:t>n</w:t>
      </w:r>
      <w:r w:rsidR="00D57D10" w:rsidRPr="00E37E04">
        <w:rPr>
          <w:rFonts w:ascii="Times New Roman" w:hAnsi="Times New Roman" w:cs="Times New Roman"/>
          <w:sz w:val="24"/>
          <w:szCs w:val="24"/>
        </w:rPr>
        <w:t xml:space="preserve"> to</w:t>
      </w:r>
      <w:r w:rsidR="00FE0C31" w:rsidRPr="00E37E04">
        <w:rPr>
          <w:rFonts w:ascii="Times New Roman" w:hAnsi="Times New Roman" w:cs="Times New Roman"/>
          <w:sz w:val="24"/>
          <w:szCs w:val="24"/>
        </w:rPr>
        <w:t xml:space="preserve"> </w:t>
      </w:r>
      <w:r w:rsidR="006F0335" w:rsidRPr="00E37E04">
        <w:rPr>
          <w:rFonts w:ascii="Times New Roman" w:hAnsi="Times New Roman" w:cs="Times New Roman"/>
          <w:sz w:val="24"/>
          <w:szCs w:val="24"/>
        </w:rPr>
        <w:t>that domain</w:t>
      </w:r>
      <w:r w:rsidRPr="00E37E04">
        <w:rPr>
          <w:rFonts w:ascii="Times New Roman" w:hAnsi="Times New Roman" w:cs="Times New Roman"/>
          <w:sz w:val="24"/>
          <w:szCs w:val="24"/>
        </w:rPr>
        <w:t xml:space="preserve">, and the software tools that are commonly used </w:t>
      </w:r>
      <w:r w:rsidR="00A06B14" w:rsidRPr="00E37E04">
        <w:rPr>
          <w:rFonts w:ascii="Times New Roman" w:hAnsi="Times New Roman" w:cs="Times New Roman"/>
          <w:sz w:val="24"/>
          <w:szCs w:val="24"/>
        </w:rPr>
        <w:t>there</w:t>
      </w:r>
      <w:r w:rsidRPr="00E37E04">
        <w:rPr>
          <w:rFonts w:ascii="Times New Roman" w:hAnsi="Times New Roman" w:cs="Times New Roman"/>
          <w:sz w:val="24"/>
          <w:szCs w:val="24"/>
        </w:rPr>
        <w:t xml:space="preserve"> (Manyika et al., 2015). </w:t>
      </w:r>
      <w:r w:rsidR="00A06B14" w:rsidRPr="00E37E04">
        <w:rPr>
          <w:rFonts w:ascii="Times New Roman" w:hAnsi="Times New Roman" w:cs="Times New Roman"/>
          <w:sz w:val="24"/>
          <w:szCs w:val="24"/>
        </w:rPr>
        <w:t>The</w:t>
      </w:r>
      <w:r w:rsidR="00D57D10" w:rsidRPr="00E37E04">
        <w:rPr>
          <w:rFonts w:ascii="Times New Roman" w:hAnsi="Times New Roman" w:cs="Times New Roman"/>
          <w:sz w:val="24"/>
          <w:szCs w:val="24"/>
        </w:rPr>
        <w:t xml:space="preserve"> rapid growth of databases and concurrent development of increasingly complex data models to </w:t>
      </w:r>
      <w:r w:rsidRPr="00E37E04">
        <w:rPr>
          <w:rFonts w:ascii="Times New Roman" w:hAnsi="Times New Roman" w:cs="Times New Roman"/>
          <w:sz w:val="24"/>
          <w:szCs w:val="24"/>
        </w:rPr>
        <w:t xml:space="preserve">store spatiotemporal </w:t>
      </w:r>
      <w:r w:rsidR="00A06B14" w:rsidRPr="00E37E04">
        <w:rPr>
          <w:rFonts w:ascii="Times New Roman" w:hAnsi="Times New Roman" w:cs="Times New Roman"/>
          <w:sz w:val="24"/>
          <w:szCs w:val="24"/>
        </w:rPr>
        <w:t xml:space="preserve">biodiversity </w:t>
      </w:r>
      <w:r w:rsidRPr="00E37E04">
        <w:rPr>
          <w:rFonts w:ascii="Times New Roman" w:hAnsi="Times New Roman" w:cs="Times New Roman"/>
          <w:sz w:val="24"/>
          <w:szCs w:val="24"/>
        </w:rPr>
        <w:t>occurrence records and their metadata</w:t>
      </w:r>
      <w:r w:rsidR="00D57D10" w:rsidRPr="00E37E04">
        <w:rPr>
          <w:rFonts w:ascii="Times New Roman" w:hAnsi="Times New Roman" w:cs="Times New Roman"/>
          <w:sz w:val="24"/>
          <w:szCs w:val="24"/>
        </w:rPr>
        <w:t xml:space="preserve"> (e.g. Grimm et al.</w:t>
      </w:r>
      <w:r w:rsidR="00A06B14" w:rsidRPr="00E37E04">
        <w:rPr>
          <w:rFonts w:ascii="Times New Roman" w:hAnsi="Times New Roman" w:cs="Times New Roman"/>
          <w:sz w:val="24"/>
          <w:szCs w:val="24"/>
        </w:rPr>
        <w:t>,</w:t>
      </w:r>
      <w:r w:rsidR="00D57D10" w:rsidRPr="00E37E04">
        <w:rPr>
          <w:rFonts w:ascii="Times New Roman" w:hAnsi="Times New Roman" w:cs="Times New Roman"/>
          <w:sz w:val="24"/>
          <w:szCs w:val="24"/>
        </w:rPr>
        <w:t xml:space="preserve"> 2013)</w:t>
      </w:r>
      <w:r w:rsidRPr="00E37E04">
        <w:rPr>
          <w:rFonts w:ascii="Times New Roman" w:hAnsi="Times New Roman" w:cs="Times New Roman"/>
          <w:sz w:val="24"/>
          <w:szCs w:val="24"/>
        </w:rPr>
        <w:t xml:space="preserve"> suggests that traditional methods of data handling were not sufficient for modern ecological analyses. Further developments, </w:t>
      </w:r>
      <w:r w:rsidR="00A271F1" w:rsidRPr="00E37E04">
        <w:rPr>
          <w:rFonts w:ascii="Times New Roman" w:hAnsi="Times New Roman" w:cs="Times New Roman"/>
          <w:sz w:val="24"/>
          <w:szCs w:val="24"/>
        </w:rPr>
        <w:t xml:space="preserve">such as </w:t>
      </w:r>
      <w:r w:rsidRPr="00E37E04">
        <w:rPr>
          <w:rFonts w:ascii="Times New Roman" w:hAnsi="Times New Roman" w:cs="Times New Roman"/>
          <w:sz w:val="24"/>
          <w:szCs w:val="24"/>
        </w:rPr>
        <w:t>application programming interfaces</w:t>
      </w:r>
      <w:r w:rsidR="007D5213" w:rsidRPr="00E37E04">
        <w:rPr>
          <w:rFonts w:ascii="Times New Roman" w:hAnsi="Times New Roman" w:cs="Times New Roman"/>
          <w:sz w:val="24"/>
          <w:szCs w:val="24"/>
        </w:rPr>
        <w:t xml:space="preserve"> (APIs)</w:t>
      </w:r>
      <w:r w:rsidRPr="00E37E04">
        <w:rPr>
          <w:rFonts w:ascii="Times New Roman" w:hAnsi="Times New Roman" w:cs="Times New Roman"/>
          <w:sz w:val="24"/>
          <w:szCs w:val="24"/>
        </w:rPr>
        <w:t xml:space="preserve"> and language</w:t>
      </w:r>
      <w:ins w:id="10" w:author="Jack W Williams" w:date="2017-02-27T09:40:00Z">
        <w:r w:rsidR="00A271F1" w:rsidRPr="00E37E04">
          <w:rPr>
            <w:rFonts w:ascii="Times New Roman" w:hAnsi="Times New Roman" w:cs="Times New Roman"/>
            <w:sz w:val="24"/>
            <w:szCs w:val="24"/>
          </w:rPr>
          <w:t>-</w:t>
        </w:r>
      </w:ins>
      <w:r w:rsidRPr="00E37E04">
        <w:rPr>
          <w:rFonts w:ascii="Times New Roman" w:hAnsi="Times New Roman" w:cs="Times New Roman"/>
          <w:sz w:val="24"/>
          <w:szCs w:val="24"/>
        </w:rPr>
        <w:t>specific bindings</w:t>
      </w:r>
      <w:r w:rsidR="007D5213" w:rsidRPr="00E37E04">
        <w:rPr>
          <w:rFonts w:ascii="Times New Roman" w:hAnsi="Times New Roman" w:cs="Times New Roman"/>
          <w:sz w:val="24"/>
          <w:szCs w:val="24"/>
        </w:rPr>
        <w:t xml:space="preserve"> (e.g., R packages or python modules)</w:t>
      </w:r>
      <w:r w:rsidR="00F809CD" w:rsidRPr="00E37E04">
        <w:rPr>
          <w:rFonts w:ascii="Times New Roman" w:hAnsi="Times New Roman" w:cs="Times New Roman"/>
          <w:sz w:val="24"/>
          <w:szCs w:val="24"/>
        </w:rPr>
        <w:t xml:space="preserve">, facilitate </w:t>
      </w:r>
      <w:r w:rsidRPr="00E37E04">
        <w:rPr>
          <w:rFonts w:ascii="Times New Roman" w:hAnsi="Times New Roman" w:cs="Times New Roman"/>
          <w:sz w:val="24"/>
          <w:szCs w:val="24"/>
        </w:rPr>
        <w:t>accessing, filtering and working with large occurrence datasets (Goring et al., 2</w:t>
      </w:r>
      <w:r w:rsidR="00FE0C31" w:rsidRPr="00E37E04">
        <w:rPr>
          <w:rFonts w:ascii="Times New Roman" w:hAnsi="Times New Roman" w:cs="Times New Roman"/>
          <w:sz w:val="24"/>
          <w:szCs w:val="24"/>
        </w:rPr>
        <w:t xml:space="preserve">015; </w:t>
      </w:r>
      <w:r w:rsidR="007D5213" w:rsidRPr="00E37E04">
        <w:rPr>
          <w:rFonts w:ascii="Times New Roman" w:hAnsi="Times New Roman" w:cs="Times New Roman"/>
          <w:sz w:val="24"/>
          <w:szCs w:val="24"/>
        </w:rPr>
        <w:t xml:space="preserve">Hernández &amp; Sgarbi, </w:t>
      </w:r>
      <w:r w:rsidR="00FE0C31" w:rsidRPr="00E37E04">
        <w:rPr>
          <w:rFonts w:ascii="Times New Roman" w:hAnsi="Times New Roman" w:cs="Times New Roman"/>
          <w:sz w:val="24"/>
          <w:szCs w:val="24"/>
        </w:rPr>
        <w:t>2016</w:t>
      </w:r>
      <w:r w:rsidR="002C4670" w:rsidRPr="00E37E04">
        <w:rPr>
          <w:rFonts w:ascii="Times New Roman" w:hAnsi="Times New Roman" w:cs="Times New Roman"/>
          <w:sz w:val="24"/>
          <w:szCs w:val="24"/>
        </w:rPr>
        <w:t>; Chamberlain et al., 2016</w:t>
      </w:r>
      <w:r w:rsidRPr="00E37E04">
        <w:rPr>
          <w:rFonts w:ascii="Times New Roman" w:hAnsi="Times New Roman" w:cs="Times New Roman"/>
          <w:sz w:val="24"/>
          <w:szCs w:val="24"/>
        </w:rPr>
        <w:t>).</w:t>
      </w:r>
      <w:r w:rsidR="004D7218" w:rsidRPr="00E37E04">
        <w:rPr>
          <w:rFonts w:ascii="Times New Roman" w:hAnsi="Times New Roman" w:cs="Times New Roman"/>
          <w:sz w:val="24"/>
          <w:szCs w:val="24"/>
        </w:rPr>
        <w:t xml:space="preserve"> </w:t>
      </w:r>
      <w:r w:rsidR="00A06B14" w:rsidRPr="00E37E04">
        <w:rPr>
          <w:rFonts w:ascii="Times New Roman" w:hAnsi="Times New Roman" w:cs="Times New Roman"/>
          <w:sz w:val="24"/>
          <w:szCs w:val="24"/>
        </w:rPr>
        <w:t>Thus, n</w:t>
      </w:r>
      <w:r w:rsidR="007D5213" w:rsidRPr="00E37E04">
        <w:rPr>
          <w:rFonts w:ascii="Times New Roman" w:hAnsi="Times New Roman" w:cs="Times New Roman"/>
          <w:sz w:val="24"/>
          <w:szCs w:val="24"/>
        </w:rPr>
        <w:t>ew, custom-</w:t>
      </w:r>
      <w:r w:rsidRPr="00E37E04">
        <w:rPr>
          <w:rFonts w:ascii="Times New Roman" w:hAnsi="Times New Roman" w:cs="Times New Roman"/>
          <w:sz w:val="24"/>
          <w:szCs w:val="24"/>
        </w:rPr>
        <w:t xml:space="preserve">built tools to store, analyze, </w:t>
      </w:r>
      <w:r w:rsidR="007D5213" w:rsidRPr="00E37E04">
        <w:rPr>
          <w:rFonts w:ascii="Times New Roman" w:hAnsi="Times New Roman" w:cs="Times New Roman"/>
          <w:sz w:val="24"/>
          <w:szCs w:val="24"/>
        </w:rPr>
        <w:t xml:space="preserve">visualize, </w:t>
      </w:r>
      <w:r w:rsidRPr="00E37E04">
        <w:rPr>
          <w:rFonts w:ascii="Times New Roman" w:hAnsi="Times New Roman" w:cs="Times New Roman"/>
          <w:sz w:val="24"/>
          <w:szCs w:val="24"/>
        </w:rPr>
        <w:t>and use</w:t>
      </w:r>
      <w:r w:rsidR="00A271F1" w:rsidRPr="00E37E04">
        <w:rPr>
          <w:rFonts w:ascii="Times New Roman" w:hAnsi="Times New Roman" w:cs="Times New Roman"/>
          <w:sz w:val="24"/>
          <w:szCs w:val="24"/>
        </w:rPr>
        <w:t xml:space="preserve"> multiple</w:t>
      </w:r>
      <w:r w:rsidR="004D7218" w:rsidRPr="00E37E04">
        <w:rPr>
          <w:rFonts w:ascii="Times New Roman" w:hAnsi="Times New Roman" w:cs="Times New Roman"/>
          <w:sz w:val="24"/>
          <w:szCs w:val="24"/>
        </w:rPr>
        <w:t xml:space="preserve"> </w:t>
      </w:r>
      <w:r w:rsidR="00A271F1" w:rsidRPr="00E37E04">
        <w:rPr>
          <w:rFonts w:ascii="Times New Roman" w:hAnsi="Times New Roman" w:cs="Times New Roman"/>
          <w:sz w:val="24"/>
          <w:szCs w:val="24"/>
        </w:rPr>
        <w:t xml:space="preserve">large </w:t>
      </w:r>
      <w:r w:rsidR="004D7218" w:rsidRPr="00E37E04">
        <w:rPr>
          <w:rFonts w:ascii="Times New Roman" w:hAnsi="Times New Roman" w:cs="Times New Roman"/>
          <w:sz w:val="24"/>
          <w:szCs w:val="24"/>
        </w:rPr>
        <w:t>ecological occurrence data</w:t>
      </w:r>
      <w:r w:rsidR="00A271F1" w:rsidRPr="00E37E04">
        <w:rPr>
          <w:rFonts w:ascii="Times New Roman" w:hAnsi="Times New Roman" w:cs="Times New Roman"/>
          <w:sz w:val="24"/>
          <w:szCs w:val="24"/>
        </w:rPr>
        <w:t>sets</w:t>
      </w:r>
      <w:r w:rsidR="004D7218" w:rsidRPr="00E37E04">
        <w:rPr>
          <w:rFonts w:ascii="Times New Roman" w:hAnsi="Times New Roman" w:cs="Times New Roman"/>
          <w:sz w:val="24"/>
          <w:szCs w:val="24"/>
        </w:rPr>
        <w:t xml:space="preserve"> are required</w:t>
      </w:r>
      <w:r w:rsidRPr="00E37E04">
        <w:rPr>
          <w:rFonts w:ascii="Times New Roman" w:hAnsi="Times New Roman" w:cs="Times New Roman"/>
          <w:sz w:val="24"/>
          <w:szCs w:val="24"/>
        </w:rPr>
        <w:t>.</w:t>
      </w:r>
    </w:p>
    <w:p w14:paraId="159CA4A9" w14:textId="58845C38" w:rsidR="00F94FEE" w:rsidRPr="00E37E04" w:rsidRDefault="00AC34D2" w:rsidP="00DA1171">
      <w:pPr>
        <w:pStyle w:val="BodyText"/>
        <w:spacing w:before="0" w:after="0" w:line="240" w:lineRule="auto"/>
        <w:ind w:firstLine="720"/>
        <w:rPr>
          <w:rFonts w:ascii="Times New Roman" w:hAnsi="Times New Roman" w:cs="Times New Roman"/>
          <w:sz w:val="24"/>
          <w:szCs w:val="24"/>
        </w:rPr>
      </w:pPr>
      <w:r w:rsidRPr="00E37E04">
        <w:rPr>
          <w:rFonts w:ascii="Times New Roman" w:hAnsi="Times New Roman" w:cs="Times New Roman"/>
          <w:sz w:val="24"/>
          <w:szCs w:val="24"/>
        </w:rPr>
        <w:t xml:space="preserve">A second framework by which to assess Big Data is the ‘Four V’s Framework’. First introduced by IBM and used by large technological companies in the early 2000’s to characterize their data, it is now a popular and flexible framework under which to </w:t>
      </w:r>
      <w:r w:rsidR="007D5213" w:rsidRPr="00E37E04">
        <w:rPr>
          <w:rFonts w:ascii="Times New Roman" w:hAnsi="Times New Roman" w:cs="Times New Roman"/>
          <w:sz w:val="24"/>
          <w:szCs w:val="24"/>
        </w:rPr>
        <w:t xml:space="preserve">evaluate data </w:t>
      </w:r>
      <w:r w:rsidR="00A271F1" w:rsidRPr="00E37E04">
        <w:rPr>
          <w:rFonts w:ascii="Times New Roman" w:hAnsi="Times New Roman" w:cs="Times New Roman"/>
          <w:sz w:val="24"/>
          <w:szCs w:val="24"/>
        </w:rPr>
        <w:t>b</w:t>
      </w:r>
      <w:r w:rsidR="007D5213" w:rsidRPr="00E37E04">
        <w:rPr>
          <w:rFonts w:ascii="Times New Roman" w:hAnsi="Times New Roman" w:cs="Times New Roman"/>
          <w:sz w:val="24"/>
          <w:szCs w:val="24"/>
        </w:rPr>
        <w:t>igness</w:t>
      </w:r>
      <w:r w:rsidR="004D7218" w:rsidRPr="00E37E04">
        <w:rPr>
          <w:rFonts w:ascii="Times New Roman" w:hAnsi="Times New Roman" w:cs="Times New Roman"/>
          <w:sz w:val="24"/>
          <w:szCs w:val="24"/>
        </w:rPr>
        <w:t>. Here</w:t>
      </w:r>
      <w:r w:rsidR="007D5213" w:rsidRPr="00E37E04">
        <w:rPr>
          <w:rFonts w:ascii="Times New Roman" w:hAnsi="Times New Roman" w:cs="Times New Roman"/>
          <w:sz w:val="24"/>
          <w:szCs w:val="24"/>
        </w:rPr>
        <w:t xml:space="preserve"> a dataset </w:t>
      </w:r>
      <w:r w:rsidRPr="00E37E04">
        <w:rPr>
          <w:rFonts w:ascii="Times New Roman" w:hAnsi="Times New Roman" w:cs="Times New Roman"/>
          <w:sz w:val="24"/>
          <w:szCs w:val="24"/>
        </w:rPr>
        <w:t xml:space="preserve">is described by its </w:t>
      </w:r>
      <w:r w:rsidR="00A271F1" w:rsidRPr="00E37E04">
        <w:rPr>
          <w:rFonts w:ascii="Times New Roman" w:hAnsi="Times New Roman" w:cs="Times New Roman"/>
          <w:sz w:val="24"/>
          <w:szCs w:val="24"/>
        </w:rPr>
        <w:t>v</w:t>
      </w:r>
      <w:r w:rsidRPr="00E37E04">
        <w:rPr>
          <w:rFonts w:ascii="Times New Roman" w:hAnsi="Times New Roman" w:cs="Times New Roman"/>
          <w:sz w:val="24"/>
          <w:szCs w:val="24"/>
        </w:rPr>
        <w:t xml:space="preserve">olume, </w:t>
      </w:r>
      <w:r w:rsidR="00A271F1" w:rsidRPr="00E37E04">
        <w:rPr>
          <w:rFonts w:ascii="Times New Roman" w:hAnsi="Times New Roman" w:cs="Times New Roman"/>
          <w:sz w:val="24"/>
          <w:szCs w:val="24"/>
        </w:rPr>
        <w:t>v</w:t>
      </w:r>
      <w:r w:rsidRPr="00E37E04">
        <w:rPr>
          <w:rFonts w:ascii="Times New Roman" w:hAnsi="Times New Roman" w:cs="Times New Roman"/>
          <w:sz w:val="24"/>
          <w:szCs w:val="24"/>
        </w:rPr>
        <w:t xml:space="preserve">ariety, </w:t>
      </w:r>
      <w:r w:rsidR="00A271F1" w:rsidRPr="00E37E04">
        <w:rPr>
          <w:rFonts w:ascii="Times New Roman" w:hAnsi="Times New Roman" w:cs="Times New Roman"/>
          <w:sz w:val="24"/>
          <w:szCs w:val="24"/>
        </w:rPr>
        <w:t>v</w:t>
      </w:r>
      <w:r w:rsidRPr="00E37E04">
        <w:rPr>
          <w:rFonts w:ascii="Times New Roman" w:hAnsi="Times New Roman" w:cs="Times New Roman"/>
          <w:sz w:val="24"/>
          <w:szCs w:val="24"/>
        </w:rPr>
        <w:t xml:space="preserve">eracity, and </w:t>
      </w:r>
      <w:r w:rsidR="00A271F1" w:rsidRPr="00E37E04">
        <w:rPr>
          <w:rFonts w:ascii="Times New Roman" w:hAnsi="Times New Roman" w:cs="Times New Roman"/>
          <w:sz w:val="24"/>
          <w:szCs w:val="24"/>
        </w:rPr>
        <w:t>v</w:t>
      </w:r>
      <w:r w:rsidRPr="00E37E04">
        <w:rPr>
          <w:rFonts w:ascii="Times New Roman" w:hAnsi="Times New Roman" w:cs="Times New Roman"/>
          <w:sz w:val="24"/>
          <w:szCs w:val="24"/>
        </w:rPr>
        <w:t>elocity</w:t>
      </w:r>
      <w:r w:rsidR="00A271F1" w:rsidRPr="00E37E04">
        <w:rPr>
          <w:rFonts w:ascii="Times New Roman" w:hAnsi="Times New Roman" w:cs="Times New Roman"/>
          <w:sz w:val="24"/>
          <w:szCs w:val="24"/>
        </w:rPr>
        <w:t xml:space="preserve">, </w:t>
      </w:r>
      <w:r w:rsidR="00A06B14" w:rsidRPr="00E37E04">
        <w:rPr>
          <w:rFonts w:ascii="Times New Roman" w:hAnsi="Times New Roman" w:cs="Times New Roman"/>
          <w:sz w:val="24"/>
          <w:szCs w:val="24"/>
        </w:rPr>
        <w:t>under</w:t>
      </w:r>
      <w:r w:rsidR="00A271F1" w:rsidRPr="00E37E04">
        <w:rPr>
          <w:rFonts w:ascii="Times New Roman" w:hAnsi="Times New Roman" w:cs="Times New Roman"/>
          <w:sz w:val="24"/>
          <w:szCs w:val="24"/>
        </w:rPr>
        <w:t xml:space="preserve"> </w:t>
      </w:r>
      <w:r w:rsidR="00A06B14" w:rsidRPr="00E37E04">
        <w:rPr>
          <w:rFonts w:ascii="Times New Roman" w:hAnsi="Times New Roman" w:cs="Times New Roman"/>
          <w:sz w:val="24"/>
          <w:szCs w:val="24"/>
        </w:rPr>
        <w:t>which “volume</w:t>
      </w:r>
      <w:r w:rsidRPr="00E37E04">
        <w:rPr>
          <w:rFonts w:ascii="Times New Roman" w:hAnsi="Times New Roman" w:cs="Times New Roman"/>
          <w:sz w:val="24"/>
          <w:szCs w:val="24"/>
        </w:rPr>
        <w:t xml:space="preserve"> refers to the size of the data; velocity indicates that big data are sensitive to time, variety means big </w:t>
      </w:r>
      <w:r w:rsidRPr="00E37E04">
        <w:rPr>
          <w:rFonts w:ascii="Times New Roman" w:hAnsi="Times New Roman" w:cs="Times New Roman"/>
          <w:sz w:val="24"/>
          <w:szCs w:val="24"/>
        </w:rPr>
        <w:lastRenderedPageBreak/>
        <w:t>data comprise various types of data with complicated relationships, and veracity indicates the trustworthiness o</w:t>
      </w:r>
      <w:r w:rsidR="006F545D" w:rsidRPr="00E37E04">
        <w:rPr>
          <w:rFonts w:ascii="Times New Roman" w:hAnsi="Times New Roman" w:cs="Times New Roman"/>
          <w:sz w:val="24"/>
          <w:szCs w:val="24"/>
        </w:rPr>
        <w:t>f the data” (Yang &amp; Huang, 2013).</w:t>
      </w:r>
    </w:p>
    <w:p w14:paraId="3565AE34" w14:textId="3EB631D6" w:rsidR="00F94FEE" w:rsidRPr="00E37E04" w:rsidRDefault="003F3025" w:rsidP="00DA1171">
      <w:pPr>
        <w:pStyle w:val="BodyText"/>
        <w:spacing w:before="0" w:after="0" w:line="240" w:lineRule="auto"/>
        <w:ind w:firstLine="720"/>
        <w:rPr>
          <w:rFonts w:ascii="Times New Roman" w:hAnsi="Times New Roman" w:cs="Times New Roman"/>
          <w:sz w:val="24"/>
          <w:szCs w:val="24"/>
        </w:rPr>
      </w:pPr>
      <w:r w:rsidRPr="00E37E04">
        <w:rPr>
          <w:rFonts w:ascii="Times New Roman" w:hAnsi="Times New Roman" w:cs="Times New Roman"/>
          <w:sz w:val="24"/>
          <w:szCs w:val="24"/>
        </w:rPr>
        <w:t xml:space="preserve">Biodiversity data clearly meets </w:t>
      </w:r>
      <w:r w:rsidR="001F0262" w:rsidRPr="00E37E04">
        <w:rPr>
          <w:rFonts w:ascii="Times New Roman" w:hAnsi="Times New Roman" w:cs="Times New Roman"/>
          <w:sz w:val="24"/>
          <w:szCs w:val="24"/>
        </w:rPr>
        <w:t>at least</w:t>
      </w:r>
      <w:ins w:id="11" w:author="Jack W Williams" w:date="2017-02-27T09:53:00Z">
        <w:r w:rsidRPr="00E37E04">
          <w:rPr>
            <w:rFonts w:ascii="Times New Roman" w:hAnsi="Times New Roman" w:cs="Times New Roman"/>
            <w:sz w:val="24"/>
            <w:szCs w:val="24"/>
          </w:rPr>
          <w:t xml:space="preserve"> </w:t>
        </w:r>
      </w:ins>
      <w:r w:rsidR="001F0262" w:rsidRPr="00E37E04">
        <w:rPr>
          <w:rFonts w:ascii="Times New Roman" w:hAnsi="Times New Roman" w:cs="Times New Roman"/>
          <w:sz w:val="24"/>
          <w:szCs w:val="24"/>
        </w:rPr>
        <w:t>three</w:t>
      </w:r>
      <w:r w:rsidRPr="00E37E04">
        <w:rPr>
          <w:rFonts w:ascii="Times New Roman" w:hAnsi="Times New Roman" w:cs="Times New Roman"/>
          <w:sz w:val="24"/>
          <w:szCs w:val="24"/>
        </w:rPr>
        <w:t xml:space="preserve"> of these criteria.  With respect to volume, s</w:t>
      </w:r>
      <w:r w:rsidR="00AC34D2" w:rsidRPr="00E37E04">
        <w:rPr>
          <w:rFonts w:ascii="Times New Roman" w:hAnsi="Times New Roman" w:cs="Times New Roman"/>
          <w:sz w:val="24"/>
          <w:szCs w:val="24"/>
        </w:rPr>
        <w:t xml:space="preserve">ince the late 1990s, the </w:t>
      </w:r>
      <w:r w:rsidR="00A271F1" w:rsidRPr="00E37E04">
        <w:rPr>
          <w:rFonts w:ascii="Times New Roman" w:hAnsi="Times New Roman" w:cs="Times New Roman"/>
          <w:sz w:val="24"/>
          <w:szCs w:val="24"/>
        </w:rPr>
        <w:t xml:space="preserve">rapid growth and </w:t>
      </w:r>
      <w:r w:rsidR="00AC34D2" w:rsidRPr="00E37E04">
        <w:rPr>
          <w:rFonts w:ascii="Times New Roman" w:hAnsi="Times New Roman" w:cs="Times New Roman"/>
          <w:sz w:val="24"/>
          <w:szCs w:val="24"/>
        </w:rPr>
        <w:t xml:space="preserve">scale of biodiversity information has become </w:t>
      </w:r>
      <w:r w:rsidR="002807F8" w:rsidRPr="00E37E04">
        <w:rPr>
          <w:rFonts w:ascii="Times New Roman" w:hAnsi="Times New Roman" w:cs="Times New Roman"/>
          <w:sz w:val="24"/>
          <w:szCs w:val="24"/>
        </w:rPr>
        <w:t>challenging to manage</w:t>
      </w:r>
      <w:r w:rsidR="00A271F1" w:rsidRPr="00E37E04">
        <w:rPr>
          <w:rFonts w:ascii="Times New Roman" w:hAnsi="Times New Roman" w:cs="Times New Roman"/>
          <w:sz w:val="24"/>
          <w:szCs w:val="24"/>
        </w:rPr>
        <w:t xml:space="preserve"> (Fig. 1)</w:t>
      </w:r>
      <w:r w:rsidR="002807F8" w:rsidRPr="00E37E04">
        <w:rPr>
          <w:rFonts w:ascii="Times New Roman" w:hAnsi="Times New Roman" w:cs="Times New Roman"/>
          <w:sz w:val="24"/>
          <w:szCs w:val="24"/>
        </w:rPr>
        <w:t xml:space="preserve">. </w:t>
      </w:r>
      <w:r w:rsidR="00AC34D2" w:rsidRPr="00E37E04">
        <w:rPr>
          <w:rFonts w:ascii="Times New Roman" w:hAnsi="Times New Roman" w:cs="Times New Roman"/>
          <w:sz w:val="24"/>
          <w:szCs w:val="24"/>
        </w:rPr>
        <w:t xml:space="preserve">Today, </w:t>
      </w:r>
      <w:r w:rsidR="00A271F1" w:rsidRPr="00E37E04">
        <w:rPr>
          <w:rFonts w:ascii="Times New Roman" w:hAnsi="Times New Roman" w:cs="Times New Roman"/>
          <w:sz w:val="24"/>
          <w:szCs w:val="24"/>
        </w:rPr>
        <w:t>Neotoma holds</w:t>
      </w:r>
      <w:r w:rsidR="00AC34D2" w:rsidRPr="00E37E04">
        <w:rPr>
          <w:rFonts w:ascii="Times New Roman" w:hAnsi="Times New Roman" w:cs="Times New Roman"/>
          <w:sz w:val="24"/>
          <w:szCs w:val="24"/>
        </w:rPr>
        <w:t xml:space="preserve"> over 14,000 datasets containing </w:t>
      </w:r>
      <w:r w:rsidR="004D7218" w:rsidRPr="00E37E04">
        <w:rPr>
          <w:rFonts w:ascii="Times New Roman" w:hAnsi="Times New Roman" w:cs="Times New Roman"/>
          <w:sz w:val="24"/>
          <w:szCs w:val="24"/>
        </w:rPr>
        <w:t>more than</w:t>
      </w:r>
      <w:r w:rsidR="002807F8" w:rsidRPr="00E37E04">
        <w:rPr>
          <w:rFonts w:ascii="Times New Roman" w:hAnsi="Times New Roman" w:cs="Times New Roman"/>
          <w:sz w:val="24"/>
          <w:szCs w:val="24"/>
        </w:rPr>
        <w:t xml:space="preserve"> 18 million </w:t>
      </w:r>
      <w:r w:rsidR="00D178D8" w:rsidRPr="00E37E04">
        <w:rPr>
          <w:rFonts w:ascii="Times New Roman" w:hAnsi="Times New Roman" w:cs="Times New Roman"/>
          <w:sz w:val="24"/>
          <w:szCs w:val="24"/>
        </w:rPr>
        <w:t>individual occurrence records</w:t>
      </w:r>
      <w:r w:rsidR="00AC34D2" w:rsidRPr="00E37E04">
        <w:rPr>
          <w:rFonts w:ascii="Times New Roman" w:hAnsi="Times New Roman" w:cs="Times New Roman"/>
          <w:sz w:val="24"/>
          <w:szCs w:val="24"/>
        </w:rPr>
        <w:t xml:space="preserve"> and associated spatial, temporal, and taxonomic </w:t>
      </w:r>
      <w:r w:rsidR="00D178D8" w:rsidRPr="00E37E04">
        <w:rPr>
          <w:rFonts w:ascii="Times New Roman" w:hAnsi="Times New Roman" w:cs="Times New Roman"/>
          <w:sz w:val="24"/>
          <w:szCs w:val="24"/>
        </w:rPr>
        <w:t>attributes</w:t>
      </w:r>
      <w:r w:rsidR="00AC34D2" w:rsidRPr="00E37E04">
        <w:rPr>
          <w:rFonts w:ascii="Times New Roman" w:hAnsi="Times New Roman" w:cs="Times New Roman"/>
          <w:sz w:val="24"/>
          <w:szCs w:val="24"/>
        </w:rPr>
        <w:t xml:space="preserve">, corresponding to an average growth rate of </w:t>
      </w:r>
      <w:r w:rsidR="002807F8" w:rsidRPr="00E37E04">
        <w:rPr>
          <w:rFonts w:ascii="Times New Roman" w:hAnsi="Times New Roman" w:cs="Times New Roman"/>
          <w:sz w:val="24"/>
          <w:szCs w:val="24"/>
        </w:rPr>
        <w:t>1,825</w:t>
      </w:r>
      <w:r w:rsidR="00AC34D2" w:rsidRPr="00E37E04">
        <w:rPr>
          <w:rFonts w:ascii="Times New Roman" w:hAnsi="Times New Roman" w:cs="Times New Roman"/>
          <w:sz w:val="24"/>
          <w:szCs w:val="24"/>
        </w:rPr>
        <w:t xml:space="preserve"> </w:t>
      </w:r>
      <w:r w:rsidR="002807F8" w:rsidRPr="00E37E04">
        <w:rPr>
          <w:rFonts w:ascii="Times New Roman" w:hAnsi="Times New Roman" w:cs="Times New Roman"/>
          <w:sz w:val="24"/>
          <w:szCs w:val="24"/>
        </w:rPr>
        <w:t xml:space="preserve">occurrences </w:t>
      </w:r>
      <w:r w:rsidR="00AC34D2" w:rsidRPr="00E37E04">
        <w:rPr>
          <w:rFonts w:ascii="Times New Roman" w:hAnsi="Times New Roman" w:cs="Times New Roman"/>
          <w:sz w:val="24"/>
          <w:szCs w:val="24"/>
        </w:rPr>
        <w:t>per day</w:t>
      </w:r>
      <w:r w:rsidR="006F545D" w:rsidRPr="00E37E04">
        <w:rPr>
          <w:rFonts w:ascii="Times New Roman" w:hAnsi="Times New Roman" w:cs="Times New Roman"/>
          <w:sz w:val="24"/>
          <w:szCs w:val="24"/>
        </w:rPr>
        <w:t xml:space="preserve"> for the past 27 years</w:t>
      </w:r>
      <w:r w:rsidR="00AC34D2" w:rsidRPr="00E37E04">
        <w:rPr>
          <w:rFonts w:ascii="Times New Roman" w:hAnsi="Times New Roman" w:cs="Times New Roman"/>
          <w:sz w:val="24"/>
          <w:szCs w:val="24"/>
        </w:rPr>
        <w:t xml:space="preserve">. </w:t>
      </w:r>
      <w:r w:rsidR="00A271F1" w:rsidRPr="00E37E04">
        <w:rPr>
          <w:rFonts w:ascii="Times New Roman" w:hAnsi="Times New Roman" w:cs="Times New Roman"/>
          <w:sz w:val="24"/>
          <w:szCs w:val="24"/>
        </w:rPr>
        <w:t>All</w:t>
      </w:r>
      <w:r w:rsidR="00AC34D2" w:rsidRPr="00E37E04">
        <w:rPr>
          <w:rFonts w:ascii="Times New Roman" w:hAnsi="Times New Roman" w:cs="Times New Roman"/>
          <w:sz w:val="24"/>
          <w:szCs w:val="24"/>
        </w:rPr>
        <w:t xml:space="preserve"> records in Neotoma </w:t>
      </w:r>
      <w:r w:rsidR="00A271F1" w:rsidRPr="00E37E04">
        <w:rPr>
          <w:rFonts w:ascii="Times New Roman" w:hAnsi="Times New Roman" w:cs="Times New Roman"/>
          <w:sz w:val="24"/>
          <w:szCs w:val="24"/>
        </w:rPr>
        <w:t>were origi</w:t>
      </w:r>
      <w:r w:rsidR="00D178D8" w:rsidRPr="00E37E04">
        <w:rPr>
          <w:rFonts w:ascii="Times New Roman" w:hAnsi="Times New Roman" w:cs="Times New Roman"/>
          <w:sz w:val="24"/>
          <w:szCs w:val="24"/>
        </w:rPr>
        <w:t>nally gathered during fieldwork</w:t>
      </w:r>
      <w:r w:rsidR="00A271F1" w:rsidRPr="00E37E04">
        <w:rPr>
          <w:rFonts w:ascii="Times New Roman" w:hAnsi="Times New Roman" w:cs="Times New Roman"/>
          <w:sz w:val="24"/>
          <w:szCs w:val="24"/>
        </w:rPr>
        <w:t xml:space="preserve"> </w:t>
      </w:r>
      <w:r w:rsidR="00D178D8" w:rsidRPr="00E37E04">
        <w:rPr>
          <w:rFonts w:ascii="Times New Roman" w:hAnsi="Times New Roman" w:cs="Times New Roman"/>
          <w:sz w:val="24"/>
          <w:szCs w:val="24"/>
        </w:rPr>
        <w:t>(</w:t>
      </w:r>
      <w:r w:rsidR="00A271F1" w:rsidRPr="00E37E04">
        <w:rPr>
          <w:rFonts w:ascii="Times New Roman" w:hAnsi="Times New Roman" w:cs="Times New Roman"/>
          <w:sz w:val="24"/>
          <w:szCs w:val="24"/>
        </w:rPr>
        <w:t xml:space="preserve">e.g. </w:t>
      </w:r>
      <w:r w:rsidR="006F545D" w:rsidRPr="00E37E04">
        <w:rPr>
          <w:rFonts w:ascii="Times New Roman" w:hAnsi="Times New Roman" w:cs="Times New Roman"/>
          <w:sz w:val="24"/>
          <w:szCs w:val="24"/>
        </w:rPr>
        <w:t>sediment</w:t>
      </w:r>
      <w:r w:rsidR="00AC34D2" w:rsidRPr="00E37E04">
        <w:rPr>
          <w:rFonts w:ascii="Times New Roman" w:hAnsi="Times New Roman" w:cs="Times New Roman"/>
          <w:sz w:val="24"/>
          <w:szCs w:val="24"/>
        </w:rPr>
        <w:t xml:space="preserve"> cor</w:t>
      </w:r>
      <w:r w:rsidR="00A271F1" w:rsidRPr="00E37E04">
        <w:rPr>
          <w:rFonts w:ascii="Times New Roman" w:hAnsi="Times New Roman" w:cs="Times New Roman"/>
          <w:sz w:val="24"/>
          <w:szCs w:val="24"/>
        </w:rPr>
        <w:t xml:space="preserve">es, paleontological or archaeological digs, </w:t>
      </w:r>
      <w:r w:rsidR="00AC34D2" w:rsidRPr="00E37E04">
        <w:rPr>
          <w:rFonts w:ascii="Times New Roman" w:hAnsi="Times New Roman" w:cs="Times New Roman"/>
          <w:sz w:val="24"/>
          <w:szCs w:val="24"/>
        </w:rPr>
        <w:t xml:space="preserve">or </w:t>
      </w:r>
      <w:r w:rsidR="004D7218" w:rsidRPr="00E37E04">
        <w:rPr>
          <w:rFonts w:ascii="Times New Roman" w:hAnsi="Times New Roman" w:cs="Times New Roman"/>
          <w:sz w:val="24"/>
          <w:szCs w:val="24"/>
        </w:rPr>
        <w:t xml:space="preserve">other </w:t>
      </w:r>
      <w:r w:rsidR="006F545D" w:rsidRPr="00E37E04">
        <w:rPr>
          <w:rFonts w:ascii="Times New Roman" w:hAnsi="Times New Roman" w:cs="Times New Roman"/>
          <w:sz w:val="24"/>
          <w:szCs w:val="24"/>
        </w:rPr>
        <w:t>efforts</w:t>
      </w:r>
      <w:r w:rsidR="00D178D8" w:rsidRPr="00E37E04">
        <w:rPr>
          <w:rFonts w:ascii="Times New Roman" w:hAnsi="Times New Roman" w:cs="Times New Roman"/>
          <w:sz w:val="24"/>
          <w:szCs w:val="24"/>
        </w:rPr>
        <w:t>)</w:t>
      </w:r>
      <w:r w:rsidR="006F545D" w:rsidRPr="00E37E04">
        <w:rPr>
          <w:rFonts w:ascii="Times New Roman" w:hAnsi="Times New Roman" w:cs="Times New Roman"/>
          <w:sz w:val="24"/>
          <w:szCs w:val="24"/>
        </w:rPr>
        <w:t xml:space="preserve"> -- </w:t>
      </w:r>
      <w:r w:rsidR="00AC34D2" w:rsidRPr="00E37E04">
        <w:rPr>
          <w:rFonts w:ascii="Times New Roman" w:hAnsi="Times New Roman" w:cs="Times New Roman"/>
          <w:sz w:val="24"/>
          <w:szCs w:val="24"/>
        </w:rPr>
        <w:t>techniques that require large expenditures of time and effort (Glew</w:t>
      </w:r>
      <w:r w:rsidR="002807F8" w:rsidRPr="00E37E04">
        <w:rPr>
          <w:rFonts w:ascii="Times New Roman" w:hAnsi="Times New Roman" w:cs="Times New Roman"/>
          <w:sz w:val="24"/>
          <w:szCs w:val="24"/>
        </w:rPr>
        <w:t xml:space="preserve"> et al.</w:t>
      </w:r>
      <w:r w:rsidR="00AC34D2" w:rsidRPr="00E37E04">
        <w:rPr>
          <w:rFonts w:ascii="Times New Roman" w:hAnsi="Times New Roman" w:cs="Times New Roman"/>
          <w:sz w:val="24"/>
          <w:szCs w:val="24"/>
        </w:rPr>
        <w:t>, 2002). GBIF house</w:t>
      </w:r>
      <w:r w:rsidR="006F545D" w:rsidRPr="00E37E04">
        <w:rPr>
          <w:rFonts w:ascii="Times New Roman" w:hAnsi="Times New Roman" w:cs="Times New Roman"/>
          <w:sz w:val="24"/>
          <w:szCs w:val="24"/>
        </w:rPr>
        <w:t>s digital records of well over 7</w:t>
      </w:r>
      <w:r w:rsidR="00AC34D2" w:rsidRPr="00E37E04">
        <w:rPr>
          <w:rFonts w:ascii="Times New Roman" w:hAnsi="Times New Roman" w:cs="Times New Roman"/>
          <w:sz w:val="24"/>
          <w:szCs w:val="24"/>
        </w:rPr>
        <w:t xml:space="preserve">00 million </w:t>
      </w:r>
      <w:r w:rsidR="00D178D8" w:rsidRPr="00E37E04">
        <w:rPr>
          <w:rFonts w:ascii="Times New Roman" w:hAnsi="Times New Roman" w:cs="Times New Roman"/>
          <w:sz w:val="24"/>
          <w:szCs w:val="24"/>
        </w:rPr>
        <w:t xml:space="preserve">digital records of </w:t>
      </w:r>
      <w:r w:rsidRPr="00E37E04">
        <w:rPr>
          <w:rFonts w:ascii="Times New Roman" w:hAnsi="Times New Roman" w:cs="Times New Roman"/>
          <w:sz w:val="24"/>
          <w:szCs w:val="24"/>
        </w:rPr>
        <w:t xml:space="preserve">field </w:t>
      </w:r>
      <w:r w:rsidR="00AC34D2" w:rsidRPr="00E37E04">
        <w:rPr>
          <w:rFonts w:ascii="Times New Roman" w:hAnsi="Times New Roman" w:cs="Times New Roman"/>
          <w:sz w:val="24"/>
          <w:szCs w:val="24"/>
        </w:rPr>
        <w:t xml:space="preserve">observations, </w:t>
      </w:r>
      <w:r w:rsidR="00D178D8" w:rsidRPr="00E37E04">
        <w:rPr>
          <w:rFonts w:ascii="Times New Roman" w:hAnsi="Times New Roman" w:cs="Times New Roman"/>
          <w:sz w:val="24"/>
          <w:szCs w:val="24"/>
        </w:rPr>
        <w:t>living and fossil specimens</w:t>
      </w:r>
      <w:r w:rsidR="00AC34D2" w:rsidRPr="00E37E04">
        <w:rPr>
          <w:rFonts w:ascii="Times New Roman" w:hAnsi="Times New Roman" w:cs="Times New Roman"/>
          <w:sz w:val="24"/>
          <w:szCs w:val="24"/>
        </w:rPr>
        <w:t xml:space="preserve">, and </w:t>
      </w:r>
      <w:r w:rsidR="004D7218" w:rsidRPr="00E37E04">
        <w:rPr>
          <w:rFonts w:ascii="Times New Roman" w:hAnsi="Times New Roman" w:cs="Times New Roman"/>
          <w:sz w:val="24"/>
          <w:szCs w:val="24"/>
        </w:rPr>
        <w:t>reports</w:t>
      </w:r>
      <w:r w:rsidR="00AC34D2" w:rsidRPr="00E37E04">
        <w:rPr>
          <w:rFonts w:ascii="Times New Roman" w:hAnsi="Times New Roman" w:cs="Times New Roman"/>
          <w:sz w:val="24"/>
          <w:szCs w:val="24"/>
        </w:rPr>
        <w:t xml:space="preserve"> </w:t>
      </w:r>
      <w:r w:rsidR="00D178D8" w:rsidRPr="00E37E04">
        <w:rPr>
          <w:rFonts w:ascii="Times New Roman" w:hAnsi="Times New Roman" w:cs="Times New Roman"/>
          <w:sz w:val="24"/>
          <w:szCs w:val="24"/>
        </w:rPr>
        <w:t>from</w:t>
      </w:r>
      <w:r w:rsidR="00AC34D2" w:rsidRPr="00E37E04">
        <w:rPr>
          <w:rFonts w:ascii="Times New Roman" w:hAnsi="Times New Roman" w:cs="Times New Roman"/>
          <w:sz w:val="24"/>
          <w:szCs w:val="24"/>
        </w:rPr>
        <w:t xml:space="preserve"> the scientific literature. Since its conception </w:t>
      </w:r>
      <w:r w:rsidR="002807F8" w:rsidRPr="00E37E04">
        <w:rPr>
          <w:rFonts w:ascii="Times New Roman" w:hAnsi="Times New Roman" w:cs="Times New Roman"/>
          <w:sz w:val="24"/>
          <w:szCs w:val="24"/>
        </w:rPr>
        <w:t>in the early 2000s</w:t>
      </w:r>
      <w:r w:rsidR="00AC34D2" w:rsidRPr="00E37E04">
        <w:rPr>
          <w:rFonts w:ascii="Times New Roman" w:hAnsi="Times New Roman" w:cs="Times New Roman"/>
          <w:sz w:val="24"/>
          <w:szCs w:val="24"/>
        </w:rPr>
        <w:t xml:space="preserve">, </w:t>
      </w:r>
      <w:r w:rsidRPr="00E37E04">
        <w:rPr>
          <w:rFonts w:ascii="Times New Roman" w:hAnsi="Times New Roman" w:cs="Times New Roman"/>
          <w:sz w:val="24"/>
          <w:szCs w:val="24"/>
        </w:rPr>
        <w:t>GBIF’s</w:t>
      </w:r>
      <w:r w:rsidR="00AC34D2" w:rsidRPr="00E37E04">
        <w:rPr>
          <w:rFonts w:ascii="Times New Roman" w:hAnsi="Times New Roman" w:cs="Times New Roman"/>
          <w:sz w:val="24"/>
          <w:szCs w:val="24"/>
        </w:rPr>
        <w:t xml:space="preserve"> holdings have grown nearly 300%, from about 180 million records in 2001 to </w:t>
      </w:r>
      <w:r w:rsidR="006F545D" w:rsidRPr="00E37E04">
        <w:rPr>
          <w:rFonts w:ascii="Times New Roman" w:hAnsi="Times New Roman" w:cs="Times New Roman"/>
          <w:sz w:val="24"/>
          <w:szCs w:val="24"/>
        </w:rPr>
        <w:t>over</w:t>
      </w:r>
      <w:r w:rsidR="002807F8" w:rsidRPr="00E37E04">
        <w:rPr>
          <w:rFonts w:ascii="Times New Roman" w:hAnsi="Times New Roman" w:cs="Times New Roman"/>
          <w:sz w:val="24"/>
          <w:szCs w:val="24"/>
        </w:rPr>
        <w:t xml:space="preserve"> 700</w:t>
      </w:r>
      <w:r w:rsidR="00AC34D2" w:rsidRPr="00E37E04">
        <w:rPr>
          <w:rFonts w:ascii="Times New Roman" w:hAnsi="Times New Roman" w:cs="Times New Roman"/>
          <w:sz w:val="24"/>
          <w:szCs w:val="24"/>
        </w:rPr>
        <w:t xml:space="preserve"> million records </w:t>
      </w:r>
      <w:r w:rsidR="002807F8" w:rsidRPr="00E37E04">
        <w:rPr>
          <w:rFonts w:ascii="Times New Roman" w:hAnsi="Times New Roman" w:cs="Times New Roman"/>
          <w:sz w:val="24"/>
          <w:szCs w:val="24"/>
        </w:rPr>
        <w:t>in 2016</w:t>
      </w:r>
      <w:r w:rsidR="00AC34D2" w:rsidRPr="00E37E04">
        <w:rPr>
          <w:rFonts w:ascii="Times New Roman" w:hAnsi="Times New Roman" w:cs="Times New Roman"/>
          <w:sz w:val="24"/>
          <w:szCs w:val="24"/>
        </w:rPr>
        <w:t xml:space="preserve">. </w:t>
      </w:r>
      <w:r w:rsidRPr="00E37E04">
        <w:rPr>
          <w:rFonts w:ascii="Times New Roman" w:hAnsi="Times New Roman" w:cs="Times New Roman"/>
          <w:sz w:val="24"/>
          <w:szCs w:val="24"/>
        </w:rPr>
        <w:t>GBIF includes</w:t>
      </w:r>
      <w:r w:rsidR="00BE10B2" w:rsidRPr="00E37E04">
        <w:rPr>
          <w:rFonts w:ascii="Times New Roman" w:hAnsi="Times New Roman" w:cs="Times New Roman"/>
          <w:sz w:val="24"/>
          <w:szCs w:val="24"/>
        </w:rPr>
        <w:t xml:space="preserve"> both</w:t>
      </w:r>
      <w:r w:rsidRPr="00E37E04">
        <w:rPr>
          <w:rFonts w:ascii="Times New Roman" w:hAnsi="Times New Roman" w:cs="Times New Roman"/>
          <w:sz w:val="24"/>
          <w:szCs w:val="24"/>
        </w:rPr>
        <w:t xml:space="preserve"> contemporary</w:t>
      </w:r>
      <w:r w:rsidR="00D178D8" w:rsidRPr="00E37E04">
        <w:rPr>
          <w:rFonts w:ascii="Times New Roman" w:hAnsi="Times New Roman" w:cs="Times New Roman"/>
          <w:sz w:val="24"/>
          <w:szCs w:val="24"/>
        </w:rPr>
        <w:t xml:space="preserve"> and historical observations</w:t>
      </w:r>
      <w:r w:rsidR="00BE10B2" w:rsidRPr="00E37E04">
        <w:rPr>
          <w:rFonts w:ascii="Times New Roman" w:hAnsi="Times New Roman" w:cs="Times New Roman"/>
          <w:sz w:val="24"/>
          <w:szCs w:val="24"/>
        </w:rPr>
        <w:t>, though 98.9%</w:t>
      </w:r>
      <w:r w:rsidR="00D178D8" w:rsidRPr="00E37E04">
        <w:rPr>
          <w:rFonts w:ascii="Times New Roman" w:hAnsi="Times New Roman" w:cs="Times New Roman"/>
          <w:sz w:val="24"/>
          <w:szCs w:val="24"/>
        </w:rPr>
        <w:t xml:space="preserve"> </w:t>
      </w:r>
      <w:r w:rsidRPr="00E37E04">
        <w:rPr>
          <w:rFonts w:ascii="Times New Roman" w:hAnsi="Times New Roman" w:cs="Times New Roman"/>
          <w:sz w:val="24"/>
          <w:szCs w:val="24"/>
        </w:rPr>
        <w:t xml:space="preserve">of its holdings </w:t>
      </w:r>
      <w:r w:rsidR="00BE10B2" w:rsidRPr="00E37E04">
        <w:rPr>
          <w:rFonts w:ascii="Times New Roman" w:hAnsi="Times New Roman" w:cs="Times New Roman"/>
          <w:sz w:val="24"/>
          <w:szCs w:val="24"/>
        </w:rPr>
        <w:t xml:space="preserve">are from 1900 </w:t>
      </w:r>
      <w:r w:rsidRPr="00E37E04">
        <w:rPr>
          <w:rFonts w:ascii="Times New Roman" w:hAnsi="Times New Roman" w:cs="Times New Roman"/>
          <w:sz w:val="24"/>
          <w:szCs w:val="24"/>
        </w:rPr>
        <w:t>onwards</w:t>
      </w:r>
      <w:r w:rsidR="00BE10B2" w:rsidRPr="00E37E04">
        <w:rPr>
          <w:rStyle w:val="FootnoteReference"/>
          <w:rFonts w:ascii="Times New Roman" w:hAnsi="Times New Roman" w:cs="Times New Roman"/>
          <w:sz w:val="22"/>
          <w:szCs w:val="22"/>
        </w:rPr>
        <w:footnoteReference w:id="1"/>
      </w:r>
      <w:r w:rsidRPr="00E37E04">
        <w:rPr>
          <w:rFonts w:ascii="Times New Roman" w:hAnsi="Times New Roman" w:cs="Times New Roman"/>
          <w:sz w:val="24"/>
          <w:szCs w:val="24"/>
        </w:rPr>
        <w:t>.</w:t>
      </w:r>
    </w:p>
    <w:p w14:paraId="504980C1" w14:textId="55610AE1" w:rsidR="00F94FEE" w:rsidRPr="00E37E04" w:rsidRDefault="00AC34D2" w:rsidP="00DA1171">
      <w:pPr>
        <w:pStyle w:val="BodyText"/>
        <w:spacing w:before="0" w:after="0" w:line="240" w:lineRule="auto"/>
        <w:ind w:firstLine="720"/>
        <w:rPr>
          <w:rFonts w:ascii="Times New Roman" w:hAnsi="Times New Roman" w:cs="Times New Roman"/>
          <w:sz w:val="24"/>
          <w:szCs w:val="24"/>
        </w:rPr>
      </w:pPr>
      <w:r w:rsidRPr="00E37E04">
        <w:rPr>
          <w:rFonts w:ascii="Times New Roman" w:hAnsi="Times New Roman" w:cs="Times New Roman"/>
          <w:sz w:val="24"/>
          <w:szCs w:val="24"/>
        </w:rPr>
        <w:t xml:space="preserve">Biodiversity data </w:t>
      </w:r>
      <w:r w:rsidR="003F3025" w:rsidRPr="00E37E04">
        <w:rPr>
          <w:rFonts w:ascii="Times New Roman" w:hAnsi="Times New Roman" w:cs="Times New Roman"/>
          <w:sz w:val="24"/>
          <w:szCs w:val="24"/>
        </w:rPr>
        <w:t>also h</w:t>
      </w:r>
      <w:r w:rsidR="00E21D85" w:rsidRPr="00E37E04">
        <w:rPr>
          <w:rFonts w:ascii="Times New Roman" w:hAnsi="Times New Roman" w:cs="Times New Roman"/>
          <w:sz w:val="24"/>
          <w:szCs w:val="24"/>
        </w:rPr>
        <w:t xml:space="preserve">as a high variety, </w:t>
      </w:r>
      <w:r w:rsidRPr="00E37E04">
        <w:rPr>
          <w:rFonts w:ascii="Times New Roman" w:hAnsi="Times New Roman" w:cs="Times New Roman"/>
          <w:sz w:val="24"/>
          <w:szCs w:val="24"/>
        </w:rPr>
        <w:t>complicated</w:t>
      </w:r>
      <w:r w:rsidR="00BE10B2" w:rsidRPr="00E37E04">
        <w:rPr>
          <w:rFonts w:ascii="Times New Roman" w:hAnsi="Times New Roman" w:cs="Times New Roman"/>
          <w:sz w:val="24"/>
          <w:szCs w:val="24"/>
        </w:rPr>
        <w:t xml:space="preserve"> by many</w:t>
      </w:r>
      <w:r w:rsidRPr="00E37E04">
        <w:rPr>
          <w:rFonts w:ascii="Times New Roman" w:hAnsi="Times New Roman" w:cs="Times New Roman"/>
          <w:sz w:val="24"/>
          <w:szCs w:val="24"/>
        </w:rPr>
        <w:t xml:space="preserve"> interrel</w:t>
      </w:r>
      <w:r w:rsidR="002807F8" w:rsidRPr="00E37E04">
        <w:rPr>
          <w:rFonts w:ascii="Times New Roman" w:hAnsi="Times New Roman" w:cs="Times New Roman"/>
          <w:sz w:val="24"/>
          <w:szCs w:val="24"/>
        </w:rPr>
        <w:t>ationships. As shown in Figure 2</w:t>
      </w:r>
      <w:r w:rsidRPr="00E37E04">
        <w:rPr>
          <w:rFonts w:ascii="Times New Roman" w:hAnsi="Times New Roman" w:cs="Times New Roman"/>
          <w:sz w:val="24"/>
          <w:szCs w:val="24"/>
        </w:rPr>
        <w:t>a, Neotoma’s holding</w:t>
      </w:r>
      <w:r w:rsidR="00BE10B2" w:rsidRPr="00E37E04">
        <w:rPr>
          <w:rFonts w:ascii="Times New Roman" w:hAnsi="Times New Roman" w:cs="Times New Roman"/>
          <w:sz w:val="24"/>
          <w:szCs w:val="24"/>
        </w:rPr>
        <w:t>s feature 23 dataset categories.</w:t>
      </w:r>
      <w:r w:rsidRPr="00E37E04">
        <w:rPr>
          <w:rFonts w:ascii="Times New Roman" w:hAnsi="Times New Roman" w:cs="Times New Roman"/>
          <w:sz w:val="24"/>
          <w:szCs w:val="24"/>
        </w:rPr>
        <w:t xml:space="preserve"> </w:t>
      </w:r>
      <w:r w:rsidR="00BE10B2" w:rsidRPr="00E37E04">
        <w:rPr>
          <w:rFonts w:ascii="Times New Roman" w:hAnsi="Times New Roman" w:cs="Times New Roman"/>
          <w:sz w:val="24"/>
          <w:szCs w:val="24"/>
        </w:rPr>
        <w:t>Categories are separated</w:t>
      </w:r>
      <w:r w:rsidR="00E21D85" w:rsidRPr="00E37E04">
        <w:rPr>
          <w:rFonts w:ascii="Times New Roman" w:hAnsi="Times New Roman" w:cs="Times New Roman"/>
          <w:sz w:val="24"/>
          <w:szCs w:val="24"/>
        </w:rPr>
        <w:t xml:space="preserve"> </w:t>
      </w:r>
      <w:r w:rsidR="00BE10B2" w:rsidRPr="00E37E04">
        <w:rPr>
          <w:rFonts w:ascii="Times New Roman" w:hAnsi="Times New Roman" w:cs="Times New Roman"/>
          <w:sz w:val="24"/>
          <w:szCs w:val="24"/>
        </w:rPr>
        <w:t>for different</w:t>
      </w:r>
      <w:r w:rsidR="00E21D85" w:rsidRPr="00E37E04">
        <w:rPr>
          <w:rFonts w:ascii="Times New Roman" w:hAnsi="Times New Roman" w:cs="Times New Roman"/>
          <w:sz w:val="24"/>
          <w:szCs w:val="24"/>
        </w:rPr>
        <w:t xml:space="preserve"> taxonomic group</w:t>
      </w:r>
      <w:r w:rsidR="00BE10B2" w:rsidRPr="00E37E04">
        <w:rPr>
          <w:rFonts w:ascii="Times New Roman" w:hAnsi="Times New Roman" w:cs="Times New Roman"/>
          <w:sz w:val="24"/>
          <w:szCs w:val="24"/>
        </w:rPr>
        <w:t>s</w:t>
      </w:r>
      <w:r w:rsidR="00E21D85" w:rsidRPr="00E37E04">
        <w:rPr>
          <w:rFonts w:ascii="Times New Roman" w:hAnsi="Times New Roman" w:cs="Times New Roman"/>
          <w:sz w:val="24"/>
          <w:szCs w:val="24"/>
        </w:rPr>
        <w:t xml:space="preserve"> (e.g. plants, vertebrates, diatoms, ostracodes), fossil size</w:t>
      </w:r>
      <w:r w:rsidR="00BE10B2" w:rsidRPr="00E37E04">
        <w:rPr>
          <w:rFonts w:ascii="Times New Roman" w:hAnsi="Times New Roman" w:cs="Times New Roman"/>
          <w:sz w:val="24"/>
          <w:szCs w:val="24"/>
        </w:rPr>
        <w:t>s</w:t>
      </w:r>
      <w:r w:rsidR="00E21D85" w:rsidRPr="00E37E04">
        <w:rPr>
          <w:rFonts w:ascii="Times New Roman" w:hAnsi="Times New Roman" w:cs="Times New Roman"/>
          <w:sz w:val="24"/>
          <w:szCs w:val="24"/>
        </w:rPr>
        <w:t xml:space="preserve"> (microfossils vs. macrofossils), geochronological datasets used to estimate time, and physical and geochemical measurements such as </w:t>
      </w:r>
      <w:r w:rsidRPr="00E37E04">
        <w:rPr>
          <w:rFonts w:ascii="Times New Roman" w:hAnsi="Times New Roman" w:cs="Times New Roman"/>
          <w:sz w:val="24"/>
          <w:szCs w:val="24"/>
        </w:rPr>
        <w:t>X-ray fluorescence (XRF)</w:t>
      </w:r>
      <w:r w:rsidR="00BE10B2" w:rsidRPr="00E37E04">
        <w:rPr>
          <w:rFonts w:ascii="Times New Roman" w:hAnsi="Times New Roman" w:cs="Times New Roman"/>
          <w:sz w:val="24"/>
          <w:szCs w:val="24"/>
        </w:rPr>
        <w:t xml:space="preserve"> and </w:t>
      </w:r>
      <w:r w:rsidR="00E21D85" w:rsidRPr="00E37E04">
        <w:rPr>
          <w:rFonts w:ascii="Times New Roman" w:hAnsi="Times New Roman" w:cs="Times New Roman"/>
          <w:sz w:val="24"/>
          <w:szCs w:val="24"/>
        </w:rPr>
        <w:t>loss-on-ignition</w:t>
      </w:r>
      <w:r w:rsidR="00BE10B2" w:rsidRPr="00E37E04">
        <w:rPr>
          <w:rFonts w:ascii="Times New Roman" w:hAnsi="Times New Roman" w:cs="Times New Roman"/>
          <w:sz w:val="24"/>
          <w:szCs w:val="24"/>
        </w:rPr>
        <w:t xml:space="preserve"> (LOI)</w:t>
      </w:r>
      <w:r w:rsidR="00E21D85" w:rsidRPr="00E37E04">
        <w:rPr>
          <w:rFonts w:ascii="Times New Roman" w:hAnsi="Times New Roman" w:cs="Times New Roman"/>
          <w:sz w:val="24"/>
          <w:szCs w:val="24"/>
        </w:rPr>
        <w:t>. Each dataset type has somewhat different metadata requirements and is managed by different sets of Data Stewards and virtual Constituent Databases within Neotoma (</w:t>
      </w:r>
      <w:commentRangeStart w:id="12"/>
      <w:r w:rsidR="00E21D85" w:rsidRPr="00E37E04">
        <w:rPr>
          <w:rFonts w:ascii="Times New Roman" w:hAnsi="Times New Roman" w:cs="Times New Roman"/>
          <w:sz w:val="24"/>
          <w:szCs w:val="24"/>
        </w:rPr>
        <w:t>Williams et al. in prep</w:t>
      </w:r>
      <w:commentRangeEnd w:id="12"/>
      <w:r w:rsidR="00E21D85" w:rsidRPr="00E37E04">
        <w:rPr>
          <w:rStyle w:val="CommentReference"/>
          <w:rFonts w:ascii="Times New Roman" w:hAnsi="Times New Roman"/>
        </w:rPr>
        <w:commentReference w:id="12"/>
      </w:r>
      <w:r w:rsidR="00E21D85" w:rsidRPr="00E37E04">
        <w:rPr>
          <w:rFonts w:ascii="Times New Roman" w:hAnsi="Times New Roman" w:cs="Times New Roman"/>
          <w:sz w:val="24"/>
          <w:szCs w:val="24"/>
        </w:rPr>
        <w:t xml:space="preserve">.)  </w:t>
      </w:r>
      <w:r w:rsidR="006F545D" w:rsidRPr="00E37E04">
        <w:rPr>
          <w:rFonts w:ascii="Times New Roman" w:hAnsi="Times New Roman" w:cs="Times New Roman"/>
          <w:sz w:val="24"/>
          <w:szCs w:val="24"/>
        </w:rPr>
        <w:t xml:space="preserve">GBIF </w:t>
      </w:r>
      <w:r w:rsidR="004D7218" w:rsidRPr="00E37E04">
        <w:rPr>
          <w:rFonts w:ascii="Times New Roman" w:hAnsi="Times New Roman" w:cs="Times New Roman"/>
          <w:sz w:val="24"/>
          <w:szCs w:val="24"/>
        </w:rPr>
        <w:t>delineates</w:t>
      </w:r>
      <w:r w:rsidRPr="00E37E04">
        <w:rPr>
          <w:rFonts w:ascii="Times New Roman" w:hAnsi="Times New Roman" w:cs="Times New Roman"/>
          <w:sz w:val="24"/>
          <w:szCs w:val="24"/>
        </w:rPr>
        <w:t xml:space="preserve"> </w:t>
      </w:r>
      <w:r w:rsidR="00E21D85" w:rsidRPr="00E37E04">
        <w:rPr>
          <w:rFonts w:ascii="Times New Roman" w:hAnsi="Times New Roman" w:cs="Times New Roman"/>
          <w:sz w:val="24"/>
          <w:szCs w:val="24"/>
        </w:rPr>
        <w:t>nine</w:t>
      </w:r>
      <w:r w:rsidRPr="00E37E04">
        <w:rPr>
          <w:rFonts w:ascii="Times New Roman" w:hAnsi="Times New Roman" w:cs="Times New Roman"/>
          <w:sz w:val="24"/>
          <w:szCs w:val="24"/>
        </w:rPr>
        <w:t xml:space="preserve"> record </w:t>
      </w:r>
      <w:r w:rsidR="004D7218" w:rsidRPr="00E37E04">
        <w:rPr>
          <w:rFonts w:ascii="Times New Roman" w:hAnsi="Times New Roman" w:cs="Times New Roman"/>
          <w:sz w:val="24"/>
          <w:szCs w:val="24"/>
        </w:rPr>
        <w:t>classes</w:t>
      </w:r>
      <w:r w:rsidRPr="00E37E04">
        <w:rPr>
          <w:rFonts w:ascii="Times New Roman" w:hAnsi="Times New Roman" w:cs="Times New Roman"/>
          <w:sz w:val="24"/>
          <w:szCs w:val="24"/>
        </w:rPr>
        <w:t>, including human observations, living and fossil specimens, literature review, an</w:t>
      </w:r>
      <w:r w:rsidR="002807F8" w:rsidRPr="00E37E04">
        <w:rPr>
          <w:rFonts w:ascii="Times New Roman" w:hAnsi="Times New Roman" w:cs="Times New Roman"/>
          <w:sz w:val="24"/>
          <w:szCs w:val="24"/>
        </w:rPr>
        <w:t>d machine measurements (Figure 2</w:t>
      </w:r>
      <w:r w:rsidRPr="00E37E04">
        <w:rPr>
          <w:rFonts w:ascii="Times New Roman" w:hAnsi="Times New Roman" w:cs="Times New Roman"/>
          <w:sz w:val="24"/>
          <w:szCs w:val="24"/>
        </w:rPr>
        <w:t>b).</w:t>
      </w:r>
      <w:r w:rsidR="002807F8" w:rsidRPr="00E37E04">
        <w:rPr>
          <w:rFonts w:ascii="Times New Roman" w:hAnsi="Times New Roman" w:cs="Times New Roman"/>
          <w:sz w:val="24"/>
          <w:szCs w:val="24"/>
        </w:rPr>
        <w:t xml:space="preserve"> Though the records coexist in </w:t>
      </w:r>
      <w:r w:rsidR="00E21D85" w:rsidRPr="00E37E04">
        <w:rPr>
          <w:rFonts w:ascii="Times New Roman" w:hAnsi="Times New Roman" w:cs="Times New Roman"/>
          <w:sz w:val="24"/>
          <w:szCs w:val="24"/>
        </w:rPr>
        <w:t>GBIF</w:t>
      </w:r>
      <w:r w:rsidRPr="00E37E04">
        <w:rPr>
          <w:rFonts w:ascii="Times New Roman" w:hAnsi="Times New Roman" w:cs="Times New Roman"/>
          <w:sz w:val="24"/>
          <w:szCs w:val="24"/>
        </w:rPr>
        <w:t>, they are distinct, derived using different protocols by different communities of researchers.</w:t>
      </w:r>
      <w:r w:rsidR="006608AD" w:rsidRPr="00E37E04">
        <w:rPr>
          <w:rFonts w:ascii="Times New Roman" w:hAnsi="Times New Roman" w:cs="Times New Roman"/>
          <w:sz w:val="24"/>
          <w:szCs w:val="24"/>
        </w:rPr>
        <w:t xml:space="preserve"> Moreover, t</w:t>
      </w:r>
      <w:r w:rsidRPr="00E37E04">
        <w:rPr>
          <w:rFonts w:ascii="Times New Roman" w:hAnsi="Times New Roman" w:cs="Times New Roman"/>
          <w:sz w:val="24"/>
          <w:szCs w:val="24"/>
        </w:rPr>
        <w:t xml:space="preserve">he </w:t>
      </w:r>
      <w:r w:rsidR="006F545D" w:rsidRPr="00E37E04">
        <w:rPr>
          <w:rFonts w:ascii="Times New Roman" w:hAnsi="Times New Roman" w:cs="Times New Roman"/>
          <w:sz w:val="24"/>
          <w:szCs w:val="24"/>
        </w:rPr>
        <w:t>data is both spatial and temporal</w:t>
      </w:r>
      <w:r w:rsidRPr="00E37E04">
        <w:rPr>
          <w:rFonts w:ascii="Times New Roman" w:hAnsi="Times New Roman" w:cs="Times New Roman"/>
          <w:sz w:val="24"/>
          <w:szCs w:val="24"/>
        </w:rPr>
        <w:t>. All of Neotoma’s records and 87.6% of GBIF’s records are georeferenced</w:t>
      </w:r>
      <w:r w:rsidR="006608AD" w:rsidRPr="00E37E04">
        <w:rPr>
          <w:rStyle w:val="FootnoteReference"/>
          <w:rFonts w:ascii="Times New Roman" w:hAnsi="Times New Roman" w:cs="Times New Roman"/>
          <w:sz w:val="24"/>
          <w:szCs w:val="24"/>
        </w:rPr>
        <w:footnoteReference w:id="2"/>
      </w:r>
      <w:r w:rsidRPr="00E37E04">
        <w:rPr>
          <w:rFonts w:ascii="Times New Roman" w:hAnsi="Times New Roman" w:cs="Times New Roman"/>
          <w:sz w:val="24"/>
          <w:szCs w:val="24"/>
        </w:rPr>
        <w:t>.</w:t>
      </w:r>
      <w:r w:rsidR="00DD209B" w:rsidRPr="00E37E04">
        <w:rPr>
          <w:rFonts w:ascii="Times New Roman" w:hAnsi="Times New Roman" w:cs="Times New Roman"/>
          <w:sz w:val="24"/>
          <w:szCs w:val="24"/>
        </w:rPr>
        <w:t xml:space="preserve"> </w:t>
      </w:r>
      <w:r w:rsidR="006608AD" w:rsidRPr="00E37E04">
        <w:rPr>
          <w:rFonts w:ascii="Times New Roman" w:hAnsi="Times New Roman" w:cs="Times New Roman"/>
          <w:sz w:val="24"/>
          <w:szCs w:val="24"/>
        </w:rPr>
        <w:t xml:space="preserve">Digital representations of spatial phenomena must grapple with </w:t>
      </w:r>
      <w:r w:rsidR="004D7218" w:rsidRPr="00E37E04">
        <w:rPr>
          <w:rFonts w:ascii="Times New Roman" w:hAnsi="Times New Roman" w:cs="Times New Roman"/>
          <w:sz w:val="24"/>
          <w:szCs w:val="24"/>
        </w:rPr>
        <w:t xml:space="preserve">unique challenges, including </w:t>
      </w:r>
      <w:r w:rsidR="006608AD" w:rsidRPr="00E37E04">
        <w:rPr>
          <w:rFonts w:ascii="Times New Roman" w:hAnsi="Times New Roman" w:cs="Times New Roman"/>
          <w:sz w:val="24"/>
          <w:szCs w:val="24"/>
        </w:rPr>
        <w:t>discrete representation</w:t>
      </w:r>
      <w:r w:rsidR="004D7218" w:rsidRPr="00E37E04">
        <w:rPr>
          <w:rFonts w:ascii="Times New Roman" w:hAnsi="Times New Roman" w:cs="Times New Roman"/>
          <w:sz w:val="24"/>
          <w:szCs w:val="24"/>
        </w:rPr>
        <w:t>s</w:t>
      </w:r>
      <w:r w:rsidR="0080733C" w:rsidRPr="00E37E04">
        <w:rPr>
          <w:rFonts w:ascii="Times New Roman" w:hAnsi="Times New Roman" w:cs="Times New Roman"/>
          <w:sz w:val="24"/>
          <w:szCs w:val="24"/>
        </w:rPr>
        <w:t xml:space="preserve"> of</w:t>
      </w:r>
      <w:r w:rsidR="006608AD" w:rsidRPr="00E37E04">
        <w:rPr>
          <w:rFonts w:ascii="Times New Roman" w:hAnsi="Times New Roman" w:cs="Times New Roman"/>
          <w:sz w:val="24"/>
          <w:szCs w:val="24"/>
        </w:rPr>
        <w:t xml:space="preserve"> continuous physical </w:t>
      </w:r>
      <w:r w:rsidR="004D7218" w:rsidRPr="00E37E04">
        <w:rPr>
          <w:rFonts w:ascii="Times New Roman" w:hAnsi="Times New Roman" w:cs="Times New Roman"/>
          <w:sz w:val="24"/>
          <w:szCs w:val="24"/>
        </w:rPr>
        <w:t>processes</w:t>
      </w:r>
      <w:r w:rsidR="006608AD" w:rsidRPr="00E37E04">
        <w:rPr>
          <w:rFonts w:ascii="Times New Roman" w:hAnsi="Times New Roman" w:cs="Times New Roman"/>
          <w:sz w:val="24"/>
          <w:szCs w:val="24"/>
        </w:rPr>
        <w:t>, correla</w:t>
      </w:r>
      <w:r w:rsidR="0080733C" w:rsidRPr="00E37E04">
        <w:rPr>
          <w:rFonts w:ascii="Times New Roman" w:hAnsi="Times New Roman" w:cs="Times New Roman"/>
          <w:sz w:val="24"/>
          <w:szCs w:val="24"/>
        </w:rPr>
        <w:t>tions between parameters in space and</w:t>
      </w:r>
      <w:r w:rsidR="006F545D" w:rsidRPr="00E37E04">
        <w:rPr>
          <w:rFonts w:ascii="Times New Roman" w:hAnsi="Times New Roman" w:cs="Times New Roman"/>
          <w:sz w:val="24"/>
          <w:szCs w:val="24"/>
        </w:rPr>
        <w:t xml:space="preserve"> </w:t>
      </w:r>
      <w:r w:rsidR="006608AD" w:rsidRPr="00E37E04">
        <w:rPr>
          <w:rFonts w:ascii="Times New Roman" w:hAnsi="Times New Roman" w:cs="Times New Roman"/>
          <w:sz w:val="24"/>
          <w:szCs w:val="24"/>
        </w:rPr>
        <w:t xml:space="preserve">time, and </w:t>
      </w:r>
      <w:r w:rsidR="0080733C" w:rsidRPr="00E37E04">
        <w:rPr>
          <w:rFonts w:ascii="Times New Roman" w:hAnsi="Times New Roman" w:cs="Times New Roman"/>
          <w:sz w:val="24"/>
          <w:szCs w:val="24"/>
        </w:rPr>
        <w:t>differences in scale,</w:t>
      </w:r>
      <w:r w:rsidR="006608AD" w:rsidRPr="00E37E04">
        <w:rPr>
          <w:rFonts w:ascii="Times New Roman" w:hAnsi="Times New Roman" w:cs="Times New Roman"/>
          <w:sz w:val="24"/>
          <w:szCs w:val="24"/>
        </w:rPr>
        <w:t xml:space="preserve"> </w:t>
      </w:r>
      <w:r w:rsidR="0080733C" w:rsidRPr="00E37E04">
        <w:rPr>
          <w:rFonts w:ascii="Times New Roman" w:hAnsi="Times New Roman" w:cs="Times New Roman"/>
          <w:sz w:val="24"/>
          <w:szCs w:val="24"/>
        </w:rPr>
        <w:t>that make</w:t>
      </w:r>
      <w:r w:rsidR="006608AD" w:rsidRPr="00E37E04">
        <w:rPr>
          <w:rFonts w:ascii="Times New Roman" w:hAnsi="Times New Roman" w:cs="Times New Roman"/>
          <w:sz w:val="24"/>
          <w:szCs w:val="24"/>
        </w:rPr>
        <w:t xml:space="preserve"> storage and management difficult</w:t>
      </w:r>
      <w:r w:rsidR="0080733C" w:rsidRPr="00E37E04">
        <w:rPr>
          <w:rFonts w:ascii="Times New Roman" w:hAnsi="Times New Roman" w:cs="Times New Roman"/>
          <w:sz w:val="24"/>
          <w:szCs w:val="24"/>
        </w:rPr>
        <w:t xml:space="preserve"> (Yang et al., 2011a)</w:t>
      </w:r>
      <w:r w:rsidR="006608AD" w:rsidRPr="00E37E04">
        <w:rPr>
          <w:rFonts w:ascii="Times New Roman" w:hAnsi="Times New Roman" w:cs="Times New Roman"/>
          <w:sz w:val="24"/>
          <w:szCs w:val="24"/>
        </w:rPr>
        <w:t>. Finally</w:t>
      </w:r>
      <w:r w:rsidRPr="00E37E04">
        <w:rPr>
          <w:rFonts w:ascii="Times New Roman" w:hAnsi="Times New Roman" w:cs="Times New Roman"/>
          <w:sz w:val="24"/>
          <w:szCs w:val="24"/>
        </w:rPr>
        <w:t>, occurrence data represents the work of many dispersed individual rese</w:t>
      </w:r>
      <w:r w:rsidR="006F545D" w:rsidRPr="00E37E04">
        <w:rPr>
          <w:rFonts w:ascii="Times New Roman" w:hAnsi="Times New Roman" w:cs="Times New Roman"/>
          <w:sz w:val="24"/>
          <w:szCs w:val="24"/>
        </w:rPr>
        <w:t>archers and research teams</w:t>
      </w:r>
      <w:r w:rsidR="00C26584" w:rsidRPr="00E37E04">
        <w:rPr>
          <w:rFonts w:ascii="Times New Roman" w:hAnsi="Times New Roman" w:cs="Times New Roman"/>
          <w:sz w:val="24"/>
          <w:szCs w:val="24"/>
        </w:rPr>
        <w:t xml:space="preserve"> – the ‘long tail’ of ecological data (Hampton et al. 2014</w:t>
      </w:r>
      <w:r w:rsidR="00BE10B2" w:rsidRPr="00E37E04">
        <w:rPr>
          <w:rFonts w:ascii="Times New Roman" w:hAnsi="Times New Roman" w:cs="Times New Roman"/>
          <w:sz w:val="24"/>
          <w:szCs w:val="24"/>
        </w:rPr>
        <w:t>; Heidorn, 2008</w:t>
      </w:r>
      <w:ins w:id="13" w:author="Jack W Williams" w:date="2017-02-27T10:12:00Z">
        <w:r w:rsidR="00C26584" w:rsidRPr="00E37E04">
          <w:rPr>
            <w:rFonts w:ascii="Times New Roman" w:hAnsi="Times New Roman" w:cs="Times New Roman"/>
            <w:sz w:val="24"/>
            <w:szCs w:val="24"/>
          </w:rPr>
          <w:t>)</w:t>
        </w:r>
      </w:ins>
      <w:r w:rsidR="006F545D" w:rsidRPr="00E37E04">
        <w:rPr>
          <w:rFonts w:ascii="Times New Roman" w:hAnsi="Times New Roman" w:cs="Times New Roman"/>
          <w:sz w:val="24"/>
          <w:szCs w:val="24"/>
        </w:rPr>
        <w:t xml:space="preserve">. </w:t>
      </w:r>
      <w:r w:rsidR="0080733C" w:rsidRPr="00E37E04">
        <w:rPr>
          <w:rFonts w:ascii="Times New Roman" w:hAnsi="Times New Roman" w:cs="Times New Roman"/>
          <w:sz w:val="24"/>
          <w:szCs w:val="24"/>
        </w:rPr>
        <w:t>While c</w:t>
      </w:r>
      <w:r w:rsidRPr="00E37E04">
        <w:rPr>
          <w:rFonts w:ascii="Times New Roman" w:hAnsi="Times New Roman" w:cs="Times New Roman"/>
          <w:sz w:val="24"/>
          <w:szCs w:val="24"/>
        </w:rPr>
        <w:t xml:space="preserve">ontrolled vocabularies and </w:t>
      </w:r>
      <w:r w:rsidR="0080733C" w:rsidRPr="00E37E04">
        <w:rPr>
          <w:rFonts w:ascii="Times New Roman" w:hAnsi="Times New Roman" w:cs="Times New Roman"/>
          <w:sz w:val="24"/>
          <w:szCs w:val="24"/>
        </w:rPr>
        <w:t xml:space="preserve">defined </w:t>
      </w:r>
      <w:r w:rsidR="006F545D" w:rsidRPr="00E37E04">
        <w:rPr>
          <w:rFonts w:ascii="Times New Roman" w:hAnsi="Times New Roman" w:cs="Times New Roman"/>
          <w:sz w:val="24"/>
          <w:szCs w:val="24"/>
        </w:rPr>
        <w:t>data</w:t>
      </w:r>
      <w:r w:rsidR="006608AD" w:rsidRPr="00E37E04">
        <w:rPr>
          <w:rFonts w:ascii="Times New Roman" w:hAnsi="Times New Roman" w:cs="Times New Roman"/>
          <w:sz w:val="24"/>
          <w:szCs w:val="24"/>
        </w:rPr>
        <w:t xml:space="preserve"> structures</w:t>
      </w:r>
      <w:r w:rsidR="0080733C" w:rsidRPr="00E37E04">
        <w:rPr>
          <w:rFonts w:ascii="Times New Roman" w:hAnsi="Times New Roman" w:cs="Times New Roman"/>
          <w:sz w:val="24"/>
          <w:szCs w:val="24"/>
        </w:rPr>
        <w:t xml:space="preserve"> help </w:t>
      </w:r>
      <w:r w:rsidRPr="00E37E04">
        <w:rPr>
          <w:rFonts w:ascii="Times New Roman" w:hAnsi="Times New Roman" w:cs="Times New Roman"/>
          <w:sz w:val="24"/>
          <w:szCs w:val="24"/>
        </w:rPr>
        <w:t xml:space="preserve">to efficiently </w:t>
      </w:r>
      <w:r w:rsidR="00C26584" w:rsidRPr="00E37E04">
        <w:rPr>
          <w:rFonts w:ascii="Times New Roman" w:hAnsi="Times New Roman" w:cs="Times New Roman"/>
          <w:sz w:val="24"/>
          <w:szCs w:val="24"/>
        </w:rPr>
        <w:t xml:space="preserve">assemble </w:t>
      </w:r>
      <w:r w:rsidRPr="00E37E04">
        <w:rPr>
          <w:rFonts w:ascii="Times New Roman" w:hAnsi="Times New Roman" w:cs="Times New Roman"/>
          <w:sz w:val="24"/>
          <w:szCs w:val="24"/>
        </w:rPr>
        <w:t xml:space="preserve">large numbers of records, nearly every record was collected, analyzed, and published by a different scientist. While some scientists have contributed many datasets to occurrence databases, most have </w:t>
      </w:r>
      <w:r w:rsidR="006F545D" w:rsidRPr="00E37E04">
        <w:rPr>
          <w:rFonts w:ascii="Times New Roman" w:hAnsi="Times New Roman" w:cs="Times New Roman"/>
          <w:sz w:val="24"/>
          <w:szCs w:val="24"/>
        </w:rPr>
        <w:t>contributed only a handful.</w:t>
      </w:r>
      <w:r w:rsidRPr="00E37E04">
        <w:rPr>
          <w:rFonts w:ascii="Times New Roman" w:hAnsi="Times New Roman" w:cs="Times New Roman"/>
          <w:sz w:val="24"/>
          <w:szCs w:val="24"/>
        </w:rPr>
        <w:t xml:space="preserve"> </w:t>
      </w:r>
      <w:r w:rsidR="006F545D" w:rsidRPr="00E37E04">
        <w:rPr>
          <w:rFonts w:ascii="Times New Roman" w:hAnsi="Times New Roman" w:cs="Times New Roman"/>
          <w:sz w:val="24"/>
          <w:szCs w:val="24"/>
        </w:rPr>
        <w:t xml:space="preserve">The </w:t>
      </w:r>
      <w:r w:rsidRPr="00E37E04">
        <w:rPr>
          <w:rFonts w:ascii="Times New Roman" w:hAnsi="Times New Roman" w:cs="Times New Roman"/>
          <w:sz w:val="24"/>
          <w:szCs w:val="24"/>
        </w:rPr>
        <w:t>median number of datasets contributed</w:t>
      </w:r>
      <w:r w:rsidR="00C26584" w:rsidRPr="00E37E04">
        <w:rPr>
          <w:rFonts w:ascii="Times New Roman" w:hAnsi="Times New Roman" w:cs="Times New Roman"/>
          <w:sz w:val="24"/>
          <w:szCs w:val="24"/>
        </w:rPr>
        <w:t xml:space="preserve"> per investigator</w:t>
      </w:r>
      <w:r w:rsidRPr="00E37E04">
        <w:rPr>
          <w:rFonts w:ascii="Times New Roman" w:hAnsi="Times New Roman" w:cs="Times New Roman"/>
          <w:sz w:val="24"/>
          <w:szCs w:val="24"/>
        </w:rPr>
        <w:t xml:space="preserve"> to Neotoma is </w:t>
      </w:r>
      <w:r w:rsidR="00C26584" w:rsidRPr="00E37E04">
        <w:rPr>
          <w:rFonts w:ascii="Times New Roman" w:hAnsi="Times New Roman" w:cs="Times New Roman"/>
          <w:sz w:val="24"/>
          <w:szCs w:val="24"/>
        </w:rPr>
        <w:t>two</w:t>
      </w:r>
      <w:r w:rsidRPr="00E37E04">
        <w:rPr>
          <w:rFonts w:ascii="Times New Roman" w:hAnsi="Times New Roman" w:cs="Times New Roman"/>
          <w:sz w:val="24"/>
          <w:szCs w:val="24"/>
        </w:rPr>
        <w:t xml:space="preserve"> and the third quantile value is just </w:t>
      </w:r>
      <w:r w:rsidR="00C26584" w:rsidRPr="00E37E04">
        <w:rPr>
          <w:rFonts w:ascii="Times New Roman" w:hAnsi="Times New Roman" w:cs="Times New Roman"/>
          <w:sz w:val="24"/>
          <w:szCs w:val="24"/>
        </w:rPr>
        <w:t xml:space="preserve">seven </w:t>
      </w:r>
      <w:r w:rsidRPr="00E37E04">
        <w:rPr>
          <w:rFonts w:ascii="Times New Roman" w:hAnsi="Times New Roman" w:cs="Times New Roman"/>
          <w:sz w:val="24"/>
          <w:szCs w:val="24"/>
        </w:rPr>
        <w:t xml:space="preserve">datasets. </w:t>
      </w:r>
      <w:r w:rsidR="006F545D" w:rsidRPr="00E37E04">
        <w:rPr>
          <w:rFonts w:ascii="Times New Roman" w:hAnsi="Times New Roman" w:cs="Times New Roman"/>
          <w:sz w:val="24"/>
          <w:szCs w:val="24"/>
        </w:rPr>
        <w:t>While specific metadata is scarce, e</w:t>
      </w:r>
      <w:r w:rsidRPr="00E37E04">
        <w:rPr>
          <w:rFonts w:ascii="Times New Roman" w:hAnsi="Times New Roman" w:cs="Times New Roman"/>
          <w:sz w:val="24"/>
          <w:szCs w:val="24"/>
        </w:rPr>
        <w:t xml:space="preserve">ach researcher is </w:t>
      </w:r>
      <w:r w:rsidR="006608AD" w:rsidRPr="00E37E04">
        <w:rPr>
          <w:rFonts w:ascii="Times New Roman" w:hAnsi="Times New Roman" w:cs="Times New Roman"/>
          <w:sz w:val="24"/>
          <w:szCs w:val="24"/>
        </w:rPr>
        <w:t>likely</w:t>
      </w:r>
      <w:r w:rsidRPr="00E37E04">
        <w:rPr>
          <w:rFonts w:ascii="Times New Roman" w:hAnsi="Times New Roman" w:cs="Times New Roman"/>
          <w:sz w:val="24"/>
          <w:szCs w:val="24"/>
        </w:rPr>
        <w:t xml:space="preserve"> to use </w:t>
      </w:r>
      <w:r w:rsidR="00C26584" w:rsidRPr="00E37E04">
        <w:rPr>
          <w:rFonts w:ascii="Times New Roman" w:hAnsi="Times New Roman" w:cs="Times New Roman"/>
          <w:sz w:val="24"/>
          <w:szCs w:val="24"/>
        </w:rPr>
        <w:t xml:space="preserve">somewhat </w:t>
      </w:r>
      <w:r w:rsidRPr="00E37E04">
        <w:rPr>
          <w:rFonts w:ascii="Times New Roman" w:hAnsi="Times New Roman" w:cs="Times New Roman"/>
          <w:sz w:val="24"/>
          <w:szCs w:val="24"/>
        </w:rPr>
        <w:t xml:space="preserve">different equipment, employ different lab procedures, </w:t>
      </w:r>
      <w:r w:rsidR="00C26584" w:rsidRPr="00E37E04">
        <w:rPr>
          <w:rFonts w:ascii="Times New Roman" w:hAnsi="Times New Roman" w:cs="Times New Roman"/>
          <w:sz w:val="24"/>
          <w:szCs w:val="24"/>
        </w:rPr>
        <w:t xml:space="preserve">follow different taxonomic </w:t>
      </w:r>
      <w:r w:rsidR="00C26584" w:rsidRPr="00E37E04">
        <w:rPr>
          <w:rFonts w:ascii="Times New Roman" w:hAnsi="Times New Roman" w:cs="Times New Roman"/>
          <w:sz w:val="24"/>
          <w:szCs w:val="24"/>
        </w:rPr>
        <w:lastRenderedPageBreak/>
        <w:t xml:space="preserve">guidelines, </w:t>
      </w:r>
      <w:r w:rsidRPr="00E37E04">
        <w:rPr>
          <w:rFonts w:ascii="Times New Roman" w:hAnsi="Times New Roman" w:cs="Times New Roman"/>
          <w:sz w:val="24"/>
          <w:szCs w:val="24"/>
        </w:rPr>
        <w:t>and utilize different documentation practices, c</w:t>
      </w:r>
      <w:r w:rsidR="006608AD" w:rsidRPr="00E37E04">
        <w:rPr>
          <w:rFonts w:ascii="Times New Roman" w:hAnsi="Times New Roman" w:cs="Times New Roman"/>
          <w:sz w:val="24"/>
          <w:szCs w:val="24"/>
        </w:rPr>
        <w:t xml:space="preserve">ontributing to variation </w:t>
      </w:r>
      <w:r w:rsidR="00C26584" w:rsidRPr="00E37E04">
        <w:rPr>
          <w:rFonts w:ascii="Times New Roman" w:hAnsi="Times New Roman" w:cs="Times New Roman"/>
          <w:sz w:val="24"/>
          <w:szCs w:val="24"/>
        </w:rPr>
        <w:t xml:space="preserve">among </w:t>
      </w:r>
      <w:r w:rsidR="006608AD" w:rsidRPr="00E37E04">
        <w:rPr>
          <w:rFonts w:ascii="Times New Roman" w:hAnsi="Times New Roman" w:cs="Times New Roman"/>
          <w:sz w:val="24"/>
          <w:szCs w:val="24"/>
        </w:rPr>
        <w:t>datasets</w:t>
      </w:r>
      <w:r w:rsidRPr="00E37E04">
        <w:rPr>
          <w:rFonts w:ascii="Times New Roman" w:hAnsi="Times New Roman" w:cs="Times New Roman"/>
          <w:sz w:val="24"/>
          <w:szCs w:val="24"/>
        </w:rPr>
        <w:t>.</w:t>
      </w:r>
    </w:p>
    <w:p w14:paraId="2EDD4E45" w14:textId="46D70D73" w:rsidR="00F94FEE" w:rsidRPr="00E37E04" w:rsidRDefault="00AC34D2" w:rsidP="00DA1171">
      <w:pPr>
        <w:pStyle w:val="BodyText"/>
        <w:spacing w:before="0" w:after="0" w:line="240" w:lineRule="auto"/>
        <w:ind w:firstLine="720"/>
        <w:rPr>
          <w:rFonts w:ascii="Times New Roman" w:hAnsi="Times New Roman" w:cs="Times New Roman"/>
          <w:sz w:val="24"/>
          <w:szCs w:val="24"/>
        </w:rPr>
      </w:pPr>
      <w:r w:rsidRPr="00E37E04">
        <w:rPr>
          <w:rFonts w:ascii="Times New Roman" w:hAnsi="Times New Roman" w:cs="Times New Roman"/>
          <w:sz w:val="24"/>
          <w:szCs w:val="24"/>
        </w:rPr>
        <w:t>Biodiversity data also</w:t>
      </w:r>
      <w:r w:rsidR="00C26584" w:rsidRPr="00E37E04">
        <w:rPr>
          <w:rFonts w:ascii="Times New Roman" w:hAnsi="Times New Roman" w:cs="Times New Roman"/>
          <w:sz w:val="24"/>
          <w:szCs w:val="24"/>
        </w:rPr>
        <w:t xml:space="preserve"> faces issues of veracity, which is expressed as</w:t>
      </w:r>
      <w:r w:rsidRPr="00E37E04">
        <w:rPr>
          <w:rFonts w:ascii="Times New Roman" w:hAnsi="Times New Roman" w:cs="Times New Roman"/>
          <w:sz w:val="24"/>
          <w:szCs w:val="24"/>
        </w:rPr>
        <w:t xml:space="preserve"> uncertainty </w:t>
      </w:r>
      <w:r w:rsidR="00C26584" w:rsidRPr="00E37E04">
        <w:rPr>
          <w:rFonts w:ascii="Times New Roman" w:hAnsi="Times New Roman" w:cs="Times New Roman"/>
          <w:sz w:val="24"/>
          <w:szCs w:val="24"/>
        </w:rPr>
        <w:t>in taxonomic identification or spatiotemporal position</w:t>
      </w:r>
      <w:r w:rsidRPr="00E37E04">
        <w:rPr>
          <w:rFonts w:ascii="Times New Roman" w:hAnsi="Times New Roman" w:cs="Times New Roman"/>
          <w:sz w:val="24"/>
          <w:szCs w:val="24"/>
        </w:rPr>
        <w:t xml:space="preserve">. Some of the sources of uncertainty in the data, </w:t>
      </w:r>
      <w:r w:rsidR="006608AD" w:rsidRPr="00E37E04">
        <w:rPr>
          <w:rFonts w:ascii="Times New Roman" w:hAnsi="Times New Roman" w:cs="Times New Roman"/>
          <w:sz w:val="24"/>
          <w:szCs w:val="24"/>
        </w:rPr>
        <w:t>including</w:t>
      </w:r>
      <w:r w:rsidRPr="00E37E04">
        <w:rPr>
          <w:rFonts w:ascii="Times New Roman" w:hAnsi="Times New Roman" w:cs="Times New Roman"/>
          <w:sz w:val="24"/>
          <w:szCs w:val="24"/>
        </w:rPr>
        <w:t xml:space="preserve"> spatial or temporal positional uncertainty can be estimated (Wing</w:t>
      </w:r>
      <w:r w:rsidR="006608AD" w:rsidRPr="00E37E04">
        <w:rPr>
          <w:rFonts w:ascii="Times New Roman" w:hAnsi="Times New Roman" w:cs="Times New Roman"/>
          <w:sz w:val="24"/>
          <w:szCs w:val="24"/>
        </w:rPr>
        <w:t xml:space="preserve"> et al.</w:t>
      </w:r>
      <w:r w:rsidRPr="00E37E04">
        <w:rPr>
          <w:rFonts w:ascii="Times New Roman" w:hAnsi="Times New Roman" w:cs="Times New Roman"/>
          <w:sz w:val="24"/>
          <w:szCs w:val="24"/>
        </w:rPr>
        <w:t xml:space="preserve">, 2005) or modeled (Blaauw, 2010). </w:t>
      </w:r>
      <w:r w:rsidR="00636F34" w:rsidRPr="00E37E04">
        <w:rPr>
          <w:rFonts w:ascii="Times New Roman" w:hAnsi="Times New Roman" w:cs="Times New Roman"/>
          <w:sz w:val="24"/>
          <w:szCs w:val="24"/>
        </w:rPr>
        <w:t xml:space="preserve">Both Neotoma and GBIF show high levels of quantifiable uncertainty. Of a random sample of 10,000 records of the genus </w:t>
      </w:r>
      <w:r w:rsidR="00636F34" w:rsidRPr="00E37E04">
        <w:rPr>
          <w:rFonts w:ascii="Times New Roman" w:hAnsi="Times New Roman" w:cs="Times New Roman"/>
          <w:i/>
          <w:sz w:val="24"/>
          <w:szCs w:val="24"/>
        </w:rPr>
        <w:t>Picea</w:t>
      </w:r>
      <w:r w:rsidR="00636F34" w:rsidRPr="00E37E04">
        <w:rPr>
          <w:rFonts w:ascii="Times New Roman" w:hAnsi="Times New Roman" w:cs="Times New Roman"/>
          <w:sz w:val="24"/>
          <w:szCs w:val="24"/>
        </w:rPr>
        <w:t xml:space="preserve"> from GBIF, over half did not report spatial coordinate uncertainty. Of the 4,519 records that did, the average spatial uncertainty was 305 meters, and the maximum was 1,970 meters. Such uncertainty may be problematic for modeling studies (Beck et al., 2014). Temporal </w:t>
      </w:r>
      <w:r w:rsidR="0080733C" w:rsidRPr="00E37E04">
        <w:rPr>
          <w:rFonts w:ascii="Times New Roman" w:hAnsi="Times New Roman" w:cs="Times New Roman"/>
          <w:sz w:val="24"/>
          <w:szCs w:val="24"/>
        </w:rPr>
        <w:t>uncertainties</w:t>
      </w:r>
      <w:r w:rsidR="00636F34" w:rsidRPr="00E37E04">
        <w:rPr>
          <w:rFonts w:ascii="Times New Roman" w:hAnsi="Times New Roman" w:cs="Times New Roman"/>
          <w:sz w:val="24"/>
          <w:szCs w:val="24"/>
        </w:rPr>
        <w:t xml:space="preserve"> </w:t>
      </w:r>
      <w:r w:rsidR="006F545D" w:rsidRPr="00E37E04">
        <w:rPr>
          <w:rFonts w:ascii="Times New Roman" w:hAnsi="Times New Roman" w:cs="Times New Roman"/>
          <w:sz w:val="24"/>
          <w:szCs w:val="24"/>
        </w:rPr>
        <w:t xml:space="preserve">in Neotoma </w:t>
      </w:r>
      <w:r w:rsidR="0080733C" w:rsidRPr="00E37E04">
        <w:rPr>
          <w:rFonts w:ascii="Times New Roman" w:hAnsi="Times New Roman" w:cs="Times New Roman"/>
          <w:sz w:val="24"/>
          <w:szCs w:val="24"/>
        </w:rPr>
        <w:t>is also large</w:t>
      </w:r>
      <w:r w:rsidR="00636F34" w:rsidRPr="00E37E04">
        <w:rPr>
          <w:rFonts w:ascii="Times New Roman" w:hAnsi="Times New Roman" w:cs="Times New Roman"/>
          <w:sz w:val="24"/>
          <w:szCs w:val="24"/>
        </w:rPr>
        <w:t>. Out of a sample of 32,341 age controls</w:t>
      </w:r>
      <w:r w:rsidR="006F545D" w:rsidRPr="00E37E04">
        <w:rPr>
          <w:rFonts w:ascii="Times New Roman" w:hAnsi="Times New Roman" w:cs="Times New Roman"/>
          <w:sz w:val="24"/>
          <w:szCs w:val="24"/>
        </w:rPr>
        <w:t xml:space="preserve"> (e.g., radiocarbon dates</w:t>
      </w:r>
      <w:r w:rsidR="0080733C" w:rsidRPr="00E37E04">
        <w:rPr>
          <w:rFonts w:ascii="Times New Roman" w:hAnsi="Times New Roman" w:cs="Times New Roman"/>
          <w:sz w:val="24"/>
          <w:szCs w:val="24"/>
        </w:rPr>
        <w:t>, varve counts</w:t>
      </w:r>
      <w:r w:rsidR="006F545D" w:rsidRPr="00E37E04">
        <w:rPr>
          <w:rFonts w:ascii="Times New Roman" w:hAnsi="Times New Roman" w:cs="Times New Roman"/>
          <w:sz w:val="24"/>
          <w:szCs w:val="24"/>
        </w:rPr>
        <w:t>)</w:t>
      </w:r>
      <w:r w:rsidR="00636F34" w:rsidRPr="00E37E04">
        <w:rPr>
          <w:rFonts w:ascii="Times New Roman" w:hAnsi="Times New Roman" w:cs="Times New Roman"/>
          <w:sz w:val="24"/>
          <w:szCs w:val="24"/>
        </w:rPr>
        <w:t xml:space="preserve"> in the database, only 5,722 reported any age uncertainty at all. The remaining records indicate a mean uncertainty of ± 130 years of the actual date. </w:t>
      </w:r>
      <w:r w:rsidR="00C10992" w:rsidRPr="00E37E04">
        <w:rPr>
          <w:rFonts w:ascii="Times New Roman" w:hAnsi="Times New Roman" w:cs="Times New Roman"/>
          <w:sz w:val="24"/>
          <w:szCs w:val="24"/>
        </w:rPr>
        <w:t xml:space="preserve">Another key source of uncertainty in large aggregation databases is taxonomic uncertainty as incorrect identification of occurrences can have significant influence on the interpretations of synthetic studies that leverage these records. A recent study of benthic macroinvertebrates suggests that taxonomic identification error may be as high as 21% (Stribling et al., 2008). </w:t>
      </w:r>
      <w:r w:rsidRPr="00E37E04">
        <w:rPr>
          <w:rFonts w:ascii="Times New Roman" w:hAnsi="Times New Roman" w:cs="Times New Roman"/>
          <w:sz w:val="24"/>
          <w:szCs w:val="24"/>
        </w:rPr>
        <w:t>Other sources of uncertainty</w:t>
      </w:r>
      <w:r w:rsidR="00C10992" w:rsidRPr="00E37E04">
        <w:rPr>
          <w:rFonts w:ascii="Times New Roman" w:hAnsi="Times New Roman" w:cs="Times New Roman"/>
          <w:sz w:val="24"/>
          <w:szCs w:val="24"/>
        </w:rPr>
        <w:t xml:space="preserve">, including </w:t>
      </w:r>
      <w:r w:rsidRPr="00E37E04">
        <w:rPr>
          <w:rFonts w:ascii="Times New Roman" w:hAnsi="Times New Roman" w:cs="Times New Roman"/>
          <w:sz w:val="24"/>
          <w:szCs w:val="24"/>
        </w:rPr>
        <w:t>m</w:t>
      </w:r>
      <w:r w:rsidR="00C10992" w:rsidRPr="00E37E04">
        <w:rPr>
          <w:rFonts w:ascii="Times New Roman" w:hAnsi="Times New Roman" w:cs="Times New Roman"/>
          <w:sz w:val="24"/>
          <w:szCs w:val="24"/>
        </w:rPr>
        <w:t>easurement errors</w:t>
      </w:r>
      <w:r w:rsidR="006608AD" w:rsidRPr="00E37E04">
        <w:rPr>
          <w:rFonts w:ascii="Times New Roman" w:hAnsi="Times New Roman" w:cs="Times New Roman"/>
          <w:sz w:val="24"/>
          <w:szCs w:val="24"/>
        </w:rPr>
        <w:t xml:space="preserve"> and data loss</w:t>
      </w:r>
      <w:r w:rsidRPr="00E37E04">
        <w:rPr>
          <w:rFonts w:ascii="Times New Roman" w:hAnsi="Times New Roman" w:cs="Times New Roman"/>
          <w:sz w:val="24"/>
          <w:szCs w:val="24"/>
        </w:rPr>
        <w:t xml:space="preserve"> </w:t>
      </w:r>
      <w:r w:rsidR="006608AD" w:rsidRPr="00E37E04">
        <w:rPr>
          <w:rFonts w:ascii="Times New Roman" w:hAnsi="Times New Roman" w:cs="Times New Roman"/>
          <w:sz w:val="24"/>
          <w:szCs w:val="24"/>
        </w:rPr>
        <w:t>incurred between field, lab, and</w:t>
      </w:r>
      <w:r w:rsidRPr="00E37E04">
        <w:rPr>
          <w:rFonts w:ascii="Times New Roman" w:hAnsi="Times New Roman" w:cs="Times New Roman"/>
          <w:sz w:val="24"/>
          <w:szCs w:val="24"/>
        </w:rPr>
        <w:t xml:space="preserve"> database</w:t>
      </w:r>
      <w:r w:rsidR="00C10992" w:rsidRPr="00E37E04">
        <w:rPr>
          <w:rFonts w:ascii="Times New Roman" w:hAnsi="Times New Roman" w:cs="Times New Roman"/>
          <w:sz w:val="24"/>
          <w:szCs w:val="24"/>
        </w:rPr>
        <w:t>, may also be important</w:t>
      </w:r>
      <w:r w:rsidRPr="00E37E04">
        <w:rPr>
          <w:rFonts w:ascii="Times New Roman" w:hAnsi="Times New Roman" w:cs="Times New Roman"/>
          <w:sz w:val="24"/>
          <w:szCs w:val="24"/>
        </w:rPr>
        <w:t xml:space="preserve">. </w:t>
      </w:r>
    </w:p>
    <w:p w14:paraId="43C98751" w14:textId="0220CB7A" w:rsidR="00F94FEE" w:rsidRPr="00E37E04" w:rsidRDefault="00AC34D2" w:rsidP="00DA1171">
      <w:pPr>
        <w:pStyle w:val="BodyText"/>
        <w:spacing w:before="0" w:after="0" w:line="240" w:lineRule="auto"/>
        <w:ind w:firstLine="720"/>
        <w:rPr>
          <w:rFonts w:ascii="Times New Roman" w:hAnsi="Times New Roman" w:cs="Times New Roman"/>
          <w:sz w:val="24"/>
          <w:szCs w:val="24"/>
        </w:rPr>
      </w:pPr>
      <w:r w:rsidRPr="00E37E04">
        <w:rPr>
          <w:rFonts w:ascii="Times New Roman" w:hAnsi="Times New Roman" w:cs="Times New Roman"/>
          <w:sz w:val="24"/>
          <w:szCs w:val="24"/>
        </w:rPr>
        <w:t xml:space="preserve">The final piece of the Big Data framework is velocity, which characterizes the </w:t>
      </w:r>
      <w:r w:rsidR="00137CCE" w:rsidRPr="00E37E04">
        <w:rPr>
          <w:rFonts w:ascii="Times New Roman" w:hAnsi="Times New Roman" w:cs="Times New Roman"/>
          <w:sz w:val="24"/>
          <w:szCs w:val="24"/>
        </w:rPr>
        <w:t xml:space="preserve">analytical </w:t>
      </w:r>
      <w:r w:rsidRPr="00E37E04">
        <w:rPr>
          <w:rFonts w:ascii="Times New Roman" w:hAnsi="Times New Roman" w:cs="Times New Roman"/>
          <w:sz w:val="24"/>
          <w:szCs w:val="24"/>
        </w:rPr>
        <w:t>sensitivity to</w:t>
      </w:r>
      <w:r w:rsidR="001F0262" w:rsidRPr="00E37E04">
        <w:rPr>
          <w:rFonts w:ascii="Times New Roman" w:hAnsi="Times New Roman" w:cs="Times New Roman"/>
          <w:sz w:val="24"/>
          <w:szCs w:val="24"/>
        </w:rPr>
        <w:t xml:space="preserve"> </w:t>
      </w:r>
      <w:r w:rsidRPr="00E37E04">
        <w:rPr>
          <w:rFonts w:ascii="Times New Roman" w:hAnsi="Times New Roman" w:cs="Times New Roman"/>
          <w:sz w:val="24"/>
          <w:szCs w:val="24"/>
        </w:rPr>
        <w:t>time. High velocity data must be analyzed in real time as a stream to prod</w:t>
      </w:r>
      <w:r w:rsidR="0080733C" w:rsidRPr="00E37E04">
        <w:rPr>
          <w:rFonts w:ascii="Times New Roman" w:hAnsi="Times New Roman" w:cs="Times New Roman"/>
          <w:sz w:val="24"/>
          <w:szCs w:val="24"/>
        </w:rPr>
        <w:t xml:space="preserve">uce meaningful insights. </w:t>
      </w:r>
      <w:r w:rsidR="00137CCE" w:rsidRPr="00E37E04">
        <w:rPr>
          <w:rFonts w:ascii="Times New Roman" w:hAnsi="Times New Roman" w:cs="Times New Roman"/>
          <w:sz w:val="24"/>
          <w:szCs w:val="24"/>
        </w:rPr>
        <w:t>For example, t</w:t>
      </w:r>
      <w:r w:rsidR="0080733C" w:rsidRPr="00E37E04">
        <w:rPr>
          <w:rFonts w:ascii="Times New Roman" w:hAnsi="Times New Roman" w:cs="Times New Roman"/>
          <w:sz w:val="24"/>
          <w:szCs w:val="24"/>
        </w:rPr>
        <w:t xml:space="preserve">weets from the </w:t>
      </w:r>
      <w:r w:rsidR="00137CCE" w:rsidRPr="00E37E04">
        <w:rPr>
          <w:rFonts w:ascii="Times New Roman" w:hAnsi="Times New Roman" w:cs="Times New Roman"/>
          <w:sz w:val="24"/>
          <w:szCs w:val="24"/>
        </w:rPr>
        <w:t xml:space="preserve">Twitter </w:t>
      </w:r>
      <w:r w:rsidR="0080733C" w:rsidRPr="00E37E04">
        <w:rPr>
          <w:rFonts w:ascii="Times New Roman" w:hAnsi="Times New Roman" w:cs="Times New Roman"/>
          <w:sz w:val="24"/>
          <w:szCs w:val="24"/>
        </w:rPr>
        <w:t>microblogging service</w:t>
      </w:r>
      <w:r w:rsidRPr="00E37E04">
        <w:rPr>
          <w:rFonts w:ascii="Times New Roman" w:hAnsi="Times New Roman" w:cs="Times New Roman"/>
          <w:sz w:val="24"/>
          <w:szCs w:val="24"/>
        </w:rPr>
        <w:t xml:space="preserve">, </w:t>
      </w:r>
      <w:r w:rsidR="00137CCE" w:rsidRPr="00E37E04">
        <w:rPr>
          <w:rFonts w:ascii="Times New Roman" w:hAnsi="Times New Roman" w:cs="Times New Roman"/>
          <w:sz w:val="24"/>
          <w:szCs w:val="24"/>
        </w:rPr>
        <w:t xml:space="preserve">can be </w:t>
      </w:r>
      <w:r w:rsidRPr="00E37E04">
        <w:rPr>
          <w:rFonts w:ascii="Times New Roman" w:hAnsi="Times New Roman" w:cs="Times New Roman"/>
          <w:sz w:val="24"/>
          <w:szCs w:val="24"/>
        </w:rPr>
        <w:t xml:space="preserve">analyzed for </w:t>
      </w:r>
      <w:r w:rsidR="00636F34" w:rsidRPr="00E37E04">
        <w:rPr>
          <w:rFonts w:ascii="Times New Roman" w:hAnsi="Times New Roman" w:cs="Times New Roman"/>
          <w:sz w:val="24"/>
          <w:szCs w:val="24"/>
        </w:rPr>
        <w:t>trends as they are posted. User</w:t>
      </w:r>
      <w:r w:rsidRPr="00E37E04">
        <w:rPr>
          <w:rFonts w:ascii="Times New Roman" w:hAnsi="Times New Roman" w:cs="Times New Roman"/>
          <w:sz w:val="24"/>
          <w:szCs w:val="24"/>
        </w:rPr>
        <w:t>s are drawn to participation</w:t>
      </w:r>
      <w:r w:rsidR="0080733C" w:rsidRPr="00E37E04">
        <w:rPr>
          <w:rFonts w:ascii="Times New Roman" w:hAnsi="Times New Roman" w:cs="Times New Roman"/>
          <w:sz w:val="24"/>
          <w:szCs w:val="24"/>
        </w:rPr>
        <w:t xml:space="preserve"> in up-to-the minute discussion</w:t>
      </w:r>
      <w:r w:rsidRPr="00E37E04">
        <w:rPr>
          <w:rFonts w:ascii="Times New Roman" w:hAnsi="Times New Roman" w:cs="Times New Roman"/>
          <w:sz w:val="24"/>
          <w:szCs w:val="24"/>
        </w:rPr>
        <w:t xml:space="preserve"> and significant effort has been put towards the development of sophisticated algorithms that can detect clusters and trends</w:t>
      </w:r>
      <w:r w:rsidR="00137CCE" w:rsidRPr="00E37E04">
        <w:rPr>
          <w:rFonts w:ascii="Times New Roman" w:hAnsi="Times New Roman" w:cs="Times New Roman"/>
          <w:sz w:val="24"/>
          <w:szCs w:val="24"/>
        </w:rPr>
        <w:t xml:space="preserve"> in social behavior</w:t>
      </w:r>
      <w:r w:rsidRPr="00E37E04">
        <w:rPr>
          <w:rFonts w:ascii="Times New Roman" w:hAnsi="Times New Roman" w:cs="Times New Roman"/>
          <w:sz w:val="24"/>
          <w:szCs w:val="24"/>
        </w:rPr>
        <w:t xml:space="preserve"> in real time (B</w:t>
      </w:r>
      <w:r w:rsidR="00636F34" w:rsidRPr="00E37E04">
        <w:rPr>
          <w:rFonts w:ascii="Times New Roman" w:hAnsi="Times New Roman" w:cs="Times New Roman"/>
          <w:sz w:val="24"/>
          <w:szCs w:val="24"/>
        </w:rPr>
        <w:t>ifet et al., 2011; Kogan, 2014)</w:t>
      </w:r>
      <w:r w:rsidRPr="00E37E04">
        <w:rPr>
          <w:rFonts w:ascii="Times New Roman" w:hAnsi="Times New Roman" w:cs="Times New Roman"/>
          <w:sz w:val="24"/>
          <w:szCs w:val="24"/>
        </w:rPr>
        <w:t xml:space="preserve">. </w:t>
      </w:r>
      <w:r w:rsidR="000F5C50" w:rsidRPr="00E37E04">
        <w:rPr>
          <w:rFonts w:ascii="Times New Roman" w:hAnsi="Times New Roman" w:cs="Times New Roman"/>
          <w:sz w:val="24"/>
          <w:szCs w:val="24"/>
        </w:rPr>
        <w:t xml:space="preserve">Similar sensitivity to time is critical to state-of-the-art </w:t>
      </w:r>
      <w:r w:rsidR="00ED2FFF" w:rsidRPr="00E37E04">
        <w:rPr>
          <w:rFonts w:ascii="Times New Roman" w:hAnsi="Times New Roman" w:cs="Times New Roman"/>
          <w:sz w:val="24"/>
          <w:szCs w:val="24"/>
        </w:rPr>
        <w:t xml:space="preserve">warning systems </w:t>
      </w:r>
      <w:r w:rsidR="000F5C50" w:rsidRPr="00E37E04">
        <w:rPr>
          <w:rFonts w:ascii="Times New Roman" w:hAnsi="Times New Roman" w:cs="Times New Roman"/>
          <w:sz w:val="24"/>
          <w:szCs w:val="24"/>
        </w:rPr>
        <w:t xml:space="preserve">tornadoes, tsunamis, and earthquakes </w:t>
      </w:r>
      <w:r w:rsidR="00ED2FFF" w:rsidRPr="00E37E04">
        <w:rPr>
          <w:rFonts w:ascii="Times New Roman" w:hAnsi="Times New Roman" w:cs="Times New Roman"/>
          <w:sz w:val="24"/>
          <w:szCs w:val="24"/>
        </w:rPr>
        <w:t>(</w:t>
      </w:r>
      <w:r w:rsidR="00315890" w:rsidRPr="00E37E04">
        <w:rPr>
          <w:rFonts w:ascii="Times New Roman" w:hAnsi="Times New Roman" w:cs="Times New Roman"/>
          <w:sz w:val="24"/>
          <w:szCs w:val="24"/>
        </w:rPr>
        <w:t>e.g., Blewitt et al, 2009</w:t>
      </w:r>
      <w:r w:rsidR="00ED2FFF" w:rsidRPr="00E37E04">
        <w:rPr>
          <w:rFonts w:ascii="Times New Roman" w:hAnsi="Times New Roman" w:cs="Times New Roman"/>
          <w:sz w:val="24"/>
          <w:szCs w:val="24"/>
        </w:rPr>
        <w:t xml:space="preserve">).  </w:t>
      </w:r>
      <w:r w:rsidR="00137CCE" w:rsidRPr="00E37E04">
        <w:rPr>
          <w:rFonts w:ascii="Times New Roman" w:hAnsi="Times New Roman" w:cs="Times New Roman"/>
          <w:sz w:val="24"/>
          <w:szCs w:val="24"/>
        </w:rPr>
        <w:t xml:space="preserve">Velocity is perhaps the weakest fit between big data criteria and biodiversity modeling. </w:t>
      </w:r>
      <w:r w:rsidRPr="00E37E04">
        <w:rPr>
          <w:rFonts w:ascii="Times New Roman" w:hAnsi="Times New Roman" w:cs="Times New Roman"/>
          <w:sz w:val="24"/>
          <w:szCs w:val="24"/>
        </w:rPr>
        <w:t xml:space="preserve">Unlike many private sector applications, </w:t>
      </w:r>
      <w:r w:rsidR="00ED2FFF" w:rsidRPr="00E37E04">
        <w:rPr>
          <w:rFonts w:ascii="Times New Roman" w:hAnsi="Times New Roman" w:cs="Times New Roman"/>
          <w:sz w:val="24"/>
          <w:szCs w:val="24"/>
        </w:rPr>
        <w:t xml:space="preserve">there are few scientific </w:t>
      </w:r>
      <w:r w:rsidR="000F5C50" w:rsidRPr="00E37E04">
        <w:rPr>
          <w:rFonts w:ascii="Times New Roman" w:hAnsi="Times New Roman" w:cs="Times New Roman"/>
          <w:sz w:val="24"/>
          <w:szCs w:val="24"/>
        </w:rPr>
        <w:t>factors driving</w:t>
      </w:r>
      <w:r w:rsidRPr="00E37E04">
        <w:rPr>
          <w:rFonts w:ascii="Times New Roman" w:hAnsi="Times New Roman" w:cs="Times New Roman"/>
          <w:sz w:val="24"/>
          <w:szCs w:val="24"/>
        </w:rPr>
        <w:t xml:space="preserve"> </w:t>
      </w:r>
      <w:r w:rsidR="0080733C" w:rsidRPr="00E37E04">
        <w:rPr>
          <w:rFonts w:ascii="Times New Roman" w:hAnsi="Times New Roman" w:cs="Times New Roman"/>
          <w:sz w:val="24"/>
          <w:szCs w:val="24"/>
        </w:rPr>
        <w:t xml:space="preserve">biodiversity </w:t>
      </w:r>
      <w:r w:rsidRPr="00E37E04">
        <w:rPr>
          <w:rFonts w:ascii="Times New Roman" w:hAnsi="Times New Roman" w:cs="Times New Roman"/>
          <w:sz w:val="24"/>
          <w:szCs w:val="24"/>
        </w:rPr>
        <w:t xml:space="preserve">researchers to immediately analyze new </w:t>
      </w:r>
      <w:r w:rsidR="0080733C" w:rsidRPr="00E37E04">
        <w:rPr>
          <w:rFonts w:ascii="Times New Roman" w:hAnsi="Times New Roman" w:cs="Times New Roman"/>
          <w:sz w:val="24"/>
          <w:szCs w:val="24"/>
        </w:rPr>
        <w:t>occurrence</w:t>
      </w:r>
      <w:r w:rsidRPr="00E37E04">
        <w:rPr>
          <w:rFonts w:ascii="Times New Roman" w:hAnsi="Times New Roman" w:cs="Times New Roman"/>
          <w:sz w:val="24"/>
          <w:szCs w:val="24"/>
        </w:rPr>
        <w:t xml:space="preserve"> records. Moreover, automated analyses of distributional data have been warned against, due to </w:t>
      </w:r>
      <w:r w:rsidR="00315890" w:rsidRPr="00E37E04">
        <w:rPr>
          <w:rFonts w:ascii="Times New Roman" w:hAnsi="Times New Roman" w:cs="Times New Roman"/>
          <w:sz w:val="24"/>
          <w:szCs w:val="24"/>
        </w:rPr>
        <w:t>heterogeneous</w:t>
      </w:r>
      <w:r w:rsidRPr="00E37E04">
        <w:rPr>
          <w:rFonts w:ascii="Times New Roman" w:hAnsi="Times New Roman" w:cs="Times New Roman"/>
          <w:sz w:val="24"/>
          <w:szCs w:val="24"/>
        </w:rPr>
        <w:t xml:space="preserve"> data quality (Soberón et al., 2002) and </w:t>
      </w:r>
      <w:r w:rsidR="00ED2FFF" w:rsidRPr="00E37E04">
        <w:rPr>
          <w:rFonts w:ascii="Times New Roman" w:hAnsi="Times New Roman" w:cs="Times New Roman"/>
          <w:sz w:val="24"/>
          <w:szCs w:val="24"/>
        </w:rPr>
        <w:t xml:space="preserve">associated </w:t>
      </w:r>
      <w:r w:rsidRPr="00E37E04">
        <w:rPr>
          <w:rFonts w:ascii="Times New Roman" w:hAnsi="Times New Roman" w:cs="Times New Roman"/>
          <w:sz w:val="24"/>
          <w:szCs w:val="24"/>
        </w:rPr>
        <w:t>uncertainty.</w:t>
      </w:r>
      <w:r w:rsidR="00ED2FFF" w:rsidRPr="00E37E04">
        <w:rPr>
          <w:rFonts w:ascii="Times New Roman" w:hAnsi="Times New Roman" w:cs="Times New Roman"/>
          <w:sz w:val="24"/>
          <w:szCs w:val="24"/>
        </w:rPr>
        <w:t xml:space="preserve">  However, some kinds of environmental monitoring have a high temporal resolution (e.g. eddy flux towers) and could be in principle leveraged to provide, e.g., high-velocity, near-real-time estimates of biospheric carbon uptake and release.</w:t>
      </w:r>
    </w:p>
    <w:p w14:paraId="40401F73" w14:textId="4D762E8A" w:rsidR="00C14DB0" w:rsidRPr="00E37E04" w:rsidRDefault="00C14DB0" w:rsidP="00DA1171">
      <w:pPr>
        <w:pStyle w:val="BodyText"/>
        <w:spacing w:before="0" w:after="0" w:line="240" w:lineRule="auto"/>
        <w:ind w:firstLine="720"/>
        <w:rPr>
          <w:rFonts w:ascii="Times New Roman" w:hAnsi="Times New Roman" w:cs="Times New Roman"/>
          <w:sz w:val="24"/>
          <w:szCs w:val="24"/>
        </w:rPr>
      </w:pPr>
      <w:r w:rsidRPr="00E37E04">
        <w:rPr>
          <w:rFonts w:ascii="Times New Roman" w:hAnsi="Times New Roman" w:cs="Times New Roman"/>
          <w:sz w:val="24"/>
          <w:szCs w:val="24"/>
        </w:rPr>
        <w:t>In summary</w:t>
      </w:r>
      <w:r w:rsidR="00AC34D2" w:rsidRPr="00E37E04">
        <w:rPr>
          <w:rFonts w:ascii="Times New Roman" w:hAnsi="Times New Roman" w:cs="Times New Roman"/>
          <w:sz w:val="24"/>
          <w:szCs w:val="24"/>
        </w:rPr>
        <w:t xml:space="preserve">, ecological occurrence data requires advanced, sophisticated techniques to store and analyze, and demonstrates high volume, low veracity, and </w:t>
      </w:r>
      <w:r w:rsidR="0080733C" w:rsidRPr="00E37E04">
        <w:rPr>
          <w:rFonts w:ascii="Times New Roman" w:hAnsi="Times New Roman" w:cs="Times New Roman"/>
          <w:sz w:val="24"/>
          <w:szCs w:val="24"/>
        </w:rPr>
        <w:t>substantial</w:t>
      </w:r>
      <w:r w:rsidR="00AC34D2" w:rsidRPr="00E37E04">
        <w:rPr>
          <w:rFonts w:ascii="Times New Roman" w:hAnsi="Times New Roman" w:cs="Times New Roman"/>
          <w:sz w:val="24"/>
          <w:szCs w:val="24"/>
        </w:rPr>
        <w:t xml:space="preserve"> variety</w:t>
      </w:r>
      <w:r w:rsidRPr="00E37E04">
        <w:rPr>
          <w:rFonts w:ascii="Times New Roman" w:hAnsi="Times New Roman" w:cs="Times New Roman"/>
          <w:sz w:val="24"/>
          <w:szCs w:val="24"/>
        </w:rPr>
        <w:t>, and sensitivity</w:t>
      </w:r>
      <w:r w:rsidR="00315890" w:rsidRPr="00E37E04">
        <w:rPr>
          <w:rFonts w:ascii="Times New Roman" w:hAnsi="Times New Roman" w:cs="Times New Roman"/>
          <w:sz w:val="24"/>
          <w:szCs w:val="24"/>
        </w:rPr>
        <w:t xml:space="preserve"> to time</w:t>
      </w:r>
      <w:r w:rsidRPr="00E37E04">
        <w:rPr>
          <w:rFonts w:ascii="Times New Roman" w:hAnsi="Times New Roman" w:cs="Times New Roman"/>
          <w:sz w:val="24"/>
          <w:szCs w:val="24"/>
        </w:rPr>
        <w:t xml:space="preserve"> (velocity)</w:t>
      </w:r>
      <w:r w:rsidR="00AC34D2" w:rsidRPr="00E37E04">
        <w:rPr>
          <w:rFonts w:ascii="Times New Roman" w:hAnsi="Times New Roman" w:cs="Times New Roman"/>
          <w:sz w:val="24"/>
          <w:szCs w:val="24"/>
        </w:rPr>
        <w:t xml:space="preserve">, and should therefore </w:t>
      </w:r>
      <w:r w:rsidR="00636F34" w:rsidRPr="00E37E04">
        <w:rPr>
          <w:rFonts w:ascii="Times New Roman" w:hAnsi="Times New Roman" w:cs="Times New Roman"/>
          <w:sz w:val="24"/>
          <w:szCs w:val="24"/>
        </w:rPr>
        <w:t xml:space="preserve">be considered </w:t>
      </w:r>
      <w:r w:rsidR="00315890" w:rsidRPr="00E37E04">
        <w:rPr>
          <w:rFonts w:ascii="Times New Roman" w:hAnsi="Times New Roman" w:cs="Times New Roman"/>
          <w:sz w:val="24"/>
          <w:szCs w:val="24"/>
        </w:rPr>
        <w:t>big d</w:t>
      </w:r>
      <w:r w:rsidR="00AC34D2" w:rsidRPr="00E37E04">
        <w:rPr>
          <w:rFonts w:ascii="Times New Roman" w:hAnsi="Times New Roman" w:cs="Times New Roman"/>
          <w:sz w:val="24"/>
          <w:szCs w:val="24"/>
        </w:rPr>
        <w:t xml:space="preserve">ata. </w:t>
      </w:r>
      <w:r w:rsidR="0080733C" w:rsidRPr="00E37E04">
        <w:rPr>
          <w:rFonts w:ascii="Times New Roman" w:hAnsi="Times New Roman" w:cs="Times New Roman"/>
          <w:sz w:val="24"/>
          <w:szCs w:val="24"/>
        </w:rPr>
        <w:t xml:space="preserve">To fully and accurately derive value from new data being added to these databases, novel techniques for working with this data are required, while traditional statistical analyses </w:t>
      </w:r>
      <w:r w:rsidR="00AC34D2" w:rsidRPr="00E37E04">
        <w:rPr>
          <w:rFonts w:ascii="Times New Roman" w:hAnsi="Times New Roman" w:cs="Times New Roman"/>
          <w:sz w:val="24"/>
          <w:szCs w:val="24"/>
        </w:rPr>
        <w:t xml:space="preserve">may begin to suffer because they were not designed to handle </w:t>
      </w:r>
      <w:r w:rsidRPr="00E37E04">
        <w:rPr>
          <w:rFonts w:ascii="Times New Roman" w:hAnsi="Times New Roman" w:cs="Times New Roman"/>
          <w:sz w:val="24"/>
          <w:szCs w:val="24"/>
        </w:rPr>
        <w:t>b</w:t>
      </w:r>
      <w:r w:rsidR="00AC34D2" w:rsidRPr="00E37E04">
        <w:rPr>
          <w:rFonts w:ascii="Times New Roman" w:hAnsi="Times New Roman" w:cs="Times New Roman"/>
          <w:sz w:val="24"/>
          <w:szCs w:val="24"/>
        </w:rPr>
        <w:t xml:space="preserve">ig </w:t>
      </w:r>
      <w:r w:rsidR="0080733C" w:rsidRPr="00E37E04">
        <w:rPr>
          <w:rFonts w:ascii="Times New Roman" w:hAnsi="Times New Roman" w:cs="Times New Roman"/>
          <w:sz w:val="24"/>
          <w:szCs w:val="24"/>
        </w:rPr>
        <w:t>datasets</w:t>
      </w:r>
      <w:r w:rsidR="00AC34D2" w:rsidRPr="00E37E04">
        <w:rPr>
          <w:rFonts w:ascii="Times New Roman" w:hAnsi="Times New Roman" w:cs="Times New Roman"/>
          <w:sz w:val="24"/>
          <w:szCs w:val="24"/>
        </w:rPr>
        <w:t xml:space="preserve">. </w:t>
      </w:r>
    </w:p>
    <w:p w14:paraId="625CF8DC" w14:textId="77777777" w:rsidR="00F94FEE" w:rsidRPr="001A4B99" w:rsidRDefault="00AC34D2" w:rsidP="00A20E63">
      <w:pPr>
        <w:pStyle w:val="Heading2"/>
        <w:rPr>
          <w:rFonts w:cs="Times New Roman"/>
        </w:rPr>
      </w:pPr>
      <w:bookmarkStart w:id="14" w:name="cloud-computing-in-the-sciences"/>
      <w:bookmarkStart w:id="15" w:name="_Toc351117845"/>
      <w:bookmarkEnd w:id="14"/>
      <w:r w:rsidRPr="001A4B99">
        <w:rPr>
          <w:rFonts w:cs="Times New Roman"/>
        </w:rPr>
        <w:t>Cloud Computing in the Sciences</w:t>
      </w:r>
      <w:bookmarkEnd w:id="15"/>
    </w:p>
    <w:p w14:paraId="08554671" w14:textId="4DDDB8D0" w:rsidR="00F94FEE" w:rsidRPr="00E37E04" w:rsidRDefault="00AC34D2" w:rsidP="00DA1171">
      <w:pPr>
        <w:pStyle w:val="FirstParagraph"/>
        <w:spacing w:before="0" w:after="0" w:line="240" w:lineRule="auto"/>
        <w:ind w:firstLine="720"/>
        <w:rPr>
          <w:rFonts w:ascii="Times New Roman" w:hAnsi="Times New Roman" w:cs="Times New Roman"/>
          <w:sz w:val="24"/>
          <w:szCs w:val="24"/>
        </w:rPr>
      </w:pPr>
      <w:r w:rsidRPr="00E37E04">
        <w:rPr>
          <w:rFonts w:ascii="Times New Roman" w:hAnsi="Times New Roman" w:cs="Times New Roman"/>
          <w:sz w:val="24"/>
          <w:szCs w:val="24"/>
        </w:rPr>
        <w:t xml:space="preserve">In recent years, large technology companies have promoted cloud computing as a way of overcoming the computational challenges associated with Big Data. </w:t>
      </w:r>
      <w:r w:rsidR="00E7710A" w:rsidRPr="00E37E04">
        <w:rPr>
          <w:rFonts w:ascii="Times New Roman" w:hAnsi="Times New Roman" w:cs="Times New Roman"/>
          <w:sz w:val="24"/>
          <w:szCs w:val="24"/>
        </w:rPr>
        <w:t>The</w:t>
      </w:r>
      <w:r w:rsidRPr="00E37E04">
        <w:rPr>
          <w:rFonts w:ascii="Times New Roman" w:hAnsi="Times New Roman" w:cs="Times New Roman"/>
          <w:sz w:val="24"/>
          <w:szCs w:val="24"/>
        </w:rPr>
        <w:t xml:space="preserve"> cloud leverage</w:t>
      </w:r>
      <w:r w:rsidR="00D91508" w:rsidRPr="00E37E04">
        <w:rPr>
          <w:rFonts w:ascii="Times New Roman" w:hAnsi="Times New Roman" w:cs="Times New Roman"/>
          <w:sz w:val="24"/>
          <w:szCs w:val="24"/>
        </w:rPr>
        <w:t>s</w:t>
      </w:r>
      <w:r w:rsidRPr="00E37E04">
        <w:rPr>
          <w:rFonts w:ascii="Times New Roman" w:hAnsi="Times New Roman" w:cs="Times New Roman"/>
          <w:sz w:val="24"/>
          <w:szCs w:val="24"/>
        </w:rPr>
        <w:t xml:space="preserve"> distributed networks of </w:t>
      </w:r>
      <w:r w:rsidR="00FD38FA" w:rsidRPr="00E37E04">
        <w:rPr>
          <w:rFonts w:ascii="Times New Roman" w:hAnsi="Times New Roman" w:cs="Times New Roman"/>
          <w:sz w:val="24"/>
          <w:szCs w:val="24"/>
        </w:rPr>
        <w:t xml:space="preserve">virtualized </w:t>
      </w:r>
      <w:r w:rsidRPr="00E37E04">
        <w:rPr>
          <w:rFonts w:ascii="Times New Roman" w:hAnsi="Times New Roman" w:cs="Times New Roman"/>
          <w:sz w:val="24"/>
          <w:szCs w:val="24"/>
        </w:rPr>
        <w:t>physical machines to create a computing utility</w:t>
      </w:r>
      <w:r w:rsidR="00091705" w:rsidRPr="00E37E04">
        <w:rPr>
          <w:rFonts w:ascii="Times New Roman" w:hAnsi="Times New Roman" w:cs="Times New Roman"/>
          <w:sz w:val="24"/>
          <w:szCs w:val="24"/>
        </w:rPr>
        <w:t>, providing</w:t>
      </w:r>
      <w:r w:rsidR="00E7710A" w:rsidRPr="00E37E04">
        <w:rPr>
          <w:rFonts w:ascii="Times New Roman" w:hAnsi="Times New Roman" w:cs="Times New Roman"/>
          <w:sz w:val="24"/>
          <w:szCs w:val="24"/>
        </w:rPr>
        <w:t xml:space="preserve"> a pay-as-you-go business model and large economies of scale</w:t>
      </w:r>
      <w:r w:rsidR="00091705" w:rsidRPr="00E37E04">
        <w:rPr>
          <w:rFonts w:ascii="Times New Roman" w:hAnsi="Times New Roman" w:cs="Times New Roman"/>
          <w:sz w:val="24"/>
          <w:szCs w:val="24"/>
        </w:rPr>
        <w:t xml:space="preserve"> (Armbrust, 2009; Hassan, 2011)</w:t>
      </w:r>
      <w:r w:rsidR="00E7710A" w:rsidRPr="00E37E04">
        <w:rPr>
          <w:rFonts w:ascii="Times New Roman" w:hAnsi="Times New Roman" w:cs="Times New Roman"/>
          <w:sz w:val="24"/>
          <w:szCs w:val="24"/>
        </w:rPr>
        <w:t xml:space="preserve"> that delivers abstract resources and services, in addition to storage and compute resources (Foster et al., 2008). </w:t>
      </w:r>
      <w:r w:rsidRPr="00E37E04">
        <w:rPr>
          <w:rFonts w:ascii="Times New Roman" w:hAnsi="Times New Roman" w:cs="Times New Roman"/>
          <w:sz w:val="24"/>
          <w:szCs w:val="24"/>
        </w:rPr>
        <w:t>While some organizations and universities h</w:t>
      </w:r>
      <w:r w:rsidR="00D545A2" w:rsidRPr="00E37E04">
        <w:rPr>
          <w:rFonts w:ascii="Times New Roman" w:hAnsi="Times New Roman" w:cs="Times New Roman"/>
          <w:sz w:val="24"/>
          <w:szCs w:val="24"/>
        </w:rPr>
        <w:t xml:space="preserve">ave developed ‘private clouds’ -- </w:t>
      </w:r>
      <w:r w:rsidRPr="00E37E04">
        <w:rPr>
          <w:rFonts w:ascii="Times New Roman" w:hAnsi="Times New Roman" w:cs="Times New Roman"/>
          <w:sz w:val="24"/>
          <w:szCs w:val="24"/>
        </w:rPr>
        <w:t xml:space="preserve">large </w:t>
      </w:r>
      <w:r w:rsidRPr="00E37E04">
        <w:rPr>
          <w:rFonts w:ascii="Times New Roman" w:hAnsi="Times New Roman" w:cs="Times New Roman"/>
          <w:sz w:val="24"/>
          <w:szCs w:val="24"/>
        </w:rPr>
        <w:lastRenderedPageBreak/>
        <w:t>collections of virtualized servers not made a</w:t>
      </w:r>
      <w:r w:rsidR="00D545A2" w:rsidRPr="00E37E04">
        <w:rPr>
          <w:rFonts w:ascii="Times New Roman" w:hAnsi="Times New Roman" w:cs="Times New Roman"/>
          <w:sz w:val="24"/>
          <w:szCs w:val="24"/>
        </w:rPr>
        <w:t>vailable to the general public</w:t>
      </w:r>
      <w:r w:rsidR="00E7710A" w:rsidRPr="00E37E04">
        <w:rPr>
          <w:rFonts w:ascii="Times New Roman" w:hAnsi="Times New Roman" w:cs="Times New Roman"/>
          <w:sz w:val="24"/>
          <w:szCs w:val="24"/>
        </w:rPr>
        <w:t>, similar to computing grids</w:t>
      </w:r>
      <w:r w:rsidR="00D545A2" w:rsidRPr="00E37E04">
        <w:rPr>
          <w:rFonts w:ascii="Times New Roman" w:hAnsi="Times New Roman" w:cs="Times New Roman"/>
          <w:sz w:val="24"/>
          <w:szCs w:val="24"/>
        </w:rPr>
        <w:t xml:space="preserve"> -- </w:t>
      </w:r>
      <w:r w:rsidRPr="00E37E04">
        <w:rPr>
          <w:rFonts w:ascii="Times New Roman" w:hAnsi="Times New Roman" w:cs="Times New Roman"/>
          <w:sz w:val="24"/>
          <w:szCs w:val="24"/>
        </w:rPr>
        <w:t>many researchers have recognized the potential f</w:t>
      </w:r>
      <w:r w:rsidR="00D545A2" w:rsidRPr="00E37E04">
        <w:rPr>
          <w:rFonts w:ascii="Times New Roman" w:hAnsi="Times New Roman" w:cs="Times New Roman"/>
          <w:sz w:val="24"/>
          <w:szCs w:val="24"/>
        </w:rPr>
        <w:t xml:space="preserve">or incorporating public clouds -- </w:t>
      </w:r>
      <w:r w:rsidRPr="00E37E04">
        <w:rPr>
          <w:rFonts w:ascii="Times New Roman" w:hAnsi="Times New Roman" w:cs="Times New Roman"/>
          <w:sz w:val="24"/>
          <w:szCs w:val="24"/>
        </w:rPr>
        <w:t>provided as a service by a cloud provid</w:t>
      </w:r>
      <w:r w:rsidR="00D545A2" w:rsidRPr="00E37E04">
        <w:rPr>
          <w:rFonts w:ascii="Times New Roman" w:hAnsi="Times New Roman" w:cs="Times New Roman"/>
          <w:sz w:val="24"/>
          <w:szCs w:val="24"/>
        </w:rPr>
        <w:t xml:space="preserve">er -- </w:t>
      </w:r>
      <w:r w:rsidRPr="00E37E04">
        <w:rPr>
          <w:rFonts w:ascii="Times New Roman" w:hAnsi="Times New Roman" w:cs="Times New Roman"/>
          <w:sz w:val="24"/>
          <w:szCs w:val="24"/>
        </w:rPr>
        <w:t>into their workflows. With this technology, scientists with little or no computational infrastructure can access scalable and cost-effective computational resources</w:t>
      </w:r>
      <w:r w:rsidR="00D545A2" w:rsidRPr="00E37E04">
        <w:rPr>
          <w:rFonts w:ascii="Times New Roman" w:hAnsi="Times New Roman" w:cs="Times New Roman"/>
          <w:sz w:val="24"/>
          <w:szCs w:val="24"/>
        </w:rPr>
        <w:t xml:space="preserve"> </w:t>
      </w:r>
      <w:r w:rsidRPr="00E37E04">
        <w:rPr>
          <w:rFonts w:ascii="Times New Roman" w:hAnsi="Times New Roman" w:cs="Times New Roman"/>
          <w:sz w:val="24"/>
          <w:szCs w:val="24"/>
        </w:rPr>
        <w:t>(Hsu et al., 2013).</w:t>
      </w:r>
      <w:r w:rsidR="00DD209B" w:rsidRPr="00E37E04">
        <w:rPr>
          <w:rFonts w:ascii="Times New Roman" w:hAnsi="Times New Roman" w:cs="Times New Roman"/>
          <w:sz w:val="24"/>
          <w:szCs w:val="24"/>
        </w:rPr>
        <w:t xml:space="preserve"> </w:t>
      </w:r>
      <w:r w:rsidRPr="00E37E04">
        <w:rPr>
          <w:rFonts w:ascii="Times New Roman" w:hAnsi="Times New Roman" w:cs="Times New Roman"/>
          <w:sz w:val="24"/>
          <w:szCs w:val="24"/>
        </w:rPr>
        <w:t xml:space="preserve">Major </w:t>
      </w:r>
      <w:r w:rsidR="00FD38FA" w:rsidRPr="00E37E04">
        <w:rPr>
          <w:rFonts w:ascii="Times New Roman" w:hAnsi="Times New Roman" w:cs="Times New Roman"/>
          <w:sz w:val="24"/>
          <w:szCs w:val="24"/>
        </w:rPr>
        <w:t xml:space="preserve">federal agencies and </w:t>
      </w:r>
      <w:r w:rsidRPr="00E37E04">
        <w:rPr>
          <w:rFonts w:ascii="Times New Roman" w:hAnsi="Times New Roman" w:cs="Times New Roman"/>
          <w:sz w:val="24"/>
          <w:szCs w:val="24"/>
        </w:rPr>
        <w:t xml:space="preserve">scientific organizations in the United States, including the NSF and NASA, have </w:t>
      </w:r>
      <w:r w:rsidR="00D545A2" w:rsidRPr="00E37E04">
        <w:rPr>
          <w:rFonts w:ascii="Times New Roman" w:hAnsi="Times New Roman" w:cs="Times New Roman"/>
          <w:sz w:val="24"/>
          <w:szCs w:val="24"/>
        </w:rPr>
        <w:t xml:space="preserve">actively promoted </w:t>
      </w:r>
      <w:r w:rsidRPr="00E37E04">
        <w:rPr>
          <w:rFonts w:ascii="Times New Roman" w:hAnsi="Times New Roman" w:cs="Times New Roman"/>
          <w:sz w:val="24"/>
          <w:szCs w:val="24"/>
        </w:rPr>
        <w:t xml:space="preserve">cloud computing. Spurred by the U.S. Office of Management and Budget’s “25 Point Plan to Reform Federal Information Technology Management” (Kundra, 2010), </w:t>
      </w:r>
      <w:r w:rsidR="00A71FD2" w:rsidRPr="00E37E04">
        <w:rPr>
          <w:rFonts w:ascii="Times New Roman" w:hAnsi="Times New Roman" w:cs="Times New Roman"/>
          <w:sz w:val="24"/>
          <w:szCs w:val="24"/>
        </w:rPr>
        <w:t>all</w:t>
      </w:r>
      <w:ins w:id="16" w:author="Jack W Williams" w:date="2017-02-27T10:31:00Z">
        <w:r w:rsidR="00C14DB0" w:rsidRPr="00E37E04">
          <w:rPr>
            <w:rFonts w:ascii="Times New Roman" w:hAnsi="Times New Roman" w:cs="Times New Roman"/>
            <w:sz w:val="24"/>
            <w:szCs w:val="24"/>
          </w:rPr>
          <w:t xml:space="preserve"> </w:t>
        </w:r>
      </w:ins>
      <w:r w:rsidRPr="00E37E04">
        <w:rPr>
          <w:rFonts w:ascii="Times New Roman" w:hAnsi="Times New Roman" w:cs="Times New Roman"/>
          <w:sz w:val="24"/>
          <w:szCs w:val="24"/>
        </w:rPr>
        <w:t>federal agencies are now required to adopt a “Cloud First” policy when “contemplating IT purchases and evaluate secure, reliable, and cost-effective cloud computing alternatives when making new IT investments” (</w:t>
      </w:r>
      <w:r w:rsidR="008C49DE" w:rsidRPr="00E37E04">
        <w:rPr>
          <w:rFonts w:ascii="Times New Roman" w:hAnsi="Times New Roman" w:cs="Times New Roman"/>
          <w:sz w:val="24"/>
          <w:szCs w:val="24"/>
        </w:rPr>
        <w:t xml:space="preserve">Office of the Inspector General, </w:t>
      </w:r>
      <w:r w:rsidRPr="00E37E04">
        <w:rPr>
          <w:rFonts w:ascii="Times New Roman" w:hAnsi="Times New Roman" w:cs="Times New Roman"/>
          <w:sz w:val="24"/>
          <w:szCs w:val="24"/>
        </w:rPr>
        <w:t xml:space="preserve">2013). The federal plan also </w:t>
      </w:r>
      <w:r w:rsidR="00D545A2" w:rsidRPr="00E37E04">
        <w:rPr>
          <w:rFonts w:ascii="Times New Roman" w:hAnsi="Times New Roman" w:cs="Times New Roman"/>
          <w:sz w:val="24"/>
          <w:szCs w:val="24"/>
        </w:rPr>
        <w:t>created</w:t>
      </w:r>
      <w:r w:rsidRPr="00E37E04">
        <w:rPr>
          <w:rFonts w:ascii="Times New Roman" w:hAnsi="Times New Roman" w:cs="Times New Roman"/>
          <w:sz w:val="24"/>
          <w:szCs w:val="24"/>
        </w:rPr>
        <w:t xml:space="preserve"> programs to help agencies adopt cloud </w:t>
      </w:r>
      <w:r w:rsidR="00D545A2" w:rsidRPr="00E37E04">
        <w:rPr>
          <w:rFonts w:ascii="Times New Roman" w:hAnsi="Times New Roman" w:cs="Times New Roman"/>
          <w:sz w:val="24"/>
          <w:szCs w:val="24"/>
        </w:rPr>
        <w:t>solutions</w:t>
      </w:r>
      <w:r w:rsidRPr="00E37E04">
        <w:rPr>
          <w:rFonts w:ascii="Times New Roman" w:hAnsi="Times New Roman" w:cs="Times New Roman"/>
          <w:sz w:val="24"/>
          <w:szCs w:val="24"/>
        </w:rPr>
        <w:t xml:space="preserve">, reducing the effort needed to screen cloud providers for data security policies and enable rapid procurement of cloud services (Kundra, 2010). NSF </w:t>
      </w:r>
      <w:r w:rsidR="00C14DB0" w:rsidRPr="00E37E04">
        <w:rPr>
          <w:rFonts w:ascii="Times New Roman" w:hAnsi="Times New Roman" w:cs="Times New Roman"/>
          <w:sz w:val="24"/>
          <w:szCs w:val="24"/>
        </w:rPr>
        <w:t>has launched new</w:t>
      </w:r>
      <w:r w:rsidRPr="00E37E04">
        <w:rPr>
          <w:rFonts w:ascii="Times New Roman" w:hAnsi="Times New Roman" w:cs="Times New Roman"/>
          <w:sz w:val="24"/>
          <w:szCs w:val="24"/>
        </w:rPr>
        <w:t xml:space="preserve"> solicitation</w:t>
      </w:r>
      <w:r w:rsidR="00C14DB0" w:rsidRPr="00E37E04">
        <w:rPr>
          <w:rFonts w:ascii="Times New Roman" w:hAnsi="Times New Roman" w:cs="Times New Roman"/>
          <w:sz w:val="24"/>
          <w:szCs w:val="24"/>
        </w:rPr>
        <w:t>s experimenting with and developing new cloud architectures for scientific computing (N</w:t>
      </w:r>
      <w:r w:rsidR="00BC006C" w:rsidRPr="00E37E04">
        <w:rPr>
          <w:rFonts w:ascii="Times New Roman" w:hAnsi="Times New Roman" w:cs="Times New Roman"/>
          <w:sz w:val="24"/>
          <w:szCs w:val="24"/>
        </w:rPr>
        <w:t>ational Science Foundation, 2012; National Science Foundation, 2014</w:t>
      </w:r>
      <w:r w:rsidR="00C14DB0" w:rsidRPr="00E37E04">
        <w:rPr>
          <w:rFonts w:ascii="Times New Roman" w:hAnsi="Times New Roman" w:cs="Times New Roman"/>
          <w:sz w:val="24"/>
          <w:szCs w:val="24"/>
        </w:rPr>
        <w:t xml:space="preserve">). </w:t>
      </w:r>
      <w:r w:rsidR="00D545A2" w:rsidRPr="00E37E04">
        <w:rPr>
          <w:rFonts w:ascii="Times New Roman" w:hAnsi="Times New Roman" w:cs="Times New Roman"/>
          <w:sz w:val="24"/>
          <w:szCs w:val="24"/>
        </w:rPr>
        <w:t xml:space="preserve">Public cloud providers, such as Amazon Web Services and Google Cloud Compute, </w:t>
      </w:r>
      <w:r w:rsidR="0019117E" w:rsidRPr="00E37E04">
        <w:rPr>
          <w:rFonts w:ascii="Times New Roman" w:hAnsi="Times New Roman" w:cs="Times New Roman"/>
          <w:sz w:val="24"/>
          <w:szCs w:val="24"/>
        </w:rPr>
        <w:t>support scientific enterprise by providing</w:t>
      </w:r>
      <w:r w:rsidRPr="00E37E04">
        <w:rPr>
          <w:rFonts w:ascii="Times New Roman" w:hAnsi="Times New Roman" w:cs="Times New Roman"/>
          <w:sz w:val="24"/>
          <w:szCs w:val="24"/>
        </w:rPr>
        <w:t xml:space="preserve"> large</w:t>
      </w:r>
      <w:r w:rsidR="00D545A2" w:rsidRPr="00E37E04">
        <w:rPr>
          <w:rFonts w:ascii="Times New Roman" w:hAnsi="Times New Roman" w:cs="Times New Roman"/>
          <w:sz w:val="24"/>
          <w:szCs w:val="24"/>
        </w:rPr>
        <w:t>,</w:t>
      </w:r>
      <w:r w:rsidRPr="00E37E04">
        <w:rPr>
          <w:rFonts w:ascii="Times New Roman" w:hAnsi="Times New Roman" w:cs="Times New Roman"/>
          <w:sz w:val="24"/>
          <w:szCs w:val="24"/>
        </w:rPr>
        <w:t xml:space="preserve"> open-access datasets for public consumption, including Landsat images, real-time NEXRAD radar, and the 1000 Genomes project, </w:t>
      </w:r>
      <w:r w:rsidR="0019117E" w:rsidRPr="00E37E04">
        <w:rPr>
          <w:rFonts w:ascii="Times New Roman" w:hAnsi="Times New Roman" w:cs="Times New Roman"/>
          <w:sz w:val="24"/>
          <w:szCs w:val="24"/>
        </w:rPr>
        <w:t xml:space="preserve">and by soliciting grants for researchers incorporating cloud computing into their research. </w:t>
      </w:r>
    </w:p>
    <w:p w14:paraId="4A7C0596" w14:textId="3B6B0AAD" w:rsidR="00F94FEE" w:rsidRPr="00E37E04" w:rsidRDefault="00AC34D2" w:rsidP="00DA1171">
      <w:pPr>
        <w:pStyle w:val="BodyText"/>
        <w:spacing w:before="0" w:after="0" w:line="240" w:lineRule="auto"/>
        <w:ind w:firstLine="720"/>
        <w:rPr>
          <w:rFonts w:ascii="Times New Roman" w:hAnsi="Times New Roman" w:cs="Times New Roman"/>
          <w:sz w:val="24"/>
          <w:szCs w:val="24"/>
        </w:rPr>
      </w:pPr>
      <w:r w:rsidRPr="00E37E04">
        <w:rPr>
          <w:rFonts w:ascii="Times New Roman" w:hAnsi="Times New Roman" w:cs="Times New Roman"/>
          <w:sz w:val="24"/>
          <w:szCs w:val="24"/>
        </w:rPr>
        <w:t xml:space="preserve">Cloud technology, both public and private, has </w:t>
      </w:r>
      <w:r w:rsidR="00B57458" w:rsidRPr="00E37E04">
        <w:rPr>
          <w:rFonts w:ascii="Times New Roman" w:hAnsi="Times New Roman" w:cs="Times New Roman"/>
          <w:sz w:val="24"/>
          <w:szCs w:val="24"/>
        </w:rPr>
        <w:t>extended into</w:t>
      </w:r>
      <w:r w:rsidR="0019117E" w:rsidRPr="00E37E04">
        <w:rPr>
          <w:rFonts w:ascii="Times New Roman" w:hAnsi="Times New Roman" w:cs="Times New Roman"/>
          <w:sz w:val="24"/>
          <w:szCs w:val="24"/>
        </w:rPr>
        <w:t xml:space="preserve"> many fields, including</w:t>
      </w:r>
      <w:r w:rsidRPr="00E37E04">
        <w:rPr>
          <w:rFonts w:ascii="Times New Roman" w:hAnsi="Times New Roman" w:cs="Times New Roman"/>
          <w:sz w:val="24"/>
          <w:szCs w:val="24"/>
        </w:rPr>
        <w:t xml:space="preserve"> bioinformatics </w:t>
      </w:r>
      <w:r w:rsidR="00513379" w:rsidRPr="00E37E04">
        <w:rPr>
          <w:rFonts w:ascii="Times New Roman" w:hAnsi="Times New Roman" w:cs="Times New Roman"/>
          <w:sz w:val="24"/>
          <w:szCs w:val="24"/>
        </w:rPr>
        <w:t>(Hsu et al., 2013, Issa et al., 2013</w:t>
      </w:r>
      <w:r w:rsidRPr="00E37E04">
        <w:rPr>
          <w:rFonts w:ascii="Times New Roman" w:hAnsi="Times New Roman" w:cs="Times New Roman"/>
          <w:sz w:val="24"/>
          <w:szCs w:val="24"/>
        </w:rPr>
        <w:t>; Stein</w:t>
      </w:r>
      <w:r w:rsidR="00D545A2" w:rsidRPr="00E37E04">
        <w:rPr>
          <w:rFonts w:ascii="Times New Roman" w:hAnsi="Times New Roman" w:cs="Times New Roman"/>
          <w:sz w:val="24"/>
          <w:szCs w:val="24"/>
        </w:rPr>
        <w:t xml:space="preserve"> et al.</w:t>
      </w:r>
      <w:r w:rsidRPr="00E37E04">
        <w:rPr>
          <w:rFonts w:ascii="Times New Roman" w:hAnsi="Times New Roman" w:cs="Times New Roman"/>
          <w:sz w:val="24"/>
          <w:szCs w:val="24"/>
        </w:rPr>
        <w:t>, 2007) and climate analytics</w:t>
      </w:r>
      <w:r w:rsidR="00D545A2" w:rsidRPr="00E37E04">
        <w:rPr>
          <w:rFonts w:ascii="Times New Roman" w:hAnsi="Times New Roman" w:cs="Times New Roman"/>
          <w:sz w:val="24"/>
          <w:szCs w:val="24"/>
        </w:rPr>
        <w:t xml:space="preserve"> </w:t>
      </w:r>
      <w:r w:rsidRPr="00E37E04">
        <w:rPr>
          <w:rFonts w:ascii="Times New Roman" w:hAnsi="Times New Roman" w:cs="Times New Roman"/>
          <w:sz w:val="24"/>
          <w:szCs w:val="24"/>
        </w:rPr>
        <w:t>(Lu et al., 2011; Schnase</w:t>
      </w:r>
      <w:r w:rsidR="002C79B5" w:rsidRPr="00E37E04">
        <w:rPr>
          <w:rFonts w:ascii="Times New Roman" w:hAnsi="Times New Roman" w:cs="Times New Roman"/>
          <w:sz w:val="24"/>
          <w:szCs w:val="24"/>
        </w:rPr>
        <w:t xml:space="preserve"> et al.</w:t>
      </w:r>
      <w:r w:rsidRPr="00E37E04">
        <w:rPr>
          <w:rFonts w:ascii="Times New Roman" w:hAnsi="Times New Roman" w:cs="Times New Roman"/>
          <w:sz w:val="24"/>
          <w:szCs w:val="24"/>
        </w:rPr>
        <w:t xml:space="preserve">, </w:t>
      </w:r>
      <w:r w:rsidR="00B57458" w:rsidRPr="00E37E04">
        <w:rPr>
          <w:rFonts w:ascii="Times New Roman" w:hAnsi="Times New Roman" w:cs="Times New Roman"/>
          <w:sz w:val="24"/>
          <w:szCs w:val="24"/>
        </w:rPr>
        <w:t xml:space="preserve">2014, </w:t>
      </w:r>
      <w:r w:rsidRPr="00E37E04">
        <w:rPr>
          <w:rFonts w:ascii="Times New Roman" w:hAnsi="Times New Roman" w:cs="Times New Roman"/>
          <w:sz w:val="24"/>
          <w:szCs w:val="24"/>
        </w:rPr>
        <w:t>201</w:t>
      </w:r>
      <w:r w:rsidR="00513379" w:rsidRPr="00E37E04">
        <w:rPr>
          <w:rFonts w:ascii="Times New Roman" w:hAnsi="Times New Roman" w:cs="Times New Roman"/>
          <w:sz w:val="24"/>
          <w:szCs w:val="24"/>
        </w:rPr>
        <w:t>5). Cloud-</w:t>
      </w:r>
      <w:r w:rsidRPr="00E37E04">
        <w:rPr>
          <w:rFonts w:ascii="Times New Roman" w:hAnsi="Times New Roman" w:cs="Times New Roman"/>
          <w:sz w:val="24"/>
          <w:szCs w:val="24"/>
        </w:rPr>
        <w:t xml:space="preserve">based solutions for bioinformatics research relieve the large memory requirements often </w:t>
      </w:r>
      <w:r w:rsidR="00B57458" w:rsidRPr="00E37E04">
        <w:rPr>
          <w:rFonts w:ascii="Times New Roman" w:hAnsi="Times New Roman" w:cs="Times New Roman"/>
          <w:sz w:val="24"/>
          <w:szCs w:val="24"/>
        </w:rPr>
        <w:t>associated with</w:t>
      </w:r>
      <w:r w:rsidRPr="00E37E04">
        <w:rPr>
          <w:rFonts w:ascii="Times New Roman" w:hAnsi="Times New Roman" w:cs="Times New Roman"/>
          <w:sz w:val="24"/>
          <w:szCs w:val="24"/>
        </w:rPr>
        <w:t xml:space="preserve"> genomics and drug-</w:t>
      </w:r>
      <w:r w:rsidR="0019117E" w:rsidRPr="00E37E04">
        <w:rPr>
          <w:rFonts w:ascii="Times New Roman" w:hAnsi="Times New Roman" w:cs="Times New Roman"/>
          <w:sz w:val="24"/>
          <w:szCs w:val="24"/>
        </w:rPr>
        <w:t xml:space="preserve">design data (Hsu et al., 2013), and have resulted in </w:t>
      </w:r>
      <w:r w:rsidRPr="00E37E04">
        <w:rPr>
          <w:rFonts w:ascii="Times New Roman" w:hAnsi="Times New Roman" w:cs="Times New Roman"/>
          <w:sz w:val="24"/>
          <w:szCs w:val="24"/>
        </w:rPr>
        <w:t xml:space="preserve">low latency, streaming methods for data analysis (Issa et al., 2013) and biology-specific operating systems </w:t>
      </w:r>
      <w:r w:rsidR="0019117E" w:rsidRPr="00E37E04">
        <w:rPr>
          <w:rFonts w:ascii="Times New Roman" w:hAnsi="Times New Roman" w:cs="Times New Roman"/>
          <w:sz w:val="24"/>
          <w:szCs w:val="24"/>
        </w:rPr>
        <w:t xml:space="preserve">for protein analysis </w:t>
      </w:r>
      <w:r w:rsidRPr="00E37E04">
        <w:rPr>
          <w:rFonts w:ascii="Times New Roman" w:hAnsi="Times New Roman" w:cs="Times New Roman"/>
          <w:sz w:val="24"/>
          <w:szCs w:val="24"/>
        </w:rPr>
        <w:t>(Kaján et al., 2013</w:t>
      </w:r>
      <w:r w:rsidR="008268BD" w:rsidRPr="00E37E04">
        <w:rPr>
          <w:rFonts w:ascii="Times New Roman" w:hAnsi="Times New Roman" w:cs="Times New Roman"/>
          <w:sz w:val="24"/>
          <w:szCs w:val="24"/>
        </w:rPr>
        <w:t>; Schatz et al. 2010</w:t>
      </w:r>
      <w:r w:rsidRPr="00E37E04">
        <w:rPr>
          <w:rFonts w:ascii="Times New Roman" w:hAnsi="Times New Roman" w:cs="Times New Roman"/>
          <w:sz w:val="24"/>
          <w:szCs w:val="24"/>
        </w:rPr>
        <w:t xml:space="preserve">). </w:t>
      </w:r>
      <w:r w:rsidR="0019117E" w:rsidRPr="00E37E04">
        <w:rPr>
          <w:rFonts w:ascii="Times New Roman" w:hAnsi="Times New Roman" w:cs="Times New Roman"/>
          <w:sz w:val="24"/>
          <w:szCs w:val="24"/>
        </w:rPr>
        <w:t>Contemporary climate analytics</w:t>
      </w:r>
      <w:r w:rsidR="00513379" w:rsidRPr="00E37E04">
        <w:rPr>
          <w:rFonts w:ascii="Times New Roman" w:hAnsi="Times New Roman" w:cs="Times New Roman"/>
          <w:sz w:val="24"/>
          <w:szCs w:val="24"/>
        </w:rPr>
        <w:t xml:space="preserve"> often</w:t>
      </w:r>
      <w:r w:rsidR="0019117E" w:rsidRPr="00E37E04">
        <w:rPr>
          <w:rFonts w:ascii="Times New Roman" w:hAnsi="Times New Roman" w:cs="Times New Roman"/>
          <w:sz w:val="24"/>
          <w:szCs w:val="24"/>
        </w:rPr>
        <w:t xml:space="preserve"> requires </w:t>
      </w:r>
      <w:r w:rsidR="00513379" w:rsidRPr="00E37E04">
        <w:rPr>
          <w:rFonts w:ascii="Times New Roman" w:hAnsi="Times New Roman" w:cs="Times New Roman"/>
          <w:sz w:val="24"/>
          <w:szCs w:val="24"/>
        </w:rPr>
        <w:t xml:space="preserve">working with </w:t>
      </w:r>
      <w:r w:rsidR="0019117E" w:rsidRPr="00E37E04">
        <w:rPr>
          <w:rFonts w:ascii="Times New Roman" w:hAnsi="Times New Roman" w:cs="Times New Roman"/>
          <w:sz w:val="24"/>
          <w:szCs w:val="24"/>
        </w:rPr>
        <w:t>massive datasets too large to be transferred</w:t>
      </w:r>
      <w:r w:rsidR="00513379" w:rsidRPr="00E37E04">
        <w:rPr>
          <w:rFonts w:ascii="Times New Roman" w:hAnsi="Times New Roman" w:cs="Times New Roman"/>
          <w:sz w:val="24"/>
          <w:szCs w:val="24"/>
        </w:rPr>
        <w:t xml:space="preserve"> across</w:t>
      </w:r>
      <w:r w:rsidR="0019117E" w:rsidRPr="00E37E04">
        <w:rPr>
          <w:rFonts w:ascii="Times New Roman" w:hAnsi="Times New Roman" w:cs="Times New Roman"/>
          <w:sz w:val="24"/>
          <w:szCs w:val="24"/>
        </w:rPr>
        <w:t xml:space="preserve"> network</w:t>
      </w:r>
      <w:r w:rsidR="00513379" w:rsidRPr="00E37E04">
        <w:rPr>
          <w:rFonts w:ascii="Times New Roman" w:hAnsi="Times New Roman" w:cs="Times New Roman"/>
          <w:sz w:val="24"/>
          <w:szCs w:val="24"/>
        </w:rPr>
        <w:t>s</w:t>
      </w:r>
      <w:r w:rsidR="00B57458" w:rsidRPr="00E37E04">
        <w:rPr>
          <w:rFonts w:ascii="Times New Roman" w:hAnsi="Times New Roman" w:cs="Times New Roman"/>
          <w:sz w:val="24"/>
          <w:szCs w:val="24"/>
        </w:rPr>
        <w:t xml:space="preserve">, resulting in </w:t>
      </w:r>
      <w:r w:rsidRPr="00E37E04">
        <w:rPr>
          <w:rFonts w:ascii="Times New Roman" w:hAnsi="Times New Roman" w:cs="Times New Roman"/>
          <w:sz w:val="24"/>
          <w:szCs w:val="24"/>
        </w:rPr>
        <w:t xml:space="preserve"> the development of Climate Analytics as a Service, an effort to integrate data storage and high performance computing to perform data-proximal analytics</w:t>
      </w:r>
      <w:r w:rsidR="00D545A2" w:rsidRPr="00E37E04">
        <w:rPr>
          <w:rFonts w:ascii="Times New Roman" w:hAnsi="Times New Roman" w:cs="Times New Roman"/>
          <w:sz w:val="24"/>
          <w:szCs w:val="24"/>
        </w:rPr>
        <w:t xml:space="preserve"> </w:t>
      </w:r>
      <w:r w:rsidRPr="00E37E04">
        <w:rPr>
          <w:rFonts w:ascii="Times New Roman" w:hAnsi="Times New Roman" w:cs="Times New Roman"/>
          <w:sz w:val="24"/>
          <w:szCs w:val="24"/>
        </w:rPr>
        <w:t>(Schnase</w:t>
      </w:r>
      <w:r w:rsidR="002C79B5" w:rsidRPr="00E37E04">
        <w:rPr>
          <w:rFonts w:ascii="Times New Roman" w:hAnsi="Times New Roman" w:cs="Times New Roman"/>
          <w:sz w:val="24"/>
          <w:szCs w:val="24"/>
        </w:rPr>
        <w:t xml:space="preserve"> et al.</w:t>
      </w:r>
      <w:r w:rsidRPr="00E37E04">
        <w:rPr>
          <w:rFonts w:ascii="Times New Roman" w:hAnsi="Times New Roman" w:cs="Times New Roman"/>
          <w:sz w:val="24"/>
          <w:szCs w:val="24"/>
        </w:rPr>
        <w:t xml:space="preserve">, </w:t>
      </w:r>
      <w:r w:rsidR="00B57458" w:rsidRPr="00E37E04">
        <w:rPr>
          <w:rFonts w:ascii="Times New Roman" w:hAnsi="Times New Roman" w:cs="Times New Roman"/>
          <w:sz w:val="24"/>
          <w:szCs w:val="24"/>
        </w:rPr>
        <w:t xml:space="preserve">2014, </w:t>
      </w:r>
      <w:r w:rsidRPr="00E37E04">
        <w:rPr>
          <w:rFonts w:ascii="Times New Roman" w:hAnsi="Times New Roman" w:cs="Times New Roman"/>
          <w:sz w:val="24"/>
          <w:szCs w:val="24"/>
        </w:rPr>
        <w:t>2015).</w:t>
      </w:r>
    </w:p>
    <w:p w14:paraId="591A1942" w14:textId="2E1DEF68" w:rsidR="00B57458" w:rsidRPr="00E37E04" w:rsidRDefault="00AC34D2" w:rsidP="00DA1171">
      <w:pPr>
        <w:pStyle w:val="BodyText"/>
        <w:spacing w:before="0" w:after="0" w:line="240" w:lineRule="auto"/>
        <w:ind w:firstLine="720"/>
        <w:rPr>
          <w:rFonts w:ascii="Times New Roman" w:hAnsi="Times New Roman" w:cs="Times New Roman"/>
          <w:sz w:val="24"/>
          <w:szCs w:val="24"/>
        </w:rPr>
      </w:pPr>
      <w:r w:rsidRPr="00E37E04">
        <w:rPr>
          <w:rFonts w:ascii="Times New Roman" w:hAnsi="Times New Roman" w:cs="Times New Roman"/>
          <w:sz w:val="24"/>
          <w:szCs w:val="24"/>
        </w:rPr>
        <w:t xml:space="preserve">Cloud services have also been used in the </w:t>
      </w:r>
      <w:r w:rsidR="00BC006C" w:rsidRPr="00E37E04">
        <w:rPr>
          <w:rFonts w:ascii="Times New Roman" w:hAnsi="Times New Roman" w:cs="Times New Roman"/>
          <w:sz w:val="24"/>
          <w:szCs w:val="24"/>
        </w:rPr>
        <w:t>biological and geosciences,</w:t>
      </w:r>
      <w:r w:rsidRPr="00E37E04">
        <w:rPr>
          <w:rFonts w:ascii="Times New Roman" w:hAnsi="Times New Roman" w:cs="Times New Roman"/>
          <w:sz w:val="24"/>
          <w:szCs w:val="24"/>
        </w:rPr>
        <w:t xml:space="preserve"> and in ecological modeling problems specificall</w:t>
      </w:r>
      <w:r w:rsidR="0019117E" w:rsidRPr="00E37E04">
        <w:rPr>
          <w:rFonts w:ascii="Times New Roman" w:hAnsi="Times New Roman" w:cs="Times New Roman"/>
          <w:sz w:val="24"/>
          <w:szCs w:val="24"/>
        </w:rPr>
        <w:t>y. Yang et al. (2011</w:t>
      </w:r>
      <w:r w:rsidR="002C79B5" w:rsidRPr="00E37E04">
        <w:rPr>
          <w:rFonts w:ascii="Times New Roman" w:hAnsi="Times New Roman" w:cs="Times New Roman"/>
          <w:sz w:val="24"/>
          <w:szCs w:val="24"/>
        </w:rPr>
        <w:t>a</w:t>
      </w:r>
      <w:r w:rsidR="0019117E" w:rsidRPr="00E37E04">
        <w:rPr>
          <w:rFonts w:ascii="Times New Roman" w:hAnsi="Times New Roman" w:cs="Times New Roman"/>
          <w:sz w:val="24"/>
          <w:szCs w:val="24"/>
        </w:rPr>
        <w:t xml:space="preserve">) suggest that </w:t>
      </w:r>
      <w:r w:rsidR="00B57458" w:rsidRPr="00E37E04">
        <w:rPr>
          <w:rFonts w:ascii="Times New Roman" w:hAnsi="Times New Roman" w:cs="Times New Roman"/>
          <w:sz w:val="24"/>
          <w:szCs w:val="24"/>
        </w:rPr>
        <w:t xml:space="preserve">many kinds of </w:t>
      </w:r>
      <w:r w:rsidRPr="00E37E04">
        <w:rPr>
          <w:rFonts w:ascii="Times New Roman" w:hAnsi="Times New Roman" w:cs="Times New Roman"/>
          <w:sz w:val="24"/>
          <w:szCs w:val="24"/>
        </w:rPr>
        <w:t xml:space="preserve">geoscientific problems are </w:t>
      </w:r>
      <w:r w:rsidR="00513379" w:rsidRPr="00E37E04">
        <w:rPr>
          <w:rFonts w:ascii="Times New Roman" w:hAnsi="Times New Roman" w:cs="Times New Roman"/>
          <w:sz w:val="24"/>
          <w:szCs w:val="24"/>
        </w:rPr>
        <w:t xml:space="preserve">strongly </w:t>
      </w:r>
      <w:r w:rsidRPr="00E37E04">
        <w:rPr>
          <w:rFonts w:ascii="Times New Roman" w:hAnsi="Times New Roman" w:cs="Times New Roman"/>
          <w:sz w:val="24"/>
          <w:szCs w:val="24"/>
        </w:rPr>
        <w:t>limited by computational ability</w:t>
      </w:r>
      <w:r w:rsidR="0019117E" w:rsidRPr="00E37E04">
        <w:rPr>
          <w:rFonts w:ascii="Times New Roman" w:hAnsi="Times New Roman" w:cs="Times New Roman"/>
          <w:sz w:val="24"/>
          <w:szCs w:val="24"/>
        </w:rPr>
        <w:t xml:space="preserve"> </w:t>
      </w:r>
      <w:r w:rsidR="004F1408" w:rsidRPr="00E37E04">
        <w:rPr>
          <w:rFonts w:ascii="Times New Roman" w:hAnsi="Times New Roman" w:cs="Times New Roman"/>
          <w:sz w:val="24"/>
          <w:szCs w:val="24"/>
        </w:rPr>
        <w:t xml:space="preserve">and </w:t>
      </w:r>
      <w:r w:rsidR="0019117E" w:rsidRPr="00E37E04">
        <w:rPr>
          <w:rFonts w:ascii="Times New Roman" w:hAnsi="Times New Roman" w:cs="Times New Roman"/>
          <w:sz w:val="24"/>
          <w:szCs w:val="24"/>
        </w:rPr>
        <w:t>argue</w:t>
      </w:r>
      <w:r w:rsidR="004F1408" w:rsidRPr="00E37E04">
        <w:rPr>
          <w:rFonts w:ascii="Times New Roman" w:hAnsi="Times New Roman" w:cs="Times New Roman"/>
          <w:sz w:val="24"/>
          <w:szCs w:val="24"/>
        </w:rPr>
        <w:t xml:space="preserve"> </w:t>
      </w:r>
      <w:r w:rsidRPr="00E37E04">
        <w:rPr>
          <w:rFonts w:ascii="Times New Roman" w:hAnsi="Times New Roman" w:cs="Times New Roman"/>
          <w:sz w:val="24"/>
          <w:szCs w:val="24"/>
        </w:rPr>
        <w:t xml:space="preserve">that the cloud provides a means of overcoming these challenges by leveraging distributed computational resources without increasing the carbon footprint or financial budget </w:t>
      </w:r>
      <w:r w:rsidR="00D545A2" w:rsidRPr="00E37E04">
        <w:rPr>
          <w:rFonts w:ascii="Times New Roman" w:hAnsi="Times New Roman" w:cs="Times New Roman"/>
          <w:sz w:val="24"/>
          <w:szCs w:val="24"/>
        </w:rPr>
        <w:t xml:space="preserve">of research </w:t>
      </w:r>
      <w:r w:rsidRPr="00E37E04">
        <w:rPr>
          <w:rFonts w:ascii="Times New Roman" w:hAnsi="Times New Roman" w:cs="Times New Roman"/>
          <w:sz w:val="24"/>
          <w:szCs w:val="24"/>
        </w:rPr>
        <w:t>(Yang et al., 2011</w:t>
      </w:r>
      <w:r w:rsidR="002C79B5" w:rsidRPr="00E37E04">
        <w:rPr>
          <w:rFonts w:ascii="Times New Roman" w:hAnsi="Times New Roman" w:cs="Times New Roman"/>
          <w:sz w:val="24"/>
          <w:szCs w:val="24"/>
        </w:rPr>
        <w:t>b</w:t>
      </w:r>
      <w:r w:rsidRPr="00E37E04">
        <w:rPr>
          <w:rFonts w:ascii="Times New Roman" w:hAnsi="Times New Roman" w:cs="Times New Roman"/>
          <w:sz w:val="24"/>
          <w:szCs w:val="24"/>
        </w:rPr>
        <w:t xml:space="preserve">). </w:t>
      </w:r>
      <w:r w:rsidR="00B57458" w:rsidRPr="00E37E04">
        <w:rPr>
          <w:rFonts w:ascii="Times New Roman" w:hAnsi="Times New Roman" w:cs="Times New Roman"/>
          <w:sz w:val="24"/>
          <w:szCs w:val="24"/>
        </w:rPr>
        <w:t>For example</w:t>
      </w:r>
      <w:r w:rsidR="0019117E" w:rsidRPr="00E37E04">
        <w:rPr>
          <w:rFonts w:ascii="Times New Roman" w:hAnsi="Times New Roman" w:cs="Times New Roman"/>
          <w:sz w:val="24"/>
          <w:szCs w:val="24"/>
        </w:rPr>
        <w:t>, c</w:t>
      </w:r>
      <w:r w:rsidR="004F1408" w:rsidRPr="00E37E04">
        <w:rPr>
          <w:rFonts w:ascii="Times New Roman" w:hAnsi="Times New Roman" w:cs="Times New Roman"/>
          <w:sz w:val="24"/>
          <w:szCs w:val="24"/>
        </w:rPr>
        <w:t xml:space="preserve">loud-optimized implementations of numerical models, such as real-time dust storm forecasting, </w:t>
      </w:r>
      <w:r w:rsidR="0019117E" w:rsidRPr="00E37E04">
        <w:rPr>
          <w:rFonts w:ascii="Times New Roman" w:hAnsi="Times New Roman" w:cs="Times New Roman"/>
          <w:sz w:val="24"/>
          <w:szCs w:val="24"/>
        </w:rPr>
        <w:t>have</w:t>
      </w:r>
      <w:r w:rsidR="004F1408" w:rsidRPr="00E37E04">
        <w:rPr>
          <w:rFonts w:ascii="Times New Roman" w:hAnsi="Times New Roman" w:cs="Times New Roman"/>
          <w:sz w:val="24"/>
          <w:szCs w:val="24"/>
        </w:rPr>
        <w:t xml:space="preserve"> improve</w:t>
      </w:r>
      <w:r w:rsidR="0019117E" w:rsidRPr="00E37E04">
        <w:rPr>
          <w:rFonts w:ascii="Times New Roman" w:hAnsi="Times New Roman" w:cs="Times New Roman"/>
          <w:sz w:val="24"/>
          <w:szCs w:val="24"/>
        </w:rPr>
        <w:t>d model</w:t>
      </w:r>
      <w:r w:rsidR="004F1408" w:rsidRPr="00E37E04">
        <w:rPr>
          <w:rFonts w:ascii="Times New Roman" w:hAnsi="Times New Roman" w:cs="Times New Roman"/>
          <w:sz w:val="24"/>
          <w:szCs w:val="24"/>
        </w:rPr>
        <w:t xml:space="preserve"> performance significantly</w:t>
      </w:r>
      <w:r w:rsidR="00B57458" w:rsidRPr="00E37E04">
        <w:rPr>
          <w:rFonts w:ascii="Times New Roman" w:hAnsi="Times New Roman" w:cs="Times New Roman"/>
          <w:sz w:val="24"/>
          <w:szCs w:val="24"/>
        </w:rPr>
        <w:t xml:space="preserve">, while reducing cost by only using the intensive computing power required for forecasting during storm events </w:t>
      </w:r>
      <w:r w:rsidR="004F1408" w:rsidRPr="00E37E04">
        <w:rPr>
          <w:rFonts w:ascii="Times New Roman" w:hAnsi="Times New Roman" w:cs="Times New Roman"/>
          <w:sz w:val="24"/>
          <w:szCs w:val="24"/>
        </w:rPr>
        <w:t>(</w:t>
      </w:r>
      <w:r w:rsidRPr="00E37E04">
        <w:rPr>
          <w:rFonts w:ascii="Times New Roman" w:hAnsi="Times New Roman" w:cs="Times New Roman"/>
          <w:sz w:val="24"/>
          <w:szCs w:val="24"/>
        </w:rPr>
        <w:t>Yang et al</w:t>
      </w:r>
      <w:r w:rsidR="004F1408" w:rsidRPr="00E37E04">
        <w:rPr>
          <w:rFonts w:ascii="Times New Roman" w:hAnsi="Times New Roman" w:cs="Times New Roman"/>
          <w:sz w:val="24"/>
          <w:szCs w:val="24"/>
        </w:rPr>
        <w:t>., 2011</w:t>
      </w:r>
      <w:r w:rsidR="002C79B5" w:rsidRPr="00E37E04">
        <w:rPr>
          <w:rFonts w:ascii="Times New Roman" w:hAnsi="Times New Roman" w:cs="Times New Roman"/>
          <w:sz w:val="24"/>
          <w:szCs w:val="24"/>
        </w:rPr>
        <w:t>a</w:t>
      </w:r>
      <w:r w:rsidR="004F1408" w:rsidRPr="00E37E04">
        <w:rPr>
          <w:rFonts w:ascii="Times New Roman" w:hAnsi="Times New Roman" w:cs="Times New Roman"/>
          <w:sz w:val="24"/>
          <w:szCs w:val="24"/>
        </w:rPr>
        <w:t xml:space="preserve">). </w:t>
      </w:r>
      <w:r w:rsidR="00BC006C" w:rsidRPr="00E37E04">
        <w:rPr>
          <w:rFonts w:ascii="Times New Roman" w:hAnsi="Times New Roman" w:cs="Times New Roman"/>
          <w:sz w:val="24"/>
          <w:szCs w:val="24"/>
        </w:rPr>
        <w:t>Geoscientific, hydrological and e</w:t>
      </w:r>
      <w:r w:rsidR="004F1408" w:rsidRPr="00E37E04">
        <w:rPr>
          <w:rFonts w:ascii="Times New Roman" w:hAnsi="Times New Roman" w:cs="Times New Roman"/>
          <w:sz w:val="24"/>
          <w:szCs w:val="24"/>
        </w:rPr>
        <w:t>nvironmental models</w:t>
      </w:r>
      <w:r w:rsidRPr="00E37E04">
        <w:rPr>
          <w:rFonts w:ascii="Times New Roman" w:hAnsi="Times New Roman" w:cs="Times New Roman"/>
          <w:sz w:val="24"/>
          <w:szCs w:val="24"/>
        </w:rPr>
        <w:t xml:space="preserve"> can als</w:t>
      </w:r>
      <w:r w:rsidR="004F1408" w:rsidRPr="00E37E04">
        <w:rPr>
          <w:rFonts w:ascii="Times New Roman" w:hAnsi="Times New Roman" w:cs="Times New Roman"/>
          <w:sz w:val="24"/>
          <w:szCs w:val="24"/>
        </w:rPr>
        <w:t>o be run in the cloud (Granell et al.</w:t>
      </w:r>
      <w:r w:rsidRPr="00E37E04">
        <w:rPr>
          <w:rFonts w:ascii="Times New Roman" w:hAnsi="Times New Roman" w:cs="Times New Roman"/>
          <w:sz w:val="24"/>
          <w:szCs w:val="24"/>
        </w:rPr>
        <w:t xml:space="preserve">, 2013). </w:t>
      </w:r>
      <w:r w:rsidR="00B57458" w:rsidRPr="00E37E04">
        <w:rPr>
          <w:rFonts w:ascii="Times New Roman" w:hAnsi="Times New Roman" w:cs="Times New Roman"/>
          <w:sz w:val="24"/>
          <w:szCs w:val="24"/>
        </w:rPr>
        <w:t xml:space="preserve">Applications of cloud computing to biodiversity modeling and species distribution modeling are </w:t>
      </w:r>
      <w:r w:rsidR="00BC006C" w:rsidRPr="00E37E04">
        <w:rPr>
          <w:rFonts w:ascii="Times New Roman" w:hAnsi="Times New Roman" w:cs="Times New Roman"/>
          <w:sz w:val="24"/>
          <w:szCs w:val="24"/>
        </w:rPr>
        <w:t>less common</w:t>
      </w:r>
      <w:r w:rsidR="00B57458" w:rsidRPr="00E37E04">
        <w:rPr>
          <w:rFonts w:ascii="Times New Roman" w:hAnsi="Times New Roman" w:cs="Times New Roman"/>
          <w:sz w:val="24"/>
          <w:szCs w:val="24"/>
        </w:rPr>
        <w:t xml:space="preserve">, </w:t>
      </w:r>
      <w:r w:rsidR="00BC006C" w:rsidRPr="00E37E04">
        <w:rPr>
          <w:rFonts w:ascii="Times New Roman" w:hAnsi="Times New Roman" w:cs="Times New Roman"/>
          <w:sz w:val="24"/>
          <w:szCs w:val="24"/>
        </w:rPr>
        <w:t>though some SDM projects are starting to explore this area</w:t>
      </w:r>
      <w:r w:rsidR="00B57458" w:rsidRPr="00E37E04">
        <w:rPr>
          <w:rFonts w:ascii="Times New Roman" w:hAnsi="Times New Roman" w:cs="Times New Roman"/>
          <w:sz w:val="24"/>
          <w:szCs w:val="24"/>
        </w:rPr>
        <w:t>.  For example,</w:t>
      </w:r>
      <w:r w:rsidR="00513379" w:rsidRPr="00E37E04">
        <w:rPr>
          <w:rFonts w:ascii="Times New Roman" w:hAnsi="Times New Roman" w:cs="Times New Roman"/>
          <w:sz w:val="24"/>
          <w:szCs w:val="24"/>
        </w:rPr>
        <w:t xml:space="preserve"> </w:t>
      </w:r>
      <w:r w:rsidRPr="00E37E04">
        <w:rPr>
          <w:rFonts w:ascii="Times New Roman" w:hAnsi="Times New Roman" w:cs="Times New Roman"/>
          <w:sz w:val="24"/>
          <w:szCs w:val="24"/>
        </w:rPr>
        <w:t>Candela</w:t>
      </w:r>
      <w:r w:rsidR="004F1408" w:rsidRPr="00E37E04">
        <w:rPr>
          <w:rFonts w:ascii="Times New Roman" w:hAnsi="Times New Roman" w:cs="Times New Roman"/>
          <w:sz w:val="24"/>
          <w:szCs w:val="24"/>
        </w:rPr>
        <w:t xml:space="preserve"> et al.</w:t>
      </w:r>
      <w:r w:rsidRPr="00E37E04">
        <w:rPr>
          <w:rFonts w:ascii="Times New Roman" w:hAnsi="Times New Roman" w:cs="Times New Roman"/>
          <w:sz w:val="24"/>
          <w:szCs w:val="24"/>
        </w:rPr>
        <w:t xml:space="preserve"> (2013) describe a novel platform that </w:t>
      </w:r>
      <w:r w:rsidR="0019117E" w:rsidRPr="00E37E04">
        <w:rPr>
          <w:rFonts w:ascii="Times New Roman" w:hAnsi="Times New Roman" w:cs="Times New Roman"/>
          <w:sz w:val="24"/>
          <w:szCs w:val="24"/>
        </w:rPr>
        <w:t>enables cloud-based</w:t>
      </w:r>
      <w:r w:rsidRPr="00E37E04">
        <w:rPr>
          <w:rFonts w:ascii="Times New Roman" w:hAnsi="Times New Roman" w:cs="Times New Roman"/>
          <w:sz w:val="24"/>
          <w:szCs w:val="24"/>
        </w:rPr>
        <w:t xml:space="preserve"> SDM, </w:t>
      </w:r>
      <w:r w:rsidR="00D411C1" w:rsidRPr="00E37E04">
        <w:rPr>
          <w:rFonts w:ascii="Times New Roman" w:hAnsi="Times New Roman" w:cs="Times New Roman"/>
          <w:sz w:val="24"/>
          <w:szCs w:val="24"/>
        </w:rPr>
        <w:t>arguing</w:t>
      </w:r>
      <w:r w:rsidRPr="00E37E04">
        <w:rPr>
          <w:rFonts w:ascii="Times New Roman" w:hAnsi="Times New Roman" w:cs="Times New Roman"/>
          <w:sz w:val="24"/>
          <w:szCs w:val="24"/>
        </w:rPr>
        <w:t xml:space="preserve"> that </w:t>
      </w:r>
      <w:r w:rsidR="00D411C1" w:rsidRPr="00E37E04">
        <w:rPr>
          <w:rFonts w:ascii="Times New Roman" w:hAnsi="Times New Roman" w:cs="Times New Roman"/>
          <w:sz w:val="24"/>
          <w:szCs w:val="24"/>
        </w:rPr>
        <w:t>a</w:t>
      </w:r>
      <w:r w:rsidR="0019117E" w:rsidRPr="00E37E04">
        <w:rPr>
          <w:rFonts w:ascii="Times New Roman" w:hAnsi="Times New Roman" w:cs="Times New Roman"/>
          <w:sz w:val="24"/>
          <w:szCs w:val="24"/>
        </w:rPr>
        <w:t xml:space="preserve"> cloud-based</w:t>
      </w:r>
      <w:r w:rsidRPr="00E37E04">
        <w:rPr>
          <w:rFonts w:ascii="Times New Roman" w:hAnsi="Times New Roman" w:cs="Times New Roman"/>
          <w:sz w:val="24"/>
          <w:szCs w:val="24"/>
        </w:rPr>
        <w:t xml:space="preserve"> approach can aid in data discovery and increase processing capabilities. </w:t>
      </w:r>
    </w:p>
    <w:p w14:paraId="7D01CDD4" w14:textId="77777777" w:rsidR="00F94FEE" w:rsidRPr="001A4B99" w:rsidRDefault="00AC34D2" w:rsidP="00A20E63">
      <w:pPr>
        <w:pStyle w:val="Heading2"/>
      </w:pPr>
      <w:bookmarkStart w:id="17" w:name="species-distribution-models"/>
      <w:bookmarkStart w:id="18" w:name="_Toc351117846"/>
      <w:bookmarkEnd w:id="17"/>
      <w:r w:rsidRPr="001A4B99">
        <w:t>Species Distribution Models</w:t>
      </w:r>
      <w:bookmarkEnd w:id="18"/>
    </w:p>
    <w:p w14:paraId="494248A2" w14:textId="217B51D9" w:rsidR="00F94FEE" w:rsidRPr="00E37E04" w:rsidRDefault="00AC34D2" w:rsidP="00DA1171">
      <w:pPr>
        <w:pStyle w:val="FirstParagraph"/>
        <w:spacing w:before="0" w:after="0" w:line="240" w:lineRule="auto"/>
        <w:ind w:firstLine="720"/>
        <w:rPr>
          <w:rFonts w:ascii="Times New Roman" w:hAnsi="Times New Roman" w:cs="Times New Roman"/>
          <w:sz w:val="24"/>
          <w:szCs w:val="24"/>
        </w:rPr>
      </w:pPr>
      <w:r w:rsidRPr="00E37E04">
        <w:rPr>
          <w:rFonts w:ascii="Times New Roman" w:hAnsi="Times New Roman" w:cs="Times New Roman"/>
          <w:sz w:val="24"/>
          <w:szCs w:val="24"/>
        </w:rPr>
        <w:t>Species Distribution Models (SDMs) are a</w:t>
      </w:r>
      <w:r w:rsidR="004F1408" w:rsidRPr="00E37E04">
        <w:rPr>
          <w:rFonts w:ascii="Times New Roman" w:hAnsi="Times New Roman" w:cs="Times New Roman"/>
          <w:sz w:val="24"/>
          <w:szCs w:val="24"/>
        </w:rPr>
        <w:t xml:space="preserve"> widely used</w:t>
      </w:r>
      <w:r w:rsidRPr="00E37E04">
        <w:rPr>
          <w:rFonts w:ascii="Times New Roman" w:hAnsi="Times New Roman" w:cs="Times New Roman"/>
          <w:sz w:val="24"/>
          <w:szCs w:val="24"/>
        </w:rPr>
        <w:t xml:space="preserve"> class of statistical models that quantify the relationships between a species and its environmental determinants (Svenning</w:t>
      </w:r>
      <w:r w:rsidR="004F1408" w:rsidRPr="00E37E04">
        <w:rPr>
          <w:rFonts w:ascii="Times New Roman" w:hAnsi="Times New Roman" w:cs="Times New Roman"/>
          <w:sz w:val="24"/>
          <w:szCs w:val="24"/>
        </w:rPr>
        <w:t xml:space="preserve"> et al., </w:t>
      </w:r>
      <w:r w:rsidRPr="00E37E04">
        <w:rPr>
          <w:rFonts w:ascii="Times New Roman" w:hAnsi="Times New Roman" w:cs="Times New Roman"/>
          <w:sz w:val="24"/>
          <w:szCs w:val="24"/>
        </w:rPr>
        <w:t xml:space="preserve">2011). While these models </w:t>
      </w:r>
      <w:r w:rsidR="00513379" w:rsidRPr="00E37E04">
        <w:rPr>
          <w:rFonts w:ascii="Times New Roman" w:hAnsi="Times New Roman" w:cs="Times New Roman"/>
          <w:sz w:val="24"/>
          <w:szCs w:val="24"/>
        </w:rPr>
        <w:t xml:space="preserve">may </w:t>
      </w:r>
      <w:r w:rsidRPr="00E37E04">
        <w:rPr>
          <w:rFonts w:ascii="Times New Roman" w:hAnsi="Times New Roman" w:cs="Times New Roman"/>
          <w:sz w:val="24"/>
          <w:szCs w:val="24"/>
        </w:rPr>
        <w:t xml:space="preserve">sometimes include mechanistic or process components, they </w:t>
      </w:r>
      <w:r w:rsidRPr="00E37E04">
        <w:rPr>
          <w:rFonts w:ascii="Times New Roman" w:hAnsi="Times New Roman" w:cs="Times New Roman"/>
          <w:sz w:val="24"/>
          <w:szCs w:val="24"/>
        </w:rPr>
        <w:lastRenderedPageBreak/>
        <w:t xml:space="preserve">most often refer to correlative </w:t>
      </w:r>
      <w:r w:rsidR="002C79B5" w:rsidRPr="00E37E04">
        <w:rPr>
          <w:rFonts w:ascii="Times New Roman" w:hAnsi="Times New Roman" w:cs="Times New Roman"/>
          <w:sz w:val="24"/>
          <w:szCs w:val="24"/>
        </w:rPr>
        <w:t>models (Elith &amp; Leathwick, 2009</w:t>
      </w:r>
      <w:r w:rsidR="00D411C1" w:rsidRPr="00E37E04">
        <w:rPr>
          <w:rFonts w:ascii="Times New Roman" w:hAnsi="Times New Roman" w:cs="Times New Roman"/>
          <w:sz w:val="24"/>
          <w:szCs w:val="24"/>
        </w:rPr>
        <w:t xml:space="preserve">) that use </w:t>
      </w:r>
      <w:r w:rsidRPr="00E37E04">
        <w:rPr>
          <w:rFonts w:ascii="Times New Roman" w:hAnsi="Times New Roman" w:cs="Times New Roman"/>
          <w:sz w:val="24"/>
          <w:szCs w:val="24"/>
        </w:rPr>
        <w:t xml:space="preserve">supervised statistical learning algorithms to approximate the functional relationship between species occurrence and environmental covariates. Used </w:t>
      </w:r>
      <w:r w:rsidR="004F1408" w:rsidRPr="00E37E04">
        <w:rPr>
          <w:rFonts w:ascii="Times New Roman" w:hAnsi="Times New Roman" w:cs="Times New Roman"/>
          <w:sz w:val="24"/>
          <w:szCs w:val="24"/>
        </w:rPr>
        <w:t xml:space="preserve">extensively in both academic and management contexts, SDMs </w:t>
      </w:r>
      <w:r w:rsidRPr="00E37E04">
        <w:rPr>
          <w:rFonts w:ascii="Times New Roman" w:hAnsi="Times New Roman" w:cs="Times New Roman"/>
          <w:sz w:val="24"/>
          <w:szCs w:val="24"/>
        </w:rPr>
        <w:t>have been shown to provide reliable estimates of climate-driven range shifts when compared to independent datasets (Guisan &amp; Zimmerman, 2000;</w:t>
      </w:r>
      <w:r w:rsidR="00E55CE7" w:rsidRPr="00E37E04">
        <w:rPr>
          <w:rFonts w:ascii="Times New Roman" w:hAnsi="Times New Roman" w:cs="Times New Roman"/>
          <w:sz w:val="24"/>
          <w:szCs w:val="24"/>
        </w:rPr>
        <w:t xml:space="preserve"> Guisan et al., 2006). W</w:t>
      </w:r>
      <w:r w:rsidRPr="00E37E04">
        <w:rPr>
          <w:rFonts w:ascii="Times New Roman" w:hAnsi="Times New Roman" w:cs="Times New Roman"/>
          <w:sz w:val="24"/>
          <w:szCs w:val="24"/>
        </w:rPr>
        <w:t xml:space="preserve">idespread availability of </w:t>
      </w:r>
      <w:r w:rsidR="00513379" w:rsidRPr="00E37E04">
        <w:rPr>
          <w:rFonts w:ascii="Times New Roman" w:hAnsi="Times New Roman" w:cs="Times New Roman"/>
          <w:sz w:val="24"/>
          <w:szCs w:val="24"/>
        </w:rPr>
        <w:t xml:space="preserve">powerful </w:t>
      </w:r>
      <w:r w:rsidRPr="00E37E04">
        <w:rPr>
          <w:rFonts w:ascii="Times New Roman" w:hAnsi="Times New Roman" w:cs="Times New Roman"/>
          <w:sz w:val="24"/>
          <w:szCs w:val="24"/>
        </w:rPr>
        <w:t xml:space="preserve">statistical software and </w:t>
      </w:r>
      <w:r w:rsidR="004F1408" w:rsidRPr="00E37E04">
        <w:rPr>
          <w:rFonts w:ascii="Times New Roman" w:hAnsi="Times New Roman" w:cs="Times New Roman"/>
          <w:sz w:val="24"/>
          <w:szCs w:val="24"/>
        </w:rPr>
        <w:t xml:space="preserve">large databases of </w:t>
      </w:r>
      <w:r w:rsidRPr="00E37E04">
        <w:rPr>
          <w:rFonts w:ascii="Times New Roman" w:hAnsi="Times New Roman" w:cs="Times New Roman"/>
          <w:sz w:val="24"/>
          <w:szCs w:val="24"/>
        </w:rPr>
        <w:t xml:space="preserve">environmental and occurrence data, </w:t>
      </w:r>
      <w:r w:rsidR="00E55CE7" w:rsidRPr="00E37E04">
        <w:rPr>
          <w:rFonts w:ascii="Times New Roman" w:hAnsi="Times New Roman" w:cs="Times New Roman"/>
          <w:sz w:val="24"/>
          <w:szCs w:val="24"/>
        </w:rPr>
        <w:t xml:space="preserve">have </w:t>
      </w:r>
      <w:r w:rsidR="00D411C1" w:rsidRPr="00E37E04">
        <w:rPr>
          <w:rFonts w:ascii="Times New Roman" w:hAnsi="Times New Roman" w:cs="Times New Roman"/>
          <w:sz w:val="24"/>
          <w:szCs w:val="24"/>
        </w:rPr>
        <w:t>led to increased popularity of these techniques in</w:t>
      </w:r>
      <w:r w:rsidRPr="00E37E04">
        <w:rPr>
          <w:rFonts w:ascii="Times New Roman" w:hAnsi="Times New Roman" w:cs="Times New Roman"/>
          <w:sz w:val="24"/>
          <w:szCs w:val="24"/>
        </w:rPr>
        <w:t xml:space="preserve"> recent years (Frankli</w:t>
      </w:r>
      <w:r w:rsidR="004F1408" w:rsidRPr="00E37E04">
        <w:rPr>
          <w:rFonts w:ascii="Times New Roman" w:hAnsi="Times New Roman" w:cs="Times New Roman"/>
          <w:sz w:val="24"/>
          <w:szCs w:val="24"/>
        </w:rPr>
        <w:t xml:space="preserve">n, 2010; Svenning et al., 2011). Citations </w:t>
      </w:r>
      <w:r w:rsidR="00D411C1" w:rsidRPr="00E37E04">
        <w:rPr>
          <w:rFonts w:ascii="Times New Roman" w:hAnsi="Times New Roman" w:cs="Times New Roman"/>
          <w:sz w:val="24"/>
          <w:szCs w:val="24"/>
        </w:rPr>
        <w:t>of SDM-focused studies</w:t>
      </w:r>
      <w:r w:rsidR="004F1408" w:rsidRPr="00E37E04">
        <w:rPr>
          <w:rFonts w:ascii="Times New Roman" w:hAnsi="Times New Roman" w:cs="Times New Roman"/>
          <w:sz w:val="24"/>
          <w:szCs w:val="24"/>
        </w:rPr>
        <w:t xml:space="preserve"> outpaced the field average (National Science Board, 2016) by 3.8% per year</w:t>
      </w:r>
      <w:r w:rsidR="00E55CE7" w:rsidRPr="00E37E04">
        <w:rPr>
          <w:rFonts w:ascii="Times New Roman" w:hAnsi="Times New Roman" w:cs="Times New Roman"/>
          <w:sz w:val="24"/>
          <w:szCs w:val="24"/>
        </w:rPr>
        <w:t xml:space="preserve"> between </w:t>
      </w:r>
      <w:r w:rsidR="00404935" w:rsidRPr="00E37E04">
        <w:rPr>
          <w:rFonts w:ascii="Times New Roman" w:hAnsi="Times New Roman" w:cs="Times New Roman"/>
          <w:sz w:val="24"/>
          <w:szCs w:val="24"/>
        </w:rPr>
        <w:t>1997</w:t>
      </w:r>
      <w:r w:rsidR="00E55CE7" w:rsidRPr="00E37E04">
        <w:rPr>
          <w:rFonts w:ascii="Times New Roman" w:hAnsi="Times New Roman" w:cs="Times New Roman"/>
          <w:sz w:val="24"/>
          <w:szCs w:val="24"/>
        </w:rPr>
        <w:t xml:space="preserve"> and </w:t>
      </w:r>
      <w:r w:rsidR="00404935" w:rsidRPr="00E37E04">
        <w:rPr>
          <w:rFonts w:ascii="Times New Roman" w:hAnsi="Times New Roman" w:cs="Times New Roman"/>
          <w:sz w:val="24"/>
          <w:szCs w:val="24"/>
        </w:rPr>
        <w:t>2015</w:t>
      </w:r>
      <w:r w:rsidR="004F1408" w:rsidRPr="00E37E04">
        <w:rPr>
          <w:rFonts w:ascii="Times New Roman" w:hAnsi="Times New Roman" w:cs="Times New Roman"/>
          <w:sz w:val="24"/>
          <w:szCs w:val="24"/>
        </w:rPr>
        <w:t>, according to a</w:t>
      </w:r>
      <w:r w:rsidR="00D411C1" w:rsidRPr="00E37E04">
        <w:rPr>
          <w:rFonts w:ascii="Times New Roman" w:hAnsi="Times New Roman" w:cs="Times New Roman"/>
          <w:sz w:val="24"/>
          <w:szCs w:val="24"/>
        </w:rPr>
        <w:t>n analysis of publications in Web of Science</w:t>
      </w:r>
      <w:r w:rsidR="00925651" w:rsidRPr="00E37E04">
        <w:rPr>
          <w:rFonts w:ascii="Times New Roman" w:hAnsi="Times New Roman" w:cs="Times New Roman"/>
          <w:sz w:val="24"/>
          <w:szCs w:val="24"/>
        </w:rPr>
        <w:t xml:space="preserve"> (Figure 3</w:t>
      </w:r>
      <w:r w:rsidR="004F1408" w:rsidRPr="00E37E04">
        <w:rPr>
          <w:rFonts w:ascii="Times New Roman" w:hAnsi="Times New Roman" w:cs="Times New Roman"/>
          <w:sz w:val="24"/>
          <w:szCs w:val="24"/>
        </w:rPr>
        <w:t>).</w:t>
      </w:r>
    </w:p>
    <w:p w14:paraId="0EE94A31" w14:textId="6F5A0C7F" w:rsidR="00F94FEE" w:rsidRPr="00E37E04" w:rsidRDefault="00AC34D2" w:rsidP="00DA1171">
      <w:pPr>
        <w:pStyle w:val="BodyText"/>
        <w:spacing w:before="0" w:after="0" w:line="240" w:lineRule="auto"/>
        <w:ind w:firstLine="720"/>
        <w:rPr>
          <w:rFonts w:ascii="Times New Roman" w:hAnsi="Times New Roman" w:cs="Times New Roman"/>
          <w:sz w:val="24"/>
          <w:szCs w:val="24"/>
        </w:rPr>
      </w:pPr>
      <w:r w:rsidRPr="00E37E04">
        <w:rPr>
          <w:rFonts w:ascii="Times New Roman" w:hAnsi="Times New Roman" w:cs="Times New Roman"/>
          <w:sz w:val="24"/>
          <w:szCs w:val="24"/>
        </w:rPr>
        <w:t xml:space="preserve">SDMs </w:t>
      </w:r>
      <w:r w:rsidR="004F1408" w:rsidRPr="00E37E04">
        <w:rPr>
          <w:rFonts w:ascii="Times New Roman" w:hAnsi="Times New Roman" w:cs="Times New Roman"/>
          <w:sz w:val="24"/>
          <w:szCs w:val="24"/>
        </w:rPr>
        <w:t>use a learning algorithm</w:t>
      </w:r>
      <w:r w:rsidR="00E55CE7" w:rsidRPr="00E37E04">
        <w:rPr>
          <w:rFonts w:ascii="Times New Roman" w:hAnsi="Times New Roman" w:cs="Times New Roman"/>
          <w:sz w:val="24"/>
          <w:szCs w:val="24"/>
        </w:rPr>
        <w:t>, along with occurrence records and environmental covariates,</w:t>
      </w:r>
      <w:r w:rsidR="004F1408" w:rsidRPr="00E37E04">
        <w:rPr>
          <w:rFonts w:ascii="Times New Roman" w:hAnsi="Times New Roman" w:cs="Times New Roman"/>
          <w:sz w:val="24"/>
          <w:szCs w:val="24"/>
        </w:rPr>
        <w:t xml:space="preserve"> to appr</w:t>
      </w:r>
      <w:r w:rsidR="00E55CE7" w:rsidRPr="00E37E04">
        <w:rPr>
          <w:rFonts w:ascii="Times New Roman" w:hAnsi="Times New Roman" w:cs="Times New Roman"/>
          <w:sz w:val="24"/>
          <w:szCs w:val="24"/>
        </w:rPr>
        <w:t>oximate the functional form of the</w:t>
      </w:r>
      <w:r w:rsidR="004F1408" w:rsidRPr="00E37E04">
        <w:rPr>
          <w:rFonts w:ascii="Times New Roman" w:hAnsi="Times New Roman" w:cs="Times New Roman"/>
          <w:sz w:val="24"/>
          <w:szCs w:val="24"/>
        </w:rPr>
        <w:t xml:space="preserve"> species niche that can be used to test ecological hypotheses or to predict </w:t>
      </w:r>
      <w:r w:rsidRPr="00E37E04">
        <w:rPr>
          <w:rFonts w:ascii="Times New Roman" w:hAnsi="Times New Roman" w:cs="Times New Roman"/>
          <w:sz w:val="24"/>
          <w:szCs w:val="24"/>
        </w:rPr>
        <w:t xml:space="preserve">to future scenarios. Hutchinson (1957) characterized a species’ fundamental niche as an </w:t>
      </w:r>
      <w:r w:rsidRPr="00E37E04">
        <w:rPr>
          <w:rFonts w:ascii="Times New Roman" w:hAnsi="Times New Roman" w:cs="Times New Roman"/>
          <w:i/>
          <w:sz w:val="24"/>
          <w:szCs w:val="24"/>
        </w:rPr>
        <w:t>n</w:t>
      </w:r>
      <w:r w:rsidRPr="00E37E04">
        <w:rPr>
          <w:rFonts w:ascii="Times New Roman" w:hAnsi="Times New Roman" w:cs="Times New Roman"/>
          <w:sz w:val="24"/>
          <w:szCs w:val="24"/>
        </w:rPr>
        <w:t xml:space="preserve">-dimensional hypervolume that defines the environmental spaces where the intrinsic population growth rate of the species is positive (Williams &amp; Jackson, 2007). The realized niche describes the subset of environmental space that the species actually occupies at some point in time, and is smaller than the fundamental niche due to competing biotic interactions with other species. </w:t>
      </w:r>
      <w:r w:rsidR="00043176" w:rsidRPr="00E37E04">
        <w:rPr>
          <w:rFonts w:ascii="Times New Roman" w:hAnsi="Times New Roman" w:cs="Times New Roman"/>
          <w:sz w:val="24"/>
          <w:szCs w:val="24"/>
        </w:rPr>
        <w:t>SDMs</w:t>
      </w:r>
      <w:r w:rsidR="00BF06CD" w:rsidRPr="00E37E04">
        <w:rPr>
          <w:rFonts w:ascii="Times New Roman" w:hAnsi="Times New Roman" w:cs="Times New Roman"/>
          <w:sz w:val="24"/>
          <w:szCs w:val="24"/>
        </w:rPr>
        <w:t>, through their reliance on observational data,</w:t>
      </w:r>
      <w:r w:rsidR="00043176" w:rsidRPr="00E37E04">
        <w:rPr>
          <w:rFonts w:ascii="Times New Roman" w:hAnsi="Times New Roman" w:cs="Times New Roman"/>
          <w:sz w:val="24"/>
          <w:szCs w:val="24"/>
        </w:rPr>
        <w:t xml:space="preserve"> approximate </w:t>
      </w:r>
      <w:r w:rsidRPr="00E37E04">
        <w:rPr>
          <w:rFonts w:ascii="Times New Roman" w:hAnsi="Times New Roman" w:cs="Times New Roman"/>
          <w:sz w:val="24"/>
          <w:szCs w:val="24"/>
        </w:rPr>
        <w:t>the species’ realized niche (Guisan &amp; Zim</w:t>
      </w:r>
      <w:r w:rsidR="00043176" w:rsidRPr="00E37E04">
        <w:rPr>
          <w:rFonts w:ascii="Times New Roman" w:hAnsi="Times New Roman" w:cs="Times New Roman"/>
          <w:sz w:val="24"/>
          <w:szCs w:val="24"/>
        </w:rPr>
        <w:t>merman, 2000; Miller et al.</w:t>
      </w:r>
      <w:r w:rsidRPr="00E37E04">
        <w:rPr>
          <w:rFonts w:ascii="Times New Roman" w:hAnsi="Times New Roman" w:cs="Times New Roman"/>
          <w:sz w:val="24"/>
          <w:szCs w:val="24"/>
        </w:rPr>
        <w:t>, 2007; Soberón &amp; Peterson, 2005)</w:t>
      </w:r>
      <w:r w:rsidR="00E64FDE" w:rsidRPr="00E37E04">
        <w:rPr>
          <w:rFonts w:ascii="Times New Roman" w:hAnsi="Times New Roman" w:cs="Times New Roman"/>
          <w:sz w:val="24"/>
          <w:szCs w:val="24"/>
        </w:rPr>
        <w:t xml:space="preserve">. </w:t>
      </w:r>
      <w:r w:rsidR="00BF06CD" w:rsidRPr="00E37E04">
        <w:rPr>
          <w:rFonts w:ascii="Times New Roman" w:hAnsi="Times New Roman" w:cs="Times New Roman"/>
          <w:sz w:val="24"/>
          <w:szCs w:val="24"/>
        </w:rPr>
        <w:t>Hence, a key uncertainty associated with SDMs is their possibly incomplete</w:t>
      </w:r>
      <w:r w:rsidR="004F264A" w:rsidRPr="00E37E04">
        <w:rPr>
          <w:rFonts w:ascii="Times New Roman" w:hAnsi="Times New Roman" w:cs="Times New Roman"/>
          <w:sz w:val="24"/>
          <w:szCs w:val="24"/>
        </w:rPr>
        <w:t xml:space="preserve"> representation of the </w:t>
      </w:r>
      <w:r w:rsidR="00BF06CD" w:rsidRPr="00E37E04">
        <w:rPr>
          <w:rFonts w:ascii="Times New Roman" w:hAnsi="Times New Roman" w:cs="Times New Roman"/>
          <w:sz w:val="24"/>
          <w:szCs w:val="24"/>
        </w:rPr>
        <w:t xml:space="preserve">fundamental niche and </w:t>
      </w:r>
      <w:r w:rsidR="004F264A" w:rsidRPr="00E37E04">
        <w:rPr>
          <w:rFonts w:ascii="Times New Roman" w:hAnsi="Times New Roman" w:cs="Times New Roman"/>
          <w:sz w:val="24"/>
          <w:szCs w:val="24"/>
        </w:rPr>
        <w:t>derived</w:t>
      </w:r>
      <w:r w:rsidR="00BF06CD" w:rsidRPr="00E37E04">
        <w:rPr>
          <w:rFonts w:ascii="Times New Roman" w:hAnsi="Times New Roman" w:cs="Times New Roman"/>
          <w:sz w:val="24"/>
          <w:szCs w:val="24"/>
        </w:rPr>
        <w:t xml:space="preserve"> predictions of species distributions under </w:t>
      </w:r>
      <w:r w:rsidR="004F264A" w:rsidRPr="00E37E04">
        <w:rPr>
          <w:rFonts w:ascii="Times New Roman" w:hAnsi="Times New Roman" w:cs="Times New Roman"/>
          <w:sz w:val="24"/>
          <w:szCs w:val="24"/>
        </w:rPr>
        <w:t xml:space="preserve">future or past </w:t>
      </w:r>
      <w:r w:rsidR="00BF06CD" w:rsidRPr="00E37E04">
        <w:rPr>
          <w:rFonts w:ascii="Times New Roman" w:hAnsi="Times New Roman" w:cs="Times New Roman"/>
          <w:sz w:val="24"/>
          <w:szCs w:val="24"/>
        </w:rPr>
        <w:t>climate change</w:t>
      </w:r>
      <w:r w:rsidR="004F264A" w:rsidRPr="00E37E04">
        <w:rPr>
          <w:rFonts w:ascii="Times New Roman" w:hAnsi="Times New Roman" w:cs="Times New Roman"/>
          <w:sz w:val="24"/>
          <w:szCs w:val="24"/>
        </w:rPr>
        <w:t>s</w:t>
      </w:r>
      <w:r w:rsidR="00BF06CD" w:rsidRPr="00E37E04">
        <w:rPr>
          <w:rFonts w:ascii="Times New Roman" w:hAnsi="Times New Roman" w:cs="Times New Roman"/>
          <w:sz w:val="24"/>
          <w:szCs w:val="24"/>
        </w:rPr>
        <w:t>.  T</w:t>
      </w:r>
      <w:r w:rsidRPr="00E37E04">
        <w:rPr>
          <w:rFonts w:ascii="Times New Roman" w:hAnsi="Times New Roman" w:cs="Times New Roman"/>
          <w:sz w:val="24"/>
          <w:szCs w:val="24"/>
        </w:rPr>
        <w:t xml:space="preserve">he inclusion of fossil data in the model fitting process can increase the likelihood that calibration captures the fundamental niche by exposing </w:t>
      </w:r>
      <w:r w:rsidR="004F264A" w:rsidRPr="00E37E04">
        <w:rPr>
          <w:rFonts w:ascii="Times New Roman" w:hAnsi="Times New Roman" w:cs="Times New Roman"/>
          <w:sz w:val="24"/>
          <w:szCs w:val="24"/>
        </w:rPr>
        <w:t>SDMs</w:t>
      </w:r>
      <w:r w:rsidRPr="00E37E04">
        <w:rPr>
          <w:rFonts w:ascii="Times New Roman" w:hAnsi="Times New Roman" w:cs="Times New Roman"/>
          <w:sz w:val="24"/>
          <w:szCs w:val="24"/>
        </w:rPr>
        <w:t xml:space="preserve"> to states of the climate system not present on Earth today (Veloz et al., 2012</w:t>
      </w:r>
      <w:r w:rsidR="00E64FDE" w:rsidRPr="00E37E04">
        <w:rPr>
          <w:rFonts w:ascii="Times New Roman" w:hAnsi="Times New Roman" w:cs="Times New Roman"/>
          <w:sz w:val="24"/>
          <w:szCs w:val="24"/>
        </w:rPr>
        <w:t>; Nogués-Bravo, 2009</w:t>
      </w:r>
      <w:r w:rsidRPr="00E37E04">
        <w:rPr>
          <w:rFonts w:ascii="Times New Roman" w:hAnsi="Times New Roman" w:cs="Times New Roman"/>
          <w:sz w:val="24"/>
          <w:szCs w:val="24"/>
        </w:rPr>
        <w:t>).</w:t>
      </w:r>
    </w:p>
    <w:p w14:paraId="0C9D204E" w14:textId="100F76E0" w:rsidR="0076563F" w:rsidRPr="00E37E04" w:rsidRDefault="0076563F" w:rsidP="00DA1171">
      <w:pPr>
        <w:pStyle w:val="BodyText"/>
        <w:spacing w:before="0" w:after="0" w:line="240" w:lineRule="auto"/>
        <w:ind w:firstLine="720"/>
        <w:rPr>
          <w:rFonts w:ascii="Times New Roman" w:hAnsi="Times New Roman" w:cs="Times New Roman"/>
          <w:sz w:val="24"/>
          <w:szCs w:val="24"/>
        </w:rPr>
      </w:pPr>
      <w:r w:rsidRPr="00E37E04">
        <w:rPr>
          <w:rFonts w:ascii="Times New Roman" w:hAnsi="Times New Roman" w:cs="Times New Roman"/>
          <w:sz w:val="24"/>
          <w:szCs w:val="24"/>
        </w:rPr>
        <w:t>Because of their relative ease of use, SDMs have been widely used by biodiversity conservationists to prioritize habitat protection and to predict species responses to past and future environmental change. SDMs are often used to confirm ecological hypotheses by comparing hindcast projections with the fossil record; for example, supporting hypotheses on the extinction of Eurasian megafauna (Nogués-Bravo et al., 2008</w:t>
      </w:r>
      <w:r w:rsidR="00E64FDE" w:rsidRPr="00E37E04">
        <w:rPr>
          <w:rFonts w:ascii="Times New Roman" w:hAnsi="Times New Roman" w:cs="Times New Roman"/>
          <w:sz w:val="24"/>
          <w:szCs w:val="24"/>
        </w:rPr>
        <w:t>; Svenning et al., 2011</w:t>
      </w:r>
      <w:r w:rsidRPr="00E37E04">
        <w:rPr>
          <w:rFonts w:ascii="Times New Roman" w:hAnsi="Times New Roman" w:cs="Times New Roman"/>
          <w:sz w:val="24"/>
          <w:szCs w:val="24"/>
        </w:rPr>
        <w:t>), identifying late-Pleistocene glacial refugia (Fløjgaard et al., 2009; Keppel et al., 2011; Waltari et al., 2007), and assessing the effect of post-glacial distributional limitations and biodiversity changes (Svenning et al., 2008). SDMs are sometimes combined with genetic, phylogeographic, and other methods to develop a complete assessment of a species biogeographical history (e.g., Fritz et al., 2013). In the context of contemporary environmental change, SDMs have been used to assess the effectiveness of modern reserve planning (Araújo et al., 2004), predict the distribution of both endangered (Thuiller et al., 2005) and invasive species (Ficetola et al., 2007; Václavík &amp; Meentemeyer, 2009; Smith et al. 2013) and ecosystems (Hamann &amp; Wang, 2006), and evaluate the effectiveness of conservation planning for the future (Loiselle et al., 2003).</w:t>
      </w:r>
    </w:p>
    <w:p w14:paraId="3ABB2B01" w14:textId="1F5C2C58" w:rsidR="00043176" w:rsidRPr="00E37E04" w:rsidRDefault="00AC34D2" w:rsidP="00DA1171">
      <w:pPr>
        <w:pStyle w:val="BodyText"/>
        <w:spacing w:before="0" w:after="0" w:line="240" w:lineRule="auto"/>
        <w:ind w:firstLine="720"/>
        <w:rPr>
          <w:rFonts w:ascii="Times New Roman" w:hAnsi="Times New Roman" w:cs="Times New Roman"/>
          <w:sz w:val="24"/>
          <w:szCs w:val="24"/>
        </w:rPr>
      </w:pPr>
      <w:r w:rsidRPr="00E37E04">
        <w:rPr>
          <w:rFonts w:ascii="Times New Roman" w:hAnsi="Times New Roman" w:cs="Times New Roman"/>
          <w:sz w:val="24"/>
          <w:szCs w:val="24"/>
        </w:rPr>
        <w:t xml:space="preserve">SDMs rely on three important assumptions. </w:t>
      </w:r>
      <w:r w:rsidR="00043176" w:rsidRPr="00E37E04">
        <w:rPr>
          <w:rFonts w:ascii="Times New Roman" w:hAnsi="Times New Roman" w:cs="Times New Roman"/>
          <w:sz w:val="24"/>
          <w:szCs w:val="24"/>
        </w:rPr>
        <w:t>First, a</w:t>
      </w:r>
      <w:r w:rsidRPr="00E37E04">
        <w:rPr>
          <w:rFonts w:ascii="Times New Roman" w:hAnsi="Times New Roman" w:cs="Times New Roman"/>
          <w:sz w:val="24"/>
          <w:szCs w:val="24"/>
        </w:rPr>
        <w:t>s a fundamental justification for applying predictions across space and time, SDMs assume niche conservatism</w:t>
      </w:r>
      <w:r w:rsidR="00043176" w:rsidRPr="00E37E04">
        <w:rPr>
          <w:rFonts w:ascii="Times New Roman" w:hAnsi="Times New Roman" w:cs="Times New Roman"/>
          <w:sz w:val="24"/>
          <w:szCs w:val="24"/>
        </w:rPr>
        <w:t xml:space="preserve"> -- </w:t>
      </w:r>
      <w:r w:rsidRPr="00E37E04">
        <w:rPr>
          <w:rFonts w:ascii="Times New Roman" w:hAnsi="Times New Roman" w:cs="Times New Roman"/>
          <w:sz w:val="24"/>
          <w:szCs w:val="24"/>
        </w:rPr>
        <w:t xml:space="preserve">that the niche of </w:t>
      </w:r>
      <w:r w:rsidR="00F52E03" w:rsidRPr="00E37E04">
        <w:rPr>
          <w:rFonts w:ascii="Times New Roman" w:hAnsi="Times New Roman" w:cs="Times New Roman"/>
          <w:sz w:val="24"/>
          <w:szCs w:val="24"/>
        </w:rPr>
        <w:t xml:space="preserve">the </w:t>
      </w:r>
      <w:r w:rsidRPr="00E37E04">
        <w:rPr>
          <w:rFonts w:ascii="Times New Roman" w:hAnsi="Times New Roman" w:cs="Times New Roman"/>
          <w:sz w:val="24"/>
          <w:szCs w:val="24"/>
        </w:rPr>
        <w:t>species remains constant across</w:t>
      </w:r>
      <w:r w:rsidR="00043176" w:rsidRPr="00E37E04">
        <w:rPr>
          <w:rFonts w:ascii="Times New Roman" w:hAnsi="Times New Roman" w:cs="Times New Roman"/>
          <w:sz w:val="24"/>
          <w:szCs w:val="24"/>
        </w:rPr>
        <w:t xml:space="preserve"> all spaces and times (Pearman et al.</w:t>
      </w:r>
      <w:r w:rsidRPr="00E37E04">
        <w:rPr>
          <w:rFonts w:ascii="Times New Roman" w:hAnsi="Times New Roman" w:cs="Times New Roman"/>
          <w:sz w:val="24"/>
          <w:szCs w:val="24"/>
        </w:rPr>
        <w:t xml:space="preserve">, 2008). </w:t>
      </w:r>
      <w:r w:rsidR="00E64FDE" w:rsidRPr="00E37E04">
        <w:rPr>
          <w:rFonts w:ascii="Times New Roman" w:hAnsi="Times New Roman" w:cs="Times New Roman"/>
          <w:sz w:val="24"/>
          <w:szCs w:val="24"/>
        </w:rPr>
        <w:t>This assumption disregards</w:t>
      </w:r>
      <w:r w:rsidRPr="00E37E04">
        <w:rPr>
          <w:rFonts w:ascii="Times New Roman" w:hAnsi="Times New Roman" w:cs="Times New Roman"/>
          <w:sz w:val="24"/>
          <w:szCs w:val="24"/>
        </w:rPr>
        <w:t xml:space="preserve"> </w:t>
      </w:r>
      <w:r w:rsidR="00A05688" w:rsidRPr="00E37E04">
        <w:rPr>
          <w:rFonts w:ascii="Times New Roman" w:hAnsi="Times New Roman" w:cs="Times New Roman"/>
          <w:sz w:val="24"/>
          <w:szCs w:val="24"/>
        </w:rPr>
        <w:t>niche evolution</w:t>
      </w:r>
      <w:r w:rsidRPr="00E37E04">
        <w:rPr>
          <w:rFonts w:ascii="Times New Roman" w:hAnsi="Times New Roman" w:cs="Times New Roman"/>
          <w:sz w:val="24"/>
          <w:szCs w:val="24"/>
        </w:rPr>
        <w:t xml:space="preserve">, </w:t>
      </w:r>
      <w:r w:rsidR="002965BE" w:rsidRPr="00E37E04">
        <w:rPr>
          <w:rFonts w:ascii="Times New Roman" w:hAnsi="Times New Roman" w:cs="Times New Roman"/>
          <w:sz w:val="24"/>
          <w:szCs w:val="24"/>
        </w:rPr>
        <w:t xml:space="preserve">based in part on evidence </w:t>
      </w:r>
      <w:r w:rsidRPr="00E37E04">
        <w:rPr>
          <w:rFonts w:ascii="Times New Roman" w:hAnsi="Times New Roman" w:cs="Times New Roman"/>
          <w:sz w:val="24"/>
          <w:szCs w:val="24"/>
        </w:rPr>
        <w:t>that species typically demonstrate niche conservatism on multi-million year time scales</w:t>
      </w:r>
      <w:r w:rsidR="002965BE" w:rsidRPr="00E37E04">
        <w:rPr>
          <w:rFonts w:ascii="Times New Roman" w:hAnsi="Times New Roman" w:cs="Times New Roman"/>
          <w:sz w:val="24"/>
          <w:szCs w:val="24"/>
        </w:rPr>
        <w:t xml:space="preserve"> (Peterson et al. 1999)</w:t>
      </w:r>
      <w:r w:rsidRPr="00E37E04">
        <w:rPr>
          <w:rFonts w:ascii="Times New Roman" w:hAnsi="Times New Roman" w:cs="Times New Roman"/>
          <w:sz w:val="24"/>
          <w:szCs w:val="24"/>
        </w:rPr>
        <w:t>. Second, SDMs rely on the assumption that species are at equilibrium with their environment</w:t>
      </w:r>
      <w:r w:rsidR="00F52E03" w:rsidRPr="00E37E04">
        <w:rPr>
          <w:rFonts w:ascii="Times New Roman" w:hAnsi="Times New Roman" w:cs="Times New Roman"/>
          <w:sz w:val="24"/>
          <w:szCs w:val="24"/>
        </w:rPr>
        <w:t xml:space="preserve"> (Nogués-Bravo, 2009)</w:t>
      </w:r>
      <w:r w:rsidRPr="00E37E04">
        <w:rPr>
          <w:rFonts w:ascii="Times New Roman" w:hAnsi="Times New Roman" w:cs="Times New Roman"/>
          <w:sz w:val="24"/>
          <w:szCs w:val="24"/>
        </w:rPr>
        <w:t>, being present in all environmentally suitable areas while being absent from all unsuitable ones</w:t>
      </w:r>
      <w:r w:rsidR="00F52E03" w:rsidRPr="00E37E04">
        <w:rPr>
          <w:rFonts w:ascii="Times New Roman" w:hAnsi="Times New Roman" w:cs="Times New Roman"/>
          <w:sz w:val="24"/>
          <w:szCs w:val="24"/>
        </w:rPr>
        <w:t>.</w:t>
      </w:r>
      <w:r w:rsidRPr="00E37E04">
        <w:rPr>
          <w:rFonts w:ascii="Times New Roman" w:hAnsi="Times New Roman" w:cs="Times New Roman"/>
          <w:sz w:val="24"/>
          <w:szCs w:val="24"/>
        </w:rPr>
        <w:t xml:space="preserve"> Given </w:t>
      </w:r>
      <w:r w:rsidRPr="00E37E04">
        <w:rPr>
          <w:rFonts w:ascii="Times New Roman" w:hAnsi="Times New Roman" w:cs="Times New Roman"/>
          <w:sz w:val="24"/>
          <w:szCs w:val="24"/>
        </w:rPr>
        <w:lastRenderedPageBreak/>
        <w:t>dispersal limitations and biotic intera</w:t>
      </w:r>
      <w:r w:rsidR="00F52E03" w:rsidRPr="00E37E04">
        <w:rPr>
          <w:rFonts w:ascii="Times New Roman" w:hAnsi="Times New Roman" w:cs="Times New Roman"/>
          <w:sz w:val="24"/>
          <w:szCs w:val="24"/>
        </w:rPr>
        <w:t>ctions between species, this may rarely be</w:t>
      </w:r>
      <w:r w:rsidRPr="00E37E04">
        <w:rPr>
          <w:rFonts w:ascii="Times New Roman" w:hAnsi="Times New Roman" w:cs="Times New Roman"/>
          <w:sz w:val="24"/>
          <w:szCs w:val="24"/>
        </w:rPr>
        <w:t xml:space="preserve"> the case. </w:t>
      </w:r>
      <w:r w:rsidR="00F52E03" w:rsidRPr="00E37E04">
        <w:rPr>
          <w:rFonts w:ascii="Times New Roman" w:hAnsi="Times New Roman" w:cs="Times New Roman"/>
          <w:sz w:val="24"/>
          <w:szCs w:val="24"/>
        </w:rPr>
        <w:t xml:space="preserve">For example, </w:t>
      </w:r>
      <w:r w:rsidRPr="00E37E04">
        <w:rPr>
          <w:rFonts w:ascii="Times New Roman" w:hAnsi="Times New Roman" w:cs="Times New Roman"/>
          <w:sz w:val="24"/>
          <w:szCs w:val="24"/>
        </w:rPr>
        <w:t>Svenning</w:t>
      </w:r>
      <w:r w:rsidR="00043176" w:rsidRPr="00E37E04">
        <w:rPr>
          <w:rFonts w:ascii="Times New Roman" w:hAnsi="Times New Roman" w:cs="Times New Roman"/>
          <w:sz w:val="24"/>
          <w:szCs w:val="24"/>
        </w:rPr>
        <w:t xml:space="preserve"> et al.</w:t>
      </w:r>
      <w:r w:rsidRPr="00E37E04">
        <w:rPr>
          <w:rFonts w:ascii="Times New Roman" w:hAnsi="Times New Roman" w:cs="Times New Roman"/>
          <w:sz w:val="24"/>
          <w:szCs w:val="24"/>
        </w:rPr>
        <w:t xml:space="preserve"> (2008) showed that many European tree species are still limited by postglacial migrational lag. Finally, SDMs must account for extrapolation to novel climates for which there is no </w:t>
      </w:r>
      <w:r w:rsidR="0076563F" w:rsidRPr="00E37E04">
        <w:rPr>
          <w:rFonts w:ascii="Times New Roman" w:hAnsi="Times New Roman" w:cs="Times New Roman"/>
          <w:sz w:val="24"/>
          <w:szCs w:val="24"/>
        </w:rPr>
        <w:t>contemporary (</w:t>
      </w:r>
      <w:r w:rsidRPr="00E37E04">
        <w:rPr>
          <w:rFonts w:ascii="Times New Roman" w:hAnsi="Times New Roman" w:cs="Times New Roman"/>
          <w:sz w:val="24"/>
          <w:szCs w:val="24"/>
        </w:rPr>
        <w:t xml:space="preserve">or </w:t>
      </w:r>
      <w:r w:rsidR="0076563F" w:rsidRPr="00E37E04">
        <w:rPr>
          <w:rFonts w:ascii="Times New Roman" w:hAnsi="Times New Roman" w:cs="Times New Roman"/>
          <w:sz w:val="24"/>
          <w:szCs w:val="24"/>
        </w:rPr>
        <w:t xml:space="preserve">geological) </w:t>
      </w:r>
      <w:r w:rsidRPr="00E37E04">
        <w:rPr>
          <w:rFonts w:ascii="Times New Roman" w:hAnsi="Times New Roman" w:cs="Times New Roman"/>
          <w:sz w:val="24"/>
          <w:szCs w:val="24"/>
        </w:rPr>
        <w:t>data</w:t>
      </w:r>
      <w:r w:rsidR="0076563F" w:rsidRPr="00E37E04">
        <w:rPr>
          <w:rFonts w:ascii="Times New Roman" w:hAnsi="Times New Roman" w:cs="Times New Roman"/>
          <w:sz w:val="24"/>
          <w:szCs w:val="24"/>
        </w:rPr>
        <w:t xml:space="preserve"> (Radeloff et al. 2015), which is a challenge given that many future climates are likely to lack current analogs (Williams and Jackson 2007)</w:t>
      </w:r>
      <w:r w:rsidRPr="00E37E04">
        <w:rPr>
          <w:rFonts w:ascii="Times New Roman" w:hAnsi="Times New Roman" w:cs="Times New Roman"/>
          <w:sz w:val="24"/>
          <w:szCs w:val="24"/>
        </w:rPr>
        <w:t xml:space="preserve">. Inductive learning </w:t>
      </w:r>
      <w:r w:rsidR="00A05688" w:rsidRPr="00E37E04">
        <w:rPr>
          <w:rFonts w:ascii="Times New Roman" w:hAnsi="Times New Roman" w:cs="Times New Roman"/>
          <w:sz w:val="24"/>
          <w:szCs w:val="24"/>
        </w:rPr>
        <w:t xml:space="preserve">accuracy is declines </w:t>
      </w:r>
      <w:r w:rsidRPr="00E37E04">
        <w:rPr>
          <w:rFonts w:ascii="Times New Roman" w:hAnsi="Times New Roman" w:cs="Times New Roman"/>
          <w:sz w:val="24"/>
          <w:szCs w:val="24"/>
        </w:rPr>
        <w:t xml:space="preserve">when </w:t>
      </w:r>
      <w:r w:rsidR="00A05688" w:rsidRPr="00E37E04">
        <w:rPr>
          <w:rFonts w:ascii="Times New Roman" w:hAnsi="Times New Roman" w:cs="Times New Roman"/>
          <w:sz w:val="24"/>
          <w:szCs w:val="24"/>
        </w:rPr>
        <w:t>predicting</w:t>
      </w:r>
      <w:r w:rsidR="00F52E03" w:rsidRPr="00E37E04">
        <w:rPr>
          <w:rFonts w:ascii="Times New Roman" w:hAnsi="Times New Roman" w:cs="Times New Roman"/>
          <w:sz w:val="24"/>
          <w:szCs w:val="24"/>
        </w:rPr>
        <w:t xml:space="preserve"> cases </w:t>
      </w:r>
      <w:r w:rsidRPr="00E37E04">
        <w:rPr>
          <w:rFonts w:ascii="Times New Roman" w:hAnsi="Times New Roman" w:cs="Times New Roman"/>
          <w:sz w:val="24"/>
          <w:szCs w:val="24"/>
        </w:rPr>
        <w:t xml:space="preserve">not within the range of values </w:t>
      </w:r>
      <w:r w:rsidR="00D411C1" w:rsidRPr="00E37E04">
        <w:rPr>
          <w:rFonts w:ascii="Times New Roman" w:hAnsi="Times New Roman" w:cs="Times New Roman"/>
          <w:sz w:val="24"/>
          <w:szCs w:val="24"/>
        </w:rPr>
        <w:t>used in training</w:t>
      </w:r>
      <w:r w:rsidRPr="00E37E04">
        <w:rPr>
          <w:rFonts w:ascii="Times New Roman" w:hAnsi="Times New Roman" w:cs="Times New Roman"/>
          <w:sz w:val="24"/>
          <w:szCs w:val="24"/>
        </w:rPr>
        <w:t xml:space="preserve">. Fitting </w:t>
      </w:r>
      <w:r w:rsidR="0076563F" w:rsidRPr="00E37E04">
        <w:rPr>
          <w:rFonts w:ascii="Times New Roman" w:hAnsi="Times New Roman" w:cs="Times New Roman"/>
          <w:sz w:val="24"/>
          <w:szCs w:val="24"/>
        </w:rPr>
        <w:t>SDMs</w:t>
      </w:r>
      <w:r w:rsidRPr="00E37E04">
        <w:rPr>
          <w:rFonts w:ascii="Times New Roman" w:hAnsi="Times New Roman" w:cs="Times New Roman"/>
          <w:sz w:val="24"/>
          <w:szCs w:val="24"/>
        </w:rPr>
        <w:t xml:space="preserve"> with fossil data increases the likelihood that climatic assemblages will be included in the training dat</w:t>
      </w:r>
      <w:r w:rsidR="00A05688" w:rsidRPr="00E37E04">
        <w:rPr>
          <w:rFonts w:ascii="Times New Roman" w:hAnsi="Times New Roman" w:cs="Times New Roman"/>
          <w:sz w:val="24"/>
          <w:szCs w:val="24"/>
        </w:rPr>
        <w:t xml:space="preserve">a (Veloz et al., 2012; Nogués-Bravo, 2009), though </w:t>
      </w:r>
      <w:r w:rsidRPr="00E37E04">
        <w:rPr>
          <w:rFonts w:ascii="Times New Roman" w:hAnsi="Times New Roman" w:cs="Times New Roman"/>
          <w:sz w:val="24"/>
          <w:szCs w:val="24"/>
        </w:rPr>
        <w:t xml:space="preserve">the </w:t>
      </w:r>
      <w:r w:rsidR="00A05688" w:rsidRPr="00E37E04">
        <w:rPr>
          <w:rFonts w:ascii="Times New Roman" w:hAnsi="Times New Roman" w:cs="Times New Roman"/>
          <w:sz w:val="24"/>
          <w:szCs w:val="24"/>
        </w:rPr>
        <w:t>problem of projecting models onto novel future climates continues to be</w:t>
      </w:r>
      <w:r w:rsidRPr="00E37E04">
        <w:rPr>
          <w:rFonts w:ascii="Times New Roman" w:hAnsi="Times New Roman" w:cs="Times New Roman"/>
          <w:sz w:val="24"/>
          <w:szCs w:val="24"/>
        </w:rPr>
        <w:t xml:space="preserve"> a major </w:t>
      </w:r>
      <w:r w:rsidR="0076563F" w:rsidRPr="00E37E04">
        <w:rPr>
          <w:rFonts w:ascii="Times New Roman" w:hAnsi="Times New Roman" w:cs="Times New Roman"/>
          <w:sz w:val="24"/>
          <w:szCs w:val="24"/>
        </w:rPr>
        <w:t xml:space="preserve">challenge </w:t>
      </w:r>
      <w:r w:rsidR="00A05688" w:rsidRPr="00E37E04">
        <w:rPr>
          <w:rFonts w:ascii="Times New Roman" w:hAnsi="Times New Roman" w:cs="Times New Roman"/>
          <w:sz w:val="24"/>
          <w:szCs w:val="24"/>
        </w:rPr>
        <w:t>to</w:t>
      </w:r>
      <w:r w:rsidRPr="00E37E04">
        <w:rPr>
          <w:rFonts w:ascii="Times New Roman" w:hAnsi="Times New Roman" w:cs="Times New Roman"/>
          <w:sz w:val="24"/>
          <w:szCs w:val="24"/>
        </w:rPr>
        <w:t xml:space="preserve"> their application.</w:t>
      </w:r>
    </w:p>
    <w:p w14:paraId="595F331C" w14:textId="77777777" w:rsidR="00F94FEE" w:rsidRPr="00A20E63" w:rsidRDefault="00AC34D2" w:rsidP="00A20E63">
      <w:pPr>
        <w:pStyle w:val="Heading3"/>
        <w:rPr>
          <w:sz w:val="24"/>
          <w:szCs w:val="24"/>
        </w:rPr>
      </w:pPr>
      <w:bookmarkStart w:id="19" w:name="a-taxonomy-of-species-distribution-model"/>
      <w:bookmarkStart w:id="20" w:name="_Toc351117847"/>
      <w:bookmarkEnd w:id="19"/>
      <w:r w:rsidRPr="00A20E63">
        <w:rPr>
          <w:sz w:val="24"/>
          <w:szCs w:val="24"/>
        </w:rPr>
        <w:t>A Taxonomy of Species Distribution Models</w:t>
      </w:r>
      <w:bookmarkEnd w:id="20"/>
    </w:p>
    <w:p w14:paraId="3438B195" w14:textId="39DA48EA" w:rsidR="00F94FEE" w:rsidRPr="00E37E04" w:rsidRDefault="00043176" w:rsidP="00DA1171">
      <w:pPr>
        <w:pStyle w:val="FirstParagraph"/>
        <w:spacing w:before="0" w:after="0" w:line="240" w:lineRule="auto"/>
        <w:ind w:firstLine="720"/>
        <w:rPr>
          <w:rFonts w:ascii="Times New Roman" w:hAnsi="Times New Roman" w:cs="Times New Roman"/>
          <w:sz w:val="24"/>
          <w:szCs w:val="24"/>
        </w:rPr>
      </w:pPr>
      <w:r w:rsidRPr="00E37E04">
        <w:rPr>
          <w:rFonts w:ascii="Times New Roman" w:hAnsi="Times New Roman" w:cs="Times New Roman"/>
          <w:sz w:val="24"/>
          <w:szCs w:val="24"/>
        </w:rPr>
        <w:t>SDMs range in complexity from</w:t>
      </w:r>
      <w:r w:rsidR="00AC34D2" w:rsidRPr="00E37E04">
        <w:rPr>
          <w:rFonts w:ascii="Times New Roman" w:hAnsi="Times New Roman" w:cs="Times New Roman"/>
          <w:sz w:val="24"/>
          <w:szCs w:val="24"/>
        </w:rPr>
        <w:t xml:space="preserve"> simple algorithms that characterize a ‘climate envelope’ for a species (Guisan &amp; Zimmerman, 2000) to multivariate </w:t>
      </w:r>
      <w:r w:rsidR="0076563F" w:rsidRPr="00E37E04">
        <w:rPr>
          <w:rFonts w:ascii="Times New Roman" w:hAnsi="Times New Roman" w:cs="Times New Roman"/>
          <w:sz w:val="24"/>
          <w:szCs w:val="24"/>
        </w:rPr>
        <w:t>B</w:t>
      </w:r>
      <w:r w:rsidR="00AC34D2" w:rsidRPr="00E37E04">
        <w:rPr>
          <w:rFonts w:ascii="Times New Roman" w:hAnsi="Times New Roman" w:cs="Times New Roman"/>
          <w:sz w:val="24"/>
          <w:szCs w:val="24"/>
        </w:rPr>
        <w:t xml:space="preserve">ayesian techniques that use Markov Chain Monte Carlo simulations (MCMC) to develop probability distributions around projections and parameters. While </w:t>
      </w:r>
      <w:r w:rsidRPr="00E37E04">
        <w:rPr>
          <w:rFonts w:ascii="Times New Roman" w:hAnsi="Times New Roman" w:cs="Times New Roman"/>
          <w:sz w:val="24"/>
          <w:szCs w:val="24"/>
        </w:rPr>
        <w:t xml:space="preserve">all </w:t>
      </w:r>
      <w:r w:rsidR="0076563F" w:rsidRPr="00E37E04">
        <w:rPr>
          <w:rFonts w:ascii="Times New Roman" w:hAnsi="Times New Roman" w:cs="Times New Roman"/>
          <w:sz w:val="24"/>
          <w:szCs w:val="24"/>
        </w:rPr>
        <w:t xml:space="preserve">SDMs </w:t>
      </w:r>
      <w:r w:rsidRPr="00E37E04">
        <w:rPr>
          <w:rFonts w:ascii="Times New Roman" w:hAnsi="Times New Roman" w:cs="Times New Roman"/>
          <w:sz w:val="24"/>
          <w:szCs w:val="24"/>
        </w:rPr>
        <w:t>aim to model</w:t>
      </w:r>
      <w:r w:rsidR="00AC34D2" w:rsidRPr="00E37E04">
        <w:rPr>
          <w:rFonts w:ascii="Times New Roman" w:hAnsi="Times New Roman" w:cs="Times New Roman"/>
          <w:sz w:val="24"/>
          <w:szCs w:val="24"/>
        </w:rPr>
        <w:t xml:space="preserve"> responses to climatic gradients, </w:t>
      </w:r>
      <w:r w:rsidR="0076563F" w:rsidRPr="00E37E04">
        <w:rPr>
          <w:rFonts w:ascii="Times New Roman" w:hAnsi="Times New Roman" w:cs="Times New Roman"/>
          <w:sz w:val="24"/>
          <w:szCs w:val="24"/>
        </w:rPr>
        <w:t>SDM algorithms can be broadly grouped</w:t>
      </w:r>
      <w:r w:rsidR="00D71C01" w:rsidRPr="00E37E04">
        <w:rPr>
          <w:rFonts w:ascii="Times New Roman" w:hAnsi="Times New Roman" w:cs="Times New Roman"/>
          <w:sz w:val="24"/>
          <w:szCs w:val="24"/>
        </w:rPr>
        <w:t xml:space="preserve"> into</w:t>
      </w:r>
      <w:r w:rsidR="00F52E03" w:rsidRPr="00E37E04">
        <w:rPr>
          <w:rFonts w:ascii="Times New Roman" w:hAnsi="Times New Roman" w:cs="Times New Roman"/>
          <w:sz w:val="24"/>
          <w:szCs w:val="24"/>
        </w:rPr>
        <w:t xml:space="preserve"> </w:t>
      </w:r>
      <w:r w:rsidR="00AC34D2" w:rsidRPr="00E37E04">
        <w:rPr>
          <w:rFonts w:ascii="Times New Roman" w:hAnsi="Times New Roman" w:cs="Times New Roman"/>
          <w:sz w:val="24"/>
          <w:szCs w:val="24"/>
        </w:rPr>
        <w:t xml:space="preserve">data-driven and model-driven </w:t>
      </w:r>
      <w:r w:rsidR="00D71C01" w:rsidRPr="00E37E04">
        <w:rPr>
          <w:rFonts w:ascii="Times New Roman" w:hAnsi="Times New Roman" w:cs="Times New Roman"/>
          <w:sz w:val="24"/>
          <w:szCs w:val="24"/>
        </w:rPr>
        <w:t>categories</w:t>
      </w:r>
      <w:r w:rsidR="0076563F" w:rsidRPr="00E37E04">
        <w:rPr>
          <w:rFonts w:ascii="Times New Roman" w:hAnsi="Times New Roman" w:cs="Times New Roman"/>
          <w:sz w:val="24"/>
          <w:szCs w:val="24"/>
        </w:rPr>
        <w:t xml:space="preserve"> (Franklin, 2010)</w:t>
      </w:r>
      <w:r w:rsidR="00AC34D2" w:rsidRPr="00E37E04">
        <w:rPr>
          <w:rFonts w:ascii="Times New Roman" w:hAnsi="Times New Roman" w:cs="Times New Roman"/>
          <w:sz w:val="24"/>
          <w:szCs w:val="24"/>
        </w:rPr>
        <w:t>. The data-driven/model-driven dichotomy is introduced in Hastie</w:t>
      </w:r>
      <w:r w:rsidRPr="00E37E04">
        <w:rPr>
          <w:rFonts w:ascii="Times New Roman" w:hAnsi="Times New Roman" w:cs="Times New Roman"/>
          <w:sz w:val="24"/>
          <w:szCs w:val="24"/>
        </w:rPr>
        <w:t xml:space="preserve"> et al. </w:t>
      </w:r>
      <w:r w:rsidR="00AC34D2" w:rsidRPr="00E37E04">
        <w:rPr>
          <w:rFonts w:ascii="Times New Roman" w:hAnsi="Times New Roman" w:cs="Times New Roman"/>
          <w:sz w:val="24"/>
          <w:szCs w:val="24"/>
        </w:rPr>
        <w:t xml:space="preserve">(2009) and </w:t>
      </w:r>
      <w:r w:rsidR="0076563F" w:rsidRPr="00E37E04">
        <w:rPr>
          <w:rFonts w:ascii="Times New Roman" w:hAnsi="Times New Roman" w:cs="Times New Roman"/>
          <w:sz w:val="24"/>
          <w:szCs w:val="24"/>
        </w:rPr>
        <w:t>can be thought of as</w:t>
      </w:r>
      <w:r w:rsidR="00AC34D2" w:rsidRPr="00E37E04">
        <w:rPr>
          <w:rFonts w:ascii="Times New Roman" w:hAnsi="Times New Roman" w:cs="Times New Roman"/>
          <w:sz w:val="24"/>
          <w:szCs w:val="24"/>
        </w:rPr>
        <w:t xml:space="preserve"> differentiating between ‘statistical’</w:t>
      </w:r>
      <w:r w:rsidR="00D71C01" w:rsidRPr="00E37E04">
        <w:rPr>
          <w:rFonts w:ascii="Times New Roman" w:hAnsi="Times New Roman" w:cs="Times New Roman"/>
          <w:sz w:val="24"/>
          <w:szCs w:val="24"/>
        </w:rPr>
        <w:t xml:space="preserve"> or ‘parametric’</w:t>
      </w:r>
      <w:r w:rsidR="00F52E03" w:rsidRPr="00E37E04">
        <w:rPr>
          <w:rFonts w:ascii="Times New Roman" w:hAnsi="Times New Roman" w:cs="Times New Roman"/>
          <w:sz w:val="24"/>
          <w:szCs w:val="24"/>
        </w:rPr>
        <w:t xml:space="preserve"> (model-driven)</w:t>
      </w:r>
      <w:r w:rsidR="00AC34D2" w:rsidRPr="00E37E04">
        <w:rPr>
          <w:rFonts w:ascii="Times New Roman" w:hAnsi="Times New Roman" w:cs="Times New Roman"/>
          <w:sz w:val="24"/>
          <w:szCs w:val="24"/>
        </w:rPr>
        <w:t xml:space="preserve"> and ‘machine learning’</w:t>
      </w:r>
      <w:r w:rsidR="00F52E03" w:rsidRPr="00E37E04">
        <w:rPr>
          <w:rFonts w:ascii="Times New Roman" w:hAnsi="Times New Roman" w:cs="Times New Roman"/>
          <w:sz w:val="24"/>
          <w:szCs w:val="24"/>
        </w:rPr>
        <w:t xml:space="preserve"> </w:t>
      </w:r>
      <w:r w:rsidR="00D71C01" w:rsidRPr="00E37E04">
        <w:rPr>
          <w:rFonts w:ascii="Times New Roman" w:hAnsi="Times New Roman" w:cs="Times New Roman"/>
          <w:sz w:val="24"/>
          <w:szCs w:val="24"/>
        </w:rPr>
        <w:t xml:space="preserve">or ‘nonparametric’ </w:t>
      </w:r>
      <w:r w:rsidR="00F52E03" w:rsidRPr="00E37E04">
        <w:rPr>
          <w:rFonts w:ascii="Times New Roman" w:hAnsi="Times New Roman" w:cs="Times New Roman"/>
          <w:sz w:val="24"/>
          <w:szCs w:val="24"/>
        </w:rPr>
        <w:t>(data-driven)</w:t>
      </w:r>
      <w:r w:rsidR="00AC34D2" w:rsidRPr="00E37E04">
        <w:rPr>
          <w:rFonts w:ascii="Times New Roman" w:hAnsi="Times New Roman" w:cs="Times New Roman"/>
          <w:sz w:val="24"/>
          <w:szCs w:val="24"/>
        </w:rPr>
        <w:t xml:space="preserve"> algorithms. I add</w:t>
      </w:r>
      <w:r w:rsidR="00D71C01" w:rsidRPr="00E37E04">
        <w:rPr>
          <w:rFonts w:ascii="Times New Roman" w:hAnsi="Times New Roman" w:cs="Times New Roman"/>
          <w:sz w:val="24"/>
          <w:szCs w:val="24"/>
        </w:rPr>
        <w:t>, as a third category,</w:t>
      </w:r>
      <w:r w:rsidR="00AC34D2" w:rsidRPr="00E37E04">
        <w:rPr>
          <w:rFonts w:ascii="Times New Roman" w:hAnsi="Times New Roman" w:cs="Times New Roman"/>
          <w:sz w:val="24"/>
          <w:szCs w:val="24"/>
        </w:rPr>
        <w:t xml:space="preserve"> the burgeoning set of methods that employ stochastic, probability-based Bayesian methods</w:t>
      </w:r>
      <w:r w:rsidR="00842F81" w:rsidRPr="00E37E04">
        <w:rPr>
          <w:rFonts w:ascii="Times New Roman" w:hAnsi="Times New Roman" w:cs="Times New Roman"/>
          <w:sz w:val="24"/>
          <w:szCs w:val="24"/>
        </w:rPr>
        <w:t xml:space="preserve"> due</w:t>
      </w:r>
      <w:r w:rsidR="00AC34D2" w:rsidRPr="00E37E04">
        <w:rPr>
          <w:rFonts w:ascii="Times New Roman" w:hAnsi="Times New Roman" w:cs="Times New Roman"/>
          <w:sz w:val="24"/>
          <w:szCs w:val="24"/>
        </w:rPr>
        <w:t xml:space="preserve"> to </w:t>
      </w:r>
      <w:r w:rsidR="00A05688" w:rsidRPr="00E37E04">
        <w:rPr>
          <w:rFonts w:ascii="Times New Roman" w:hAnsi="Times New Roman" w:cs="Times New Roman"/>
          <w:sz w:val="24"/>
          <w:szCs w:val="24"/>
        </w:rPr>
        <w:t>their structural differences</w:t>
      </w:r>
      <w:r w:rsidR="00842F81" w:rsidRPr="00E37E04">
        <w:rPr>
          <w:rFonts w:ascii="Times New Roman" w:hAnsi="Times New Roman" w:cs="Times New Roman"/>
          <w:sz w:val="24"/>
          <w:szCs w:val="24"/>
        </w:rPr>
        <w:t>, assumptions,</w:t>
      </w:r>
      <w:r w:rsidR="00A05688" w:rsidRPr="00E37E04">
        <w:rPr>
          <w:rFonts w:ascii="Times New Roman" w:hAnsi="Times New Roman" w:cs="Times New Roman"/>
          <w:sz w:val="24"/>
          <w:szCs w:val="24"/>
        </w:rPr>
        <w:t xml:space="preserve"> and </w:t>
      </w:r>
      <w:r w:rsidR="00842F81" w:rsidRPr="00E37E04">
        <w:rPr>
          <w:rFonts w:ascii="Times New Roman" w:hAnsi="Times New Roman" w:cs="Times New Roman"/>
          <w:sz w:val="24"/>
          <w:szCs w:val="24"/>
        </w:rPr>
        <w:t>handling</w:t>
      </w:r>
      <w:r w:rsidRPr="00E37E04">
        <w:rPr>
          <w:rFonts w:ascii="Times New Roman" w:hAnsi="Times New Roman" w:cs="Times New Roman"/>
          <w:sz w:val="24"/>
          <w:szCs w:val="24"/>
        </w:rPr>
        <w:t xml:space="preserve"> of uncertainty</w:t>
      </w:r>
      <w:r w:rsidR="00AC34D2" w:rsidRPr="00E37E04">
        <w:rPr>
          <w:rFonts w:ascii="Times New Roman" w:hAnsi="Times New Roman" w:cs="Times New Roman"/>
          <w:sz w:val="24"/>
          <w:szCs w:val="24"/>
        </w:rPr>
        <w:t xml:space="preserve">. </w:t>
      </w:r>
      <w:r w:rsidR="00842F81" w:rsidRPr="00E37E04">
        <w:rPr>
          <w:rFonts w:ascii="Times New Roman" w:hAnsi="Times New Roman" w:cs="Times New Roman"/>
          <w:sz w:val="24"/>
          <w:szCs w:val="24"/>
        </w:rPr>
        <w:t>M</w:t>
      </w:r>
      <w:r w:rsidR="00F52E03" w:rsidRPr="00E37E04">
        <w:rPr>
          <w:rFonts w:ascii="Times New Roman" w:hAnsi="Times New Roman" w:cs="Times New Roman"/>
          <w:sz w:val="24"/>
          <w:szCs w:val="24"/>
        </w:rPr>
        <w:t xml:space="preserve">any scholars have attempted to assess </w:t>
      </w:r>
      <w:r w:rsidR="00AC34D2" w:rsidRPr="00E37E04">
        <w:rPr>
          <w:rFonts w:ascii="Times New Roman" w:hAnsi="Times New Roman" w:cs="Times New Roman"/>
          <w:sz w:val="24"/>
          <w:szCs w:val="24"/>
        </w:rPr>
        <w:t xml:space="preserve">variation </w:t>
      </w:r>
      <w:r w:rsidR="00F52E03" w:rsidRPr="00E37E04">
        <w:rPr>
          <w:rFonts w:ascii="Times New Roman" w:hAnsi="Times New Roman" w:cs="Times New Roman"/>
          <w:sz w:val="24"/>
          <w:szCs w:val="24"/>
        </w:rPr>
        <w:t xml:space="preserve">between models </w:t>
      </w:r>
      <w:r w:rsidR="00AC34D2" w:rsidRPr="00E37E04">
        <w:rPr>
          <w:rFonts w:ascii="Times New Roman" w:hAnsi="Times New Roman" w:cs="Times New Roman"/>
          <w:sz w:val="24"/>
          <w:szCs w:val="24"/>
        </w:rPr>
        <w:t>(Araújo &amp; Guisan, 2006; Elith et al., 2</w:t>
      </w:r>
      <w:r w:rsidR="00F52E03" w:rsidRPr="00E37E04">
        <w:rPr>
          <w:rFonts w:ascii="Times New Roman" w:hAnsi="Times New Roman" w:cs="Times New Roman"/>
          <w:sz w:val="24"/>
          <w:szCs w:val="24"/>
        </w:rPr>
        <w:t>006) and</w:t>
      </w:r>
      <w:r w:rsidR="00AC34D2" w:rsidRPr="00E37E04">
        <w:rPr>
          <w:rFonts w:ascii="Times New Roman" w:hAnsi="Times New Roman" w:cs="Times New Roman"/>
          <w:sz w:val="24"/>
          <w:szCs w:val="24"/>
        </w:rPr>
        <w:t xml:space="preserve"> parameterizations (</w:t>
      </w:r>
      <w:r w:rsidRPr="00E37E04">
        <w:rPr>
          <w:rFonts w:ascii="Times New Roman" w:hAnsi="Times New Roman" w:cs="Times New Roman"/>
          <w:sz w:val="24"/>
          <w:szCs w:val="24"/>
        </w:rPr>
        <w:t>Araújo &amp; New, 2007</w:t>
      </w:r>
      <w:r w:rsidR="00B873E2" w:rsidRPr="00E37E04">
        <w:rPr>
          <w:rFonts w:ascii="Times New Roman" w:hAnsi="Times New Roman" w:cs="Times New Roman"/>
          <w:sz w:val="24"/>
          <w:szCs w:val="24"/>
        </w:rPr>
        <w:t>; Thuiller et al., 2008</w:t>
      </w:r>
      <w:r w:rsidR="00AC34D2" w:rsidRPr="00E37E04">
        <w:rPr>
          <w:rFonts w:ascii="Times New Roman" w:hAnsi="Times New Roman" w:cs="Times New Roman"/>
          <w:sz w:val="24"/>
          <w:szCs w:val="24"/>
        </w:rPr>
        <w:t>; Veloz et al., 2012).</w:t>
      </w:r>
    </w:p>
    <w:p w14:paraId="7E0176FE" w14:textId="65198E68" w:rsidR="00F94FEE" w:rsidRPr="00E37E04" w:rsidRDefault="00D71C01" w:rsidP="00DA1171">
      <w:pPr>
        <w:pStyle w:val="BodyText"/>
        <w:spacing w:before="0" w:after="0" w:line="240" w:lineRule="auto"/>
        <w:ind w:firstLine="720"/>
        <w:rPr>
          <w:rFonts w:ascii="Times New Roman" w:hAnsi="Times New Roman" w:cs="Times New Roman"/>
          <w:sz w:val="24"/>
          <w:szCs w:val="24"/>
        </w:rPr>
      </w:pPr>
      <w:r w:rsidRPr="00E37E04">
        <w:rPr>
          <w:rFonts w:ascii="Times New Roman" w:hAnsi="Times New Roman" w:cs="Times New Roman"/>
          <w:sz w:val="24"/>
          <w:szCs w:val="24"/>
        </w:rPr>
        <w:t>SDMs, and s</w:t>
      </w:r>
      <w:r w:rsidR="00AC34D2" w:rsidRPr="00E37E04">
        <w:rPr>
          <w:rFonts w:ascii="Times New Roman" w:hAnsi="Times New Roman" w:cs="Times New Roman"/>
          <w:sz w:val="24"/>
          <w:szCs w:val="24"/>
        </w:rPr>
        <w:t xml:space="preserve">upervised learning techniques </w:t>
      </w:r>
      <w:r w:rsidR="007B6CC8" w:rsidRPr="00E37E04">
        <w:rPr>
          <w:rFonts w:ascii="Times New Roman" w:hAnsi="Times New Roman" w:cs="Times New Roman"/>
          <w:sz w:val="24"/>
          <w:szCs w:val="24"/>
        </w:rPr>
        <w:t>more broadly</w:t>
      </w:r>
      <w:r w:rsidRPr="00E37E04">
        <w:rPr>
          <w:rFonts w:ascii="Times New Roman" w:hAnsi="Times New Roman" w:cs="Times New Roman"/>
          <w:sz w:val="24"/>
          <w:szCs w:val="24"/>
        </w:rPr>
        <w:t xml:space="preserve">, </w:t>
      </w:r>
      <w:r w:rsidR="007B6CC8" w:rsidRPr="00E37E04">
        <w:rPr>
          <w:rFonts w:ascii="Times New Roman" w:hAnsi="Times New Roman" w:cs="Times New Roman"/>
          <w:sz w:val="24"/>
          <w:szCs w:val="24"/>
        </w:rPr>
        <w:t xml:space="preserve">must be calibrated against observational data prior </w:t>
      </w:r>
      <w:r w:rsidR="00842F81" w:rsidRPr="00E37E04">
        <w:rPr>
          <w:rFonts w:ascii="Times New Roman" w:hAnsi="Times New Roman" w:cs="Times New Roman"/>
          <w:sz w:val="24"/>
          <w:szCs w:val="24"/>
        </w:rPr>
        <w:t xml:space="preserve">to being used for predictions. </w:t>
      </w:r>
      <w:r w:rsidR="007B6CC8" w:rsidRPr="00E37E04">
        <w:rPr>
          <w:rFonts w:ascii="Times New Roman" w:hAnsi="Times New Roman" w:cs="Times New Roman"/>
          <w:sz w:val="24"/>
          <w:szCs w:val="24"/>
        </w:rPr>
        <w:t xml:space="preserve">During the calibration stage, SDMs </w:t>
      </w:r>
      <w:r w:rsidR="004D20AA" w:rsidRPr="00E37E04">
        <w:rPr>
          <w:rFonts w:ascii="Times New Roman" w:hAnsi="Times New Roman" w:cs="Times New Roman"/>
          <w:sz w:val="24"/>
          <w:szCs w:val="24"/>
        </w:rPr>
        <w:t>use a set of</w:t>
      </w:r>
      <w:r w:rsidR="00AC34D2" w:rsidRPr="00E37E04">
        <w:rPr>
          <w:rFonts w:ascii="Times New Roman" w:hAnsi="Times New Roman" w:cs="Times New Roman"/>
          <w:sz w:val="24"/>
          <w:szCs w:val="24"/>
        </w:rPr>
        <w:t xml:space="preserve"> training examples, </w:t>
      </w:r>
      <m:oMath>
        <m:r>
          <m:rPr>
            <m:sty m:val="bi"/>
          </m:rPr>
          <w:rPr>
            <w:rFonts w:ascii="Cambria Math" w:hAnsi="Cambria Math" w:cs="Times New Roman"/>
            <w:sz w:val="24"/>
            <w:szCs w:val="24"/>
          </w:rPr>
          <m:t>T</m:t>
        </m:r>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d>
        <m:r>
          <w:rPr>
            <w:rFonts w:ascii="Cambria Math" w:hAnsi="Cambria Math" w:cs="Times New Roman"/>
            <w:sz w:val="24"/>
            <w:szCs w:val="24"/>
          </w:rPr>
          <m:t>, i=1,2,...,n</m:t>
        </m:r>
      </m:oMath>
      <w:r w:rsidR="00AC34D2" w:rsidRPr="00E37E04">
        <w:rPr>
          <w:rFonts w:ascii="Times New Roman" w:hAnsi="Times New Roman" w:cs="Times New Roman"/>
          <w:sz w:val="24"/>
          <w:szCs w:val="24"/>
        </w:rPr>
        <w:t xml:space="preserve">, where both </w:t>
      </w:r>
      <w:r w:rsidR="004D20AA" w:rsidRPr="00E37E04">
        <w:rPr>
          <w:rFonts w:ascii="Times New Roman" w:hAnsi="Times New Roman" w:cs="Times New Roman"/>
          <w:i/>
          <w:sz w:val="24"/>
          <w:szCs w:val="24"/>
        </w:rPr>
        <w:t>x</w:t>
      </w:r>
      <w:r w:rsidR="004D20AA" w:rsidRPr="00E37E04">
        <w:rPr>
          <w:rFonts w:ascii="Times New Roman" w:hAnsi="Times New Roman" w:cs="Times New Roman"/>
          <w:sz w:val="24"/>
          <w:szCs w:val="24"/>
        </w:rPr>
        <w:t xml:space="preserve"> </w:t>
      </w:r>
      <w:r w:rsidRPr="00E37E04">
        <w:rPr>
          <w:rFonts w:ascii="Times New Roman" w:hAnsi="Times New Roman" w:cs="Times New Roman"/>
          <w:sz w:val="24"/>
          <w:szCs w:val="24"/>
        </w:rPr>
        <w:t xml:space="preserve">(environmental covariates) </w:t>
      </w:r>
      <w:r w:rsidR="004D20AA" w:rsidRPr="00E37E04">
        <w:rPr>
          <w:rFonts w:ascii="Times New Roman" w:hAnsi="Times New Roman" w:cs="Times New Roman"/>
          <w:sz w:val="24"/>
          <w:szCs w:val="24"/>
        </w:rPr>
        <w:t xml:space="preserve">and </w:t>
      </w:r>
      <w:r w:rsidR="004D20AA" w:rsidRPr="00E37E04">
        <w:rPr>
          <w:rFonts w:ascii="Times New Roman" w:hAnsi="Times New Roman" w:cs="Times New Roman"/>
          <w:i/>
          <w:sz w:val="24"/>
          <w:szCs w:val="24"/>
        </w:rPr>
        <w:t>y</w:t>
      </w:r>
      <w:r w:rsidRPr="00E37E04">
        <w:rPr>
          <w:rFonts w:ascii="Times New Roman" w:hAnsi="Times New Roman" w:cs="Times New Roman"/>
          <w:i/>
          <w:sz w:val="24"/>
          <w:szCs w:val="24"/>
        </w:rPr>
        <w:t xml:space="preserve"> </w:t>
      </w:r>
      <w:r w:rsidRPr="00E37E04">
        <w:rPr>
          <w:rFonts w:ascii="Times New Roman" w:hAnsi="Times New Roman" w:cs="Times New Roman"/>
          <w:sz w:val="24"/>
          <w:szCs w:val="24"/>
        </w:rPr>
        <w:t>(species presence)</w:t>
      </w:r>
      <w:r w:rsidR="004D20AA" w:rsidRPr="00E37E04">
        <w:rPr>
          <w:rFonts w:ascii="Times New Roman" w:hAnsi="Times New Roman" w:cs="Times New Roman"/>
          <w:sz w:val="24"/>
          <w:szCs w:val="24"/>
        </w:rPr>
        <w:t xml:space="preserve"> are known, to approximate</w:t>
      </w:r>
      <w:r w:rsidR="00AC34D2" w:rsidRPr="00E37E04">
        <w:rPr>
          <w:rFonts w:ascii="Times New Roman" w:hAnsi="Times New Roman" w:cs="Times New Roman"/>
          <w:sz w:val="24"/>
          <w:szCs w:val="24"/>
        </w:rPr>
        <w:t xml:space="preserve"> the real relationship</w:t>
      </w:r>
      <w:r w:rsidR="004D20AA" w:rsidRPr="00E37E04">
        <w:rPr>
          <w:rFonts w:ascii="Times New Roman" w:hAnsi="Times New Roman" w:cs="Times New Roman"/>
          <w:sz w:val="24"/>
          <w:szCs w:val="24"/>
        </w:rPr>
        <w:t xml:space="preserve"> </w:t>
      </w:r>
      <w:r w:rsidR="00AC34D2" w:rsidRPr="00E37E04">
        <w:rPr>
          <w:rFonts w:ascii="Times New Roman" w:hAnsi="Times New Roman" w:cs="Times New Roman"/>
          <w:sz w:val="24"/>
          <w:szCs w:val="24"/>
        </w:rPr>
        <w:t xml:space="preserve">between the two, </w:t>
      </w:r>
      <m:oMath>
        <m:r>
          <w:rPr>
            <w:rFonts w:ascii="Cambria Math" w:hAnsi="Cambria Math" w:cs="Times New Roman"/>
            <w:sz w:val="24"/>
            <w:szCs w:val="24"/>
          </w:rPr>
          <m:t>f</m:t>
        </m:r>
      </m:oMath>
      <w:r w:rsidRPr="00E37E04">
        <w:rPr>
          <w:rFonts w:ascii="Times New Roman" w:hAnsi="Times New Roman" w:cs="Times New Roman"/>
          <w:sz w:val="24"/>
          <w:szCs w:val="24"/>
        </w:rPr>
        <w:t xml:space="preserve">, </w:t>
      </w:r>
      <w:r w:rsidR="00F52E03" w:rsidRPr="00E37E04">
        <w:rPr>
          <w:rFonts w:ascii="Times New Roman" w:hAnsi="Times New Roman" w:cs="Times New Roman"/>
          <w:sz w:val="24"/>
          <w:szCs w:val="24"/>
        </w:rPr>
        <w:t>with</w:t>
      </w:r>
      <w:r w:rsidRPr="00E37E04">
        <w:rPr>
          <w:rFonts w:ascii="Times New Roman" w:hAnsi="Times New Roman" w:cs="Times New Roman"/>
          <w:sz w:val="24"/>
          <w:szCs w:val="24"/>
        </w:rPr>
        <w:t xml:space="preserve"> the learned approximation</w:t>
      </w:r>
      <w:r w:rsidR="007B6CC8" w:rsidRPr="00E37E04">
        <w:rPr>
          <w:rFonts w:ascii="Times New Roman" w:hAnsi="Times New Roman" w:cs="Times New Roman"/>
          <w:sz w:val="24"/>
          <w:szCs w:val="24"/>
        </w:rPr>
        <w:t xml:space="preserve"> function</w:t>
      </w:r>
      <w:r w:rsidR="00AC34D2" w:rsidRPr="00E37E04">
        <w:rPr>
          <w:rFonts w:ascii="Times New Roman" w:hAnsi="Times New Roman" w:cs="Times New Roman"/>
          <w:sz w:val="24"/>
          <w:szCs w:val="24"/>
        </w:rPr>
        <w:t>,</w:t>
      </w:r>
      <w:r w:rsidR="004D20AA" w:rsidRPr="00E37E04">
        <w:rPr>
          <w:rFonts w:ascii="Times New Roman" w:hAnsi="Times New Roman" w:cs="Times New Roman"/>
          <w:sz w:val="24"/>
          <w:szCs w:val="24"/>
        </w:rPr>
        <w:t xml:space="preserve"> </w:t>
      </w:r>
      <m:oMath>
        <m:groupChr>
          <m:groupChrPr>
            <m:chr m:val="ˆ"/>
            <m:pos m:val="top"/>
            <m:vertJc m:val="bot"/>
            <m:ctrlPr>
              <w:rPr>
                <w:rFonts w:ascii="Cambria Math" w:hAnsi="Cambria Math" w:cs="Times New Roman"/>
                <w:sz w:val="24"/>
                <w:szCs w:val="24"/>
              </w:rPr>
            </m:ctrlPr>
          </m:groupChrPr>
          <m:e>
            <m:r>
              <w:rPr>
                <w:rFonts w:ascii="Cambria Math" w:hAnsi="Cambria Math" w:cs="Times New Roman"/>
                <w:sz w:val="24"/>
                <w:szCs w:val="24"/>
              </w:rPr>
              <m:t>f</m:t>
            </m:r>
          </m:e>
        </m:groupChr>
      </m:oMath>
      <w:r w:rsidR="004D20AA" w:rsidRPr="00E37E04">
        <w:rPr>
          <w:rFonts w:ascii="Times New Roman" w:hAnsi="Times New Roman" w:cs="Times New Roman"/>
          <w:sz w:val="24"/>
          <w:szCs w:val="24"/>
        </w:rPr>
        <w:t>.</w:t>
      </w:r>
      <w:r w:rsidR="00AC34D2" w:rsidRPr="00E37E04">
        <w:rPr>
          <w:rFonts w:ascii="Times New Roman" w:hAnsi="Times New Roman" w:cs="Times New Roman"/>
          <w:sz w:val="24"/>
          <w:szCs w:val="24"/>
        </w:rPr>
        <w:t xml:space="preserve"> </w:t>
      </w:r>
      <w:r w:rsidR="004D20AA" w:rsidRPr="00E37E04">
        <w:rPr>
          <w:rFonts w:ascii="Times New Roman" w:hAnsi="Times New Roman" w:cs="Times New Roman"/>
          <w:sz w:val="24"/>
          <w:szCs w:val="24"/>
        </w:rPr>
        <w:t xml:space="preserve">The learned </w:t>
      </w:r>
      <w:r w:rsidRPr="00E37E04">
        <w:rPr>
          <w:rFonts w:ascii="Times New Roman" w:hAnsi="Times New Roman" w:cs="Times New Roman"/>
          <w:sz w:val="24"/>
          <w:szCs w:val="24"/>
        </w:rPr>
        <w:t>function is the relationship</w:t>
      </w:r>
      <w:r w:rsidR="00AC34D2" w:rsidRPr="00E37E04">
        <w:rPr>
          <w:rFonts w:ascii="Times New Roman" w:hAnsi="Times New Roman" w:cs="Times New Roman"/>
          <w:sz w:val="24"/>
          <w:szCs w:val="24"/>
        </w:rPr>
        <w:t xml:space="preserve"> </w:t>
      </w:r>
      <w:r w:rsidRPr="00E37E04">
        <w:rPr>
          <w:rFonts w:ascii="Times New Roman" w:hAnsi="Times New Roman" w:cs="Times New Roman"/>
          <w:sz w:val="24"/>
          <w:szCs w:val="24"/>
        </w:rPr>
        <w:t>that minimizes</w:t>
      </w:r>
      <w:r w:rsidR="00AC34D2" w:rsidRPr="00E37E04">
        <w:rPr>
          <w:rFonts w:ascii="Times New Roman" w:hAnsi="Times New Roman" w:cs="Times New Roman"/>
          <w:sz w:val="24"/>
          <w:szCs w:val="24"/>
        </w:rPr>
        <w:t xml:space="preserve"> a loss function based on the difference between the real and predicted value, </w:t>
      </w:r>
      <m:oMath>
        <m:sSub>
          <m:sSubPr>
            <m:ctrlPr>
              <w:rPr>
                <w:rFonts w:ascii="Cambria Math" w:hAnsi="Cambria Math" w:cs="Times New Roman"/>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groupChr>
          <m:groupChrPr>
            <m:chr m:val="ˆ"/>
            <m:pos m:val="top"/>
            <m:vertJc m:val="bot"/>
            <m:ctrlPr>
              <w:rPr>
                <w:rFonts w:ascii="Cambria Math" w:hAnsi="Cambria Math" w:cs="Times New Roman"/>
                <w:sz w:val="24"/>
                <w:szCs w:val="24"/>
              </w:rPr>
            </m:ctrlPr>
          </m:groupChrPr>
          <m:e>
            <m:r>
              <w:rPr>
                <w:rFonts w:ascii="Cambria Math" w:hAnsi="Cambria Math" w:cs="Times New Roman"/>
                <w:sz w:val="24"/>
                <w:szCs w:val="24"/>
              </w:rPr>
              <m:t>f</m:t>
            </m:r>
          </m:e>
        </m:groupChr>
        <m:r>
          <w:rPr>
            <w:rFonts w:ascii="Cambria Math" w:hAnsi="Cambria Math" w:cs="Times New Roman"/>
            <w:sz w:val="24"/>
            <w:szCs w:val="24"/>
          </w:rPr>
          <m:t>(i)</m:t>
        </m:r>
      </m:oMath>
      <w:r w:rsidR="00AC34D2" w:rsidRPr="00E37E04">
        <w:rPr>
          <w:rFonts w:ascii="Times New Roman" w:hAnsi="Times New Roman" w:cs="Times New Roman"/>
          <w:sz w:val="24"/>
          <w:szCs w:val="24"/>
        </w:rPr>
        <w:t>. Each training example</w:t>
      </w:r>
      <w:r w:rsidRPr="00E37E04">
        <w:rPr>
          <w:rFonts w:ascii="Times New Roman" w:hAnsi="Times New Roman" w:cs="Times New Roman"/>
          <w:sz w:val="24"/>
          <w:szCs w:val="24"/>
        </w:rPr>
        <w:t xml:space="preserve"> (</w:t>
      </w:r>
      <m:oMath>
        <m:r>
          <w:rPr>
            <w:rFonts w:ascii="Cambria Math" w:hAnsi="Cambria Math" w:cs="Times New Roman"/>
            <w:sz w:val="24"/>
            <w:szCs w:val="24"/>
          </w:rPr>
          <m:t>x</m:t>
        </m:r>
      </m:oMath>
      <w:r w:rsidRPr="00E37E04">
        <w:rPr>
          <w:rFonts w:ascii="Times New Roman" w:hAnsi="Times New Roman" w:cs="Times New Roman"/>
          <w:sz w:val="24"/>
          <w:szCs w:val="24"/>
        </w:rPr>
        <w:t>)</w:t>
      </w:r>
      <w:r w:rsidR="00AC34D2" w:rsidRPr="00E37E04">
        <w:rPr>
          <w:rFonts w:ascii="Times New Roman" w:hAnsi="Times New Roman" w:cs="Times New Roman"/>
          <w:sz w:val="24"/>
          <w:szCs w:val="24"/>
        </w:rPr>
        <w:t xml:space="preserve"> </w:t>
      </w:r>
      <w:r w:rsidR="004D20AA" w:rsidRPr="00E37E04">
        <w:rPr>
          <w:rFonts w:ascii="Times New Roman" w:hAnsi="Times New Roman" w:cs="Times New Roman"/>
          <w:sz w:val="24"/>
          <w:szCs w:val="24"/>
        </w:rPr>
        <w:t>is</w:t>
      </w:r>
      <w:r w:rsidR="00AC34D2" w:rsidRPr="00E37E04">
        <w:rPr>
          <w:rFonts w:ascii="Times New Roman" w:hAnsi="Times New Roman" w:cs="Times New Roman"/>
          <w:sz w:val="24"/>
          <w:szCs w:val="24"/>
        </w:rPr>
        <w:t xml:space="preserve"> composed of a </w:t>
      </w:r>
      <m:oMath>
        <m:r>
          <w:rPr>
            <w:rFonts w:ascii="Cambria Math" w:hAnsi="Cambria Math" w:cs="Times New Roman"/>
            <w:sz w:val="24"/>
            <w:szCs w:val="24"/>
          </w:rPr>
          <m:t>p</m:t>
        </m:r>
      </m:oMath>
      <w:r w:rsidR="00AC34D2" w:rsidRPr="00E37E04">
        <w:rPr>
          <w:rFonts w:ascii="Times New Roman" w:hAnsi="Times New Roman" w:cs="Times New Roman"/>
          <w:sz w:val="24"/>
          <w:szCs w:val="24"/>
        </w:rPr>
        <w:t xml:space="preserve">-dimensional vector of </w:t>
      </w:r>
      <w:r w:rsidR="004D20AA" w:rsidRPr="00E37E04">
        <w:rPr>
          <w:rFonts w:ascii="Times New Roman" w:hAnsi="Times New Roman" w:cs="Times New Roman"/>
          <w:sz w:val="24"/>
          <w:szCs w:val="24"/>
        </w:rPr>
        <w:t>covariates</w:t>
      </w:r>
      <w:r w:rsidR="00AC34D2" w:rsidRPr="00E37E04">
        <w:rPr>
          <w:rFonts w:ascii="Times New Roman" w:hAnsi="Times New Roman" w:cs="Times New Roman"/>
          <w:sz w:val="24"/>
          <w:szCs w:val="24"/>
        </w:rPr>
        <w:t xml:space="preserv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i</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2i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pi</m:t>
            </m:r>
          </m:sub>
        </m:sSub>
      </m:oMath>
      <w:r w:rsidR="004D20AA" w:rsidRPr="00E37E04">
        <w:rPr>
          <w:rFonts w:ascii="Times New Roman" w:hAnsi="Times New Roman" w:cs="Times New Roman"/>
          <w:sz w:val="24"/>
          <w:szCs w:val="24"/>
        </w:rPr>
        <w:t xml:space="preserve">, </w:t>
      </w:r>
      <m:oMath>
        <m:r>
          <w:rPr>
            <w:rFonts w:ascii="Cambria Math" w:hAnsi="Cambria Math" w:cs="Times New Roman"/>
            <w:sz w:val="24"/>
            <w:szCs w:val="24"/>
          </w:rPr>
          <m:t>p=1, 2,…P</m:t>
        </m:r>
      </m:oMath>
      <w:r w:rsidR="00842F81" w:rsidRPr="00E37E04">
        <w:rPr>
          <w:rFonts w:ascii="Times New Roman" w:hAnsi="Times New Roman" w:cs="Times New Roman"/>
          <w:sz w:val="24"/>
          <w:szCs w:val="24"/>
        </w:rPr>
        <w:t xml:space="preserve"> (Haste et al, 2009)</w:t>
      </w:r>
      <w:r w:rsidR="004D20AA" w:rsidRPr="00E37E04">
        <w:rPr>
          <w:rFonts w:ascii="Times New Roman" w:hAnsi="Times New Roman" w:cs="Times New Roman"/>
          <w:sz w:val="24"/>
          <w:szCs w:val="24"/>
        </w:rPr>
        <w:t>.</w:t>
      </w:r>
      <w:r w:rsidR="00DD209B" w:rsidRPr="00E37E04">
        <w:rPr>
          <w:rFonts w:ascii="Times New Roman" w:hAnsi="Times New Roman" w:cs="Times New Roman"/>
          <w:sz w:val="24"/>
          <w:szCs w:val="24"/>
        </w:rPr>
        <w:t xml:space="preserve"> </w:t>
      </w:r>
      <w:r w:rsidRPr="00E37E04">
        <w:rPr>
          <w:rFonts w:ascii="Times New Roman" w:hAnsi="Times New Roman" w:cs="Times New Roman"/>
          <w:sz w:val="24"/>
          <w:szCs w:val="24"/>
        </w:rPr>
        <w:t xml:space="preserve">Model-driven algorithms make </w:t>
      </w:r>
      <w:r w:rsidRPr="00E37E04">
        <w:rPr>
          <w:rFonts w:ascii="Times New Roman" w:hAnsi="Times New Roman" w:cs="Times New Roman"/>
          <w:i/>
          <w:sz w:val="24"/>
          <w:szCs w:val="24"/>
        </w:rPr>
        <w:t xml:space="preserve">a priori </w:t>
      </w:r>
      <w:r w:rsidRPr="00E37E04">
        <w:rPr>
          <w:rFonts w:ascii="Times New Roman" w:hAnsi="Times New Roman" w:cs="Times New Roman"/>
          <w:sz w:val="24"/>
          <w:szCs w:val="24"/>
        </w:rPr>
        <w:t xml:space="preserve">decisions about the structure of </w:t>
      </w:r>
      <m:oMath>
        <m:r>
          <w:rPr>
            <w:rFonts w:ascii="Cambria Math" w:hAnsi="Cambria Math" w:cs="Times New Roman"/>
            <w:sz w:val="24"/>
            <w:szCs w:val="24"/>
          </w:rPr>
          <m:t>f</m:t>
        </m:r>
      </m:oMath>
      <w:r w:rsidRPr="00E37E04">
        <w:rPr>
          <w:rFonts w:ascii="Times New Roman" w:hAnsi="Times New Roman" w:cs="Times New Roman"/>
          <w:sz w:val="24"/>
          <w:szCs w:val="24"/>
        </w:rPr>
        <w:t>, while data-driven algorithms can adapt to fit any given design matrix</w:t>
      </w:r>
      <w:r w:rsidR="00842F81" w:rsidRPr="00E37E04">
        <w:rPr>
          <w:rFonts w:ascii="Times New Roman" w:hAnsi="Times New Roman" w:cs="Times New Roman"/>
          <w:sz w:val="24"/>
          <w:szCs w:val="24"/>
        </w:rPr>
        <w:t xml:space="preserve"> (Hastie et al., 2009; Franklin 2010)</w:t>
      </w:r>
      <w:r w:rsidRPr="00E37E04">
        <w:rPr>
          <w:rFonts w:ascii="Times New Roman" w:hAnsi="Times New Roman" w:cs="Times New Roman"/>
          <w:sz w:val="24"/>
          <w:szCs w:val="24"/>
        </w:rPr>
        <w:t>.</w:t>
      </w:r>
      <w:r w:rsidR="00AC34D2" w:rsidRPr="00E37E04">
        <w:rPr>
          <w:rFonts w:ascii="Times New Roman" w:hAnsi="Times New Roman" w:cs="Times New Roman"/>
          <w:sz w:val="24"/>
          <w:szCs w:val="24"/>
        </w:rPr>
        <w:t xml:space="preserve"> </w:t>
      </w:r>
    </w:p>
    <w:p w14:paraId="193EF49F" w14:textId="4C5D4F18" w:rsidR="00F94FEE" w:rsidRPr="00E37E04" w:rsidRDefault="00AC34D2" w:rsidP="00DA1171">
      <w:pPr>
        <w:pStyle w:val="BodyText"/>
        <w:spacing w:before="0" w:after="0" w:line="240" w:lineRule="auto"/>
        <w:ind w:firstLine="720"/>
        <w:rPr>
          <w:rFonts w:ascii="Times New Roman" w:hAnsi="Times New Roman" w:cs="Times New Roman"/>
          <w:sz w:val="24"/>
          <w:szCs w:val="24"/>
        </w:rPr>
      </w:pPr>
      <w:r w:rsidRPr="00E37E04">
        <w:rPr>
          <w:rFonts w:ascii="Times New Roman" w:hAnsi="Times New Roman" w:cs="Times New Roman"/>
          <w:sz w:val="24"/>
          <w:szCs w:val="24"/>
        </w:rPr>
        <w:t xml:space="preserve">Model-driven </w:t>
      </w:r>
      <w:r w:rsidR="00E336DD" w:rsidRPr="00E37E04">
        <w:rPr>
          <w:rFonts w:ascii="Times New Roman" w:hAnsi="Times New Roman" w:cs="Times New Roman"/>
          <w:sz w:val="24"/>
          <w:szCs w:val="24"/>
        </w:rPr>
        <w:t xml:space="preserve">SDMs </w:t>
      </w:r>
      <w:r w:rsidRPr="00E37E04">
        <w:rPr>
          <w:rFonts w:ascii="Times New Roman" w:hAnsi="Times New Roman" w:cs="Times New Roman"/>
          <w:sz w:val="24"/>
          <w:szCs w:val="24"/>
        </w:rPr>
        <w:t>fit parametric statistical models to a dataset, making assumptions about how inputs and outputs are related, including</w:t>
      </w:r>
      <w:r w:rsidR="00842F81" w:rsidRPr="00E37E04">
        <w:rPr>
          <w:rFonts w:ascii="Times New Roman" w:hAnsi="Times New Roman" w:cs="Times New Roman"/>
          <w:sz w:val="24"/>
          <w:szCs w:val="24"/>
        </w:rPr>
        <w:t xml:space="preserve"> e.g.</w:t>
      </w:r>
      <w:r w:rsidRPr="00E37E04">
        <w:rPr>
          <w:rFonts w:ascii="Times New Roman" w:hAnsi="Times New Roman" w:cs="Times New Roman"/>
          <w:sz w:val="24"/>
          <w:szCs w:val="24"/>
        </w:rPr>
        <w:t xml:space="preserve"> linearity</w:t>
      </w:r>
      <w:r w:rsidR="00842F81" w:rsidRPr="00E37E04">
        <w:rPr>
          <w:rFonts w:ascii="Times New Roman" w:hAnsi="Times New Roman" w:cs="Times New Roman"/>
          <w:sz w:val="24"/>
          <w:szCs w:val="24"/>
        </w:rPr>
        <w:t xml:space="preserve">, </w:t>
      </w:r>
      <w:r w:rsidRPr="00E37E04">
        <w:rPr>
          <w:rFonts w:ascii="Times New Roman" w:hAnsi="Times New Roman" w:cs="Times New Roman"/>
          <w:sz w:val="24"/>
          <w:szCs w:val="24"/>
        </w:rPr>
        <w:t>error distribution</w:t>
      </w:r>
      <w:r w:rsidR="00842F81" w:rsidRPr="00E37E04">
        <w:rPr>
          <w:rFonts w:ascii="Times New Roman" w:hAnsi="Times New Roman" w:cs="Times New Roman"/>
          <w:sz w:val="24"/>
          <w:szCs w:val="24"/>
        </w:rPr>
        <w:t>, and independence</w:t>
      </w:r>
      <w:r w:rsidRPr="00E37E04">
        <w:rPr>
          <w:rFonts w:ascii="Times New Roman" w:hAnsi="Times New Roman" w:cs="Times New Roman"/>
          <w:sz w:val="24"/>
          <w:szCs w:val="24"/>
        </w:rPr>
        <w:t xml:space="preserve">. </w:t>
      </w:r>
      <w:r w:rsidR="00F52E03" w:rsidRPr="00E37E04">
        <w:rPr>
          <w:rFonts w:ascii="Times New Roman" w:hAnsi="Times New Roman" w:cs="Times New Roman"/>
          <w:sz w:val="24"/>
          <w:szCs w:val="24"/>
        </w:rPr>
        <w:t xml:space="preserve">While these techniques can make poor predictions if the assumptions are not upheld, they </w:t>
      </w:r>
      <w:r w:rsidRPr="00E37E04">
        <w:rPr>
          <w:rFonts w:ascii="Times New Roman" w:hAnsi="Times New Roman" w:cs="Times New Roman"/>
          <w:sz w:val="24"/>
          <w:szCs w:val="24"/>
        </w:rPr>
        <w:t>were the first to see substantial use in SDM applications and continue to be widely used because of their strong statistical foundations and ability to realistically model ecological relationships (Austin, 2002). These models include boxcar algorithms, which build multidimensional bounding boxes around species presence in environmental space (Guisan &amp; Zimmerman, 2000), as well as more complex methods</w:t>
      </w:r>
      <w:r w:rsidR="00513379" w:rsidRPr="00E37E04">
        <w:rPr>
          <w:rFonts w:ascii="Times New Roman" w:hAnsi="Times New Roman" w:cs="Times New Roman"/>
          <w:sz w:val="24"/>
          <w:szCs w:val="24"/>
        </w:rPr>
        <w:t xml:space="preserve">, including </w:t>
      </w:r>
      <w:r w:rsidRPr="00E37E04">
        <w:rPr>
          <w:rFonts w:ascii="Times New Roman" w:hAnsi="Times New Roman" w:cs="Times New Roman"/>
          <w:sz w:val="24"/>
          <w:szCs w:val="24"/>
        </w:rPr>
        <w:t>generalized linear models (Guisan</w:t>
      </w:r>
      <w:r w:rsidR="004D20AA" w:rsidRPr="00E37E04">
        <w:rPr>
          <w:rFonts w:ascii="Times New Roman" w:hAnsi="Times New Roman" w:cs="Times New Roman"/>
          <w:sz w:val="24"/>
          <w:szCs w:val="24"/>
        </w:rPr>
        <w:t xml:space="preserve"> et al</w:t>
      </w:r>
      <w:r w:rsidRPr="00E37E04">
        <w:rPr>
          <w:rFonts w:ascii="Times New Roman" w:hAnsi="Times New Roman" w:cs="Times New Roman"/>
          <w:sz w:val="24"/>
          <w:szCs w:val="24"/>
        </w:rPr>
        <w:t>,</w:t>
      </w:r>
      <w:r w:rsidR="00513379" w:rsidRPr="00E37E04">
        <w:rPr>
          <w:rFonts w:ascii="Times New Roman" w:hAnsi="Times New Roman" w:cs="Times New Roman"/>
          <w:sz w:val="24"/>
          <w:szCs w:val="24"/>
        </w:rPr>
        <w:t xml:space="preserve"> 2002; Vincent &amp; Haworth, 1983)</w:t>
      </w:r>
      <w:r w:rsidR="004D20AA" w:rsidRPr="00E37E04">
        <w:rPr>
          <w:rFonts w:ascii="Times New Roman" w:hAnsi="Times New Roman" w:cs="Times New Roman"/>
          <w:sz w:val="24"/>
          <w:szCs w:val="24"/>
        </w:rPr>
        <w:t xml:space="preserve"> and</w:t>
      </w:r>
      <w:r w:rsidRPr="00E37E04">
        <w:rPr>
          <w:rFonts w:ascii="Times New Roman" w:hAnsi="Times New Roman" w:cs="Times New Roman"/>
          <w:sz w:val="24"/>
          <w:szCs w:val="24"/>
        </w:rPr>
        <w:t xml:space="preserve"> </w:t>
      </w:r>
      <w:r w:rsidR="00D71C01" w:rsidRPr="00E37E04">
        <w:rPr>
          <w:rFonts w:ascii="Times New Roman" w:hAnsi="Times New Roman" w:cs="Times New Roman"/>
          <w:sz w:val="24"/>
          <w:szCs w:val="24"/>
        </w:rPr>
        <w:t xml:space="preserve">multiple </w:t>
      </w:r>
      <w:r w:rsidRPr="00E37E04">
        <w:rPr>
          <w:rFonts w:ascii="Times New Roman" w:hAnsi="Times New Roman" w:cs="Times New Roman"/>
          <w:sz w:val="24"/>
          <w:szCs w:val="24"/>
        </w:rPr>
        <w:t>linear and logistic regression (Franklin, 2010).</w:t>
      </w:r>
    </w:p>
    <w:p w14:paraId="1F3B4577" w14:textId="6B0B9CAC" w:rsidR="00F94FEE" w:rsidRPr="00E37E04" w:rsidRDefault="00513379" w:rsidP="00DA1171">
      <w:pPr>
        <w:pStyle w:val="BodyText"/>
        <w:spacing w:before="0" w:after="0" w:line="240" w:lineRule="auto"/>
        <w:ind w:firstLine="720"/>
        <w:rPr>
          <w:rFonts w:ascii="Times New Roman" w:hAnsi="Times New Roman" w:cs="Times New Roman"/>
          <w:sz w:val="24"/>
          <w:szCs w:val="24"/>
        </w:rPr>
      </w:pPr>
      <w:r w:rsidRPr="00E37E04">
        <w:rPr>
          <w:rFonts w:ascii="Times New Roman" w:hAnsi="Times New Roman" w:cs="Times New Roman"/>
          <w:sz w:val="24"/>
          <w:szCs w:val="24"/>
        </w:rPr>
        <w:t>An</w:t>
      </w:r>
      <w:r w:rsidR="00AC34D2" w:rsidRPr="00E37E04">
        <w:rPr>
          <w:rFonts w:ascii="Times New Roman" w:hAnsi="Times New Roman" w:cs="Times New Roman"/>
          <w:sz w:val="24"/>
          <w:szCs w:val="24"/>
        </w:rPr>
        <w:t xml:space="preserve"> increase in available computing power has spurred the development and application of data-driven learning algorithms</w:t>
      </w:r>
      <w:r w:rsidR="00D71C01" w:rsidRPr="00E37E04">
        <w:rPr>
          <w:rFonts w:ascii="Times New Roman" w:hAnsi="Times New Roman" w:cs="Times New Roman"/>
          <w:sz w:val="24"/>
          <w:szCs w:val="24"/>
        </w:rPr>
        <w:t xml:space="preserve">, which take a non-parametric approach to approximating </w:t>
      </w:r>
      <m:oMath>
        <m:r>
          <w:rPr>
            <w:rFonts w:ascii="Cambria Math" w:hAnsi="Cambria Math" w:cs="Times New Roman"/>
            <w:sz w:val="24"/>
            <w:szCs w:val="24"/>
          </w:rPr>
          <m:t>f</m:t>
        </m:r>
      </m:oMath>
      <w:r w:rsidR="00AC34D2" w:rsidRPr="00E37E04">
        <w:rPr>
          <w:rFonts w:ascii="Times New Roman" w:hAnsi="Times New Roman" w:cs="Times New Roman"/>
          <w:sz w:val="24"/>
          <w:szCs w:val="24"/>
        </w:rPr>
        <w:t xml:space="preserve">. </w:t>
      </w:r>
      <w:r w:rsidR="00F52E03" w:rsidRPr="00E37E04">
        <w:rPr>
          <w:rFonts w:ascii="Times New Roman" w:hAnsi="Times New Roman" w:cs="Times New Roman"/>
          <w:sz w:val="24"/>
          <w:szCs w:val="24"/>
        </w:rPr>
        <w:t xml:space="preserve">While </w:t>
      </w:r>
      <w:r w:rsidRPr="00E37E04">
        <w:rPr>
          <w:rFonts w:ascii="Times New Roman" w:hAnsi="Times New Roman" w:cs="Times New Roman"/>
          <w:sz w:val="24"/>
          <w:szCs w:val="24"/>
        </w:rPr>
        <w:t>not reliant</w:t>
      </w:r>
      <w:r w:rsidR="00F52E03" w:rsidRPr="00E37E04">
        <w:rPr>
          <w:rFonts w:ascii="Times New Roman" w:hAnsi="Times New Roman" w:cs="Times New Roman"/>
          <w:sz w:val="24"/>
          <w:szCs w:val="24"/>
        </w:rPr>
        <w:t xml:space="preserve"> on stringent assumptions about the form of the relationship, any particular </w:t>
      </w:r>
      <w:r w:rsidR="00F52E03" w:rsidRPr="00E37E04">
        <w:rPr>
          <w:rFonts w:ascii="Times New Roman" w:hAnsi="Times New Roman" w:cs="Times New Roman"/>
          <w:sz w:val="24"/>
          <w:szCs w:val="24"/>
        </w:rPr>
        <w:lastRenderedPageBreak/>
        <w:t>portion of parameter space depends on only a handful o</w:t>
      </w:r>
      <w:r w:rsidR="00E336DD" w:rsidRPr="00E37E04">
        <w:rPr>
          <w:rFonts w:ascii="Times New Roman" w:hAnsi="Times New Roman" w:cs="Times New Roman"/>
          <w:sz w:val="24"/>
          <w:szCs w:val="24"/>
        </w:rPr>
        <w:t>f</w:t>
      </w:r>
      <w:r w:rsidR="00F52E03" w:rsidRPr="00E37E04">
        <w:rPr>
          <w:rFonts w:ascii="Times New Roman" w:hAnsi="Times New Roman" w:cs="Times New Roman"/>
          <w:sz w:val="24"/>
          <w:szCs w:val="24"/>
        </w:rPr>
        <w:t xml:space="preserve"> input points, making the models highly sensitive to small changes in the input data (Hastie et al., 2009).</w:t>
      </w:r>
      <w:r w:rsidR="00DD209B" w:rsidRPr="00E37E04">
        <w:rPr>
          <w:rFonts w:ascii="Times New Roman" w:hAnsi="Times New Roman" w:cs="Times New Roman"/>
          <w:sz w:val="24"/>
          <w:szCs w:val="24"/>
        </w:rPr>
        <w:t xml:space="preserve"> </w:t>
      </w:r>
      <w:r w:rsidR="00F52E03" w:rsidRPr="00E37E04">
        <w:rPr>
          <w:rFonts w:ascii="Times New Roman" w:hAnsi="Times New Roman" w:cs="Times New Roman"/>
          <w:sz w:val="24"/>
          <w:szCs w:val="24"/>
        </w:rPr>
        <w:t>In</w:t>
      </w:r>
      <w:r w:rsidR="00AC34D2" w:rsidRPr="00E37E04">
        <w:rPr>
          <w:rFonts w:ascii="Times New Roman" w:hAnsi="Times New Roman" w:cs="Times New Roman"/>
          <w:sz w:val="24"/>
          <w:szCs w:val="24"/>
        </w:rPr>
        <w:t xml:space="preserve"> some cases, </w:t>
      </w:r>
      <w:r w:rsidR="00F52E03" w:rsidRPr="00E37E04">
        <w:rPr>
          <w:rFonts w:ascii="Times New Roman" w:hAnsi="Times New Roman" w:cs="Times New Roman"/>
          <w:sz w:val="24"/>
          <w:szCs w:val="24"/>
        </w:rPr>
        <w:t xml:space="preserve">these models </w:t>
      </w:r>
      <w:r w:rsidR="00842F81" w:rsidRPr="00E37E04">
        <w:rPr>
          <w:rFonts w:ascii="Times New Roman" w:hAnsi="Times New Roman" w:cs="Times New Roman"/>
          <w:sz w:val="24"/>
          <w:szCs w:val="24"/>
        </w:rPr>
        <w:t>are</w:t>
      </w:r>
      <w:r w:rsidR="00F52E03" w:rsidRPr="00E37E04">
        <w:rPr>
          <w:rFonts w:ascii="Times New Roman" w:hAnsi="Times New Roman" w:cs="Times New Roman"/>
          <w:sz w:val="24"/>
          <w:szCs w:val="24"/>
        </w:rPr>
        <w:t xml:space="preserve"> shown to </w:t>
      </w:r>
      <w:r w:rsidR="00AC34D2" w:rsidRPr="00E37E04">
        <w:rPr>
          <w:rFonts w:ascii="Times New Roman" w:hAnsi="Times New Roman" w:cs="Times New Roman"/>
          <w:sz w:val="24"/>
          <w:szCs w:val="24"/>
        </w:rPr>
        <w:t>outperform their model-driven counterparts (El</w:t>
      </w:r>
      <w:r w:rsidR="00F52E03" w:rsidRPr="00E37E04">
        <w:rPr>
          <w:rFonts w:ascii="Times New Roman" w:hAnsi="Times New Roman" w:cs="Times New Roman"/>
          <w:sz w:val="24"/>
          <w:szCs w:val="24"/>
        </w:rPr>
        <w:t xml:space="preserve">ith et al., 2006), and </w:t>
      </w:r>
      <w:r w:rsidR="00AC34D2" w:rsidRPr="00E37E04">
        <w:rPr>
          <w:rFonts w:ascii="Times New Roman" w:hAnsi="Times New Roman" w:cs="Times New Roman"/>
          <w:sz w:val="24"/>
          <w:szCs w:val="24"/>
        </w:rPr>
        <w:t>include genetic algorithms (Elith et al., 2006), classification and regression trees (Elith</w:t>
      </w:r>
      <w:r w:rsidR="00842F81" w:rsidRPr="00E37E04">
        <w:rPr>
          <w:rFonts w:ascii="Times New Roman" w:hAnsi="Times New Roman" w:cs="Times New Roman"/>
          <w:sz w:val="24"/>
          <w:szCs w:val="24"/>
        </w:rPr>
        <w:t xml:space="preserve"> et al.</w:t>
      </w:r>
      <w:r w:rsidR="00AC34D2" w:rsidRPr="00E37E04">
        <w:rPr>
          <w:rFonts w:ascii="Times New Roman" w:hAnsi="Times New Roman" w:cs="Times New Roman"/>
          <w:sz w:val="24"/>
          <w:szCs w:val="24"/>
        </w:rPr>
        <w:t>, 2008), artificial neural networks (Hastie et al., 2009), support vector machines (</w:t>
      </w:r>
      <w:r w:rsidR="004D20AA" w:rsidRPr="00E37E04">
        <w:rPr>
          <w:rFonts w:ascii="Times New Roman" w:hAnsi="Times New Roman" w:cs="Times New Roman"/>
          <w:sz w:val="24"/>
          <w:szCs w:val="24"/>
        </w:rPr>
        <w:t>Drake et al.</w:t>
      </w:r>
      <w:r w:rsidR="00AC34D2" w:rsidRPr="00E37E04">
        <w:rPr>
          <w:rFonts w:ascii="Times New Roman" w:hAnsi="Times New Roman" w:cs="Times New Roman"/>
          <w:sz w:val="24"/>
          <w:szCs w:val="24"/>
        </w:rPr>
        <w:t>, 2006), and maximum entropy techniques (Elith et al., 2010; Phillips &amp; Dudík, 2008). MaxEnt, a maximum entropy algorithm</w:t>
      </w:r>
      <w:r w:rsidR="004D20AA" w:rsidRPr="00E37E04">
        <w:rPr>
          <w:rFonts w:ascii="Times New Roman" w:hAnsi="Times New Roman" w:cs="Times New Roman"/>
          <w:sz w:val="24"/>
          <w:szCs w:val="24"/>
        </w:rPr>
        <w:t xml:space="preserve"> for SDM</w:t>
      </w:r>
      <w:r w:rsidR="00AC34D2" w:rsidRPr="00E37E04">
        <w:rPr>
          <w:rFonts w:ascii="Times New Roman" w:hAnsi="Times New Roman" w:cs="Times New Roman"/>
          <w:sz w:val="24"/>
          <w:szCs w:val="24"/>
        </w:rPr>
        <w:t xml:space="preserve"> and </w:t>
      </w:r>
      <w:r w:rsidR="004D20AA" w:rsidRPr="00E37E04">
        <w:rPr>
          <w:rFonts w:ascii="Times New Roman" w:hAnsi="Times New Roman" w:cs="Times New Roman"/>
          <w:sz w:val="24"/>
          <w:szCs w:val="24"/>
        </w:rPr>
        <w:t xml:space="preserve">associated </w:t>
      </w:r>
      <w:r w:rsidR="00AC34D2" w:rsidRPr="00E37E04">
        <w:rPr>
          <w:rFonts w:ascii="Times New Roman" w:hAnsi="Times New Roman" w:cs="Times New Roman"/>
          <w:sz w:val="24"/>
          <w:szCs w:val="24"/>
        </w:rPr>
        <w:t xml:space="preserve">Java-based runtime </w:t>
      </w:r>
      <w:r w:rsidR="00842F81" w:rsidRPr="00E37E04">
        <w:rPr>
          <w:rFonts w:ascii="Times New Roman" w:hAnsi="Times New Roman" w:cs="Times New Roman"/>
          <w:sz w:val="24"/>
          <w:szCs w:val="24"/>
        </w:rPr>
        <w:t>environment</w:t>
      </w:r>
      <w:r w:rsidR="00AC34D2" w:rsidRPr="00E37E04">
        <w:rPr>
          <w:rFonts w:ascii="Times New Roman" w:hAnsi="Times New Roman" w:cs="Times New Roman"/>
          <w:sz w:val="24"/>
          <w:szCs w:val="24"/>
        </w:rPr>
        <w:t xml:space="preserve"> </w:t>
      </w:r>
      <w:r w:rsidR="00F52E03" w:rsidRPr="00E37E04">
        <w:rPr>
          <w:rFonts w:ascii="Times New Roman" w:hAnsi="Times New Roman" w:cs="Times New Roman"/>
          <w:sz w:val="24"/>
          <w:szCs w:val="24"/>
        </w:rPr>
        <w:t>is widely used</w:t>
      </w:r>
      <w:r w:rsidR="00AC34D2" w:rsidRPr="00E37E04">
        <w:rPr>
          <w:rFonts w:ascii="Times New Roman" w:hAnsi="Times New Roman" w:cs="Times New Roman"/>
          <w:sz w:val="24"/>
          <w:szCs w:val="24"/>
        </w:rPr>
        <w:t xml:space="preserve"> and has </w:t>
      </w:r>
      <w:r w:rsidRPr="00E37E04">
        <w:rPr>
          <w:rFonts w:ascii="Times New Roman" w:hAnsi="Times New Roman" w:cs="Times New Roman"/>
          <w:sz w:val="24"/>
          <w:szCs w:val="24"/>
        </w:rPr>
        <w:t xml:space="preserve">been </w:t>
      </w:r>
      <w:r w:rsidR="00AC34D2" w:rsidRPr="00E37E04">
        <w:rPr>
          <w:rFonts w:ascii="Times New Roman" w:hAnsi="Times New Roman" w:cs="Times New Roman"/>
          <w:sz w:val="24"/>
          <w:szCs w:val="24"/>
        </w:rPr>
        <w:t>demonstrated to perform consistently</w:t>
      </w:r>
      <w:r w:rsidR="000B6123" w:rsidRPr="00E37E04">
        <w:rPr>
          <w:rFonts w:ascii="Times New Roman" w:hAnsi="Times New Roman" w:cs="Times New Roman"/>
          <w:sz w:val="24"/>
          <w:szCs w:val="24"/>
        </w:rPr>
        <w:t>,</w:t>
      </w:r>
      <w:r w:rsidR="00AC34D2" w:rsidRPr="00E37E04">
        <w:rPr>
          <w:rFonts w:ascii="Times New Roman" w:hAnsi="Times New Roman" w:cs="Times New Roman"/>
          <w:sz w:val="24"/>
          <w:szCs w:val="24"/>
        </w:rPr>
        <w:t xml:space="preserve"> even on small sample sizes (Elith et al., 2010; Ph</w:t>
      </w:r>
      <w:r w:rsidR="004D20AA" w:rsidRPr="00E37E04">
        <w:rPr>
          <w:rFonts w:ascii="Times New Roman" w:hAnsi="Times New Roman" w:cs="Times New Roman"/>
          <w:sz w:val="24"/>
          <w:szCs w:val="24"/>
        </w:rPr>
        <w:t>illips &amp; Dudík, 2008; Phillips et al.</w:t>
      </w:r>
      <w:r w:rsidR="00AC34D2" w:rsidRPr="00E37E04">
        <w:rPr>
          <w:rFonts w:ascii="Times New Roman" w:hAnsi="Times New Roman" w:cs="Times New Roman"/>
          <w:sz w:val="24"/>
          <w:szCs w:val="24"/>
        </w:rPr>
        <w:t xml:space="preserve">, 2006). </w:t>
      </w:r>
      <w:r w:rsidR="000B6123" w:rsidRPr="00E37E04">
        <w:rPr>
          <w:rFonts w:ascii="Times New Roman" w:hAnsi="Times New Roman" w:cs="Times New Roman"/>
          <w:sz w:val="24"/>
          <w:szCs w:val="24"/>
        </w:rPr>
        <w:t>Recent</w:t>
      </w:r>
      <w:r w:rsidR="00AC34D2" w:rsidRPr="00E37E04">
        <w:rPr>
          <w:rFonts w:ascii="Times New Roman" w:hAnsi="Times New Roman" w:cs="Times New Roman"/>
          <w:sz w:val="24"/>
          <w:szCs w:val="24"/>
        </w:rPr>
        <w:t xml:space="preserve"> literature suggest</w:t>
      </w:r>
      <w:r w:rsidR="000B6123" w:rsidRPr="00E37E04">
        <w:rPr>
          <w:rFonts w:ascii="Times New Roman" w:hAnsi="Times New Roman" w:cs="Times New Roman"/>
          <w:sz w:val="24"/>
          <w:szCs w:val="24"/>
        </w:rPr>
        <w:t>s</w:t>
      </w:r>
      <w:r w:rsidR="00AC34D2" w:rsidRPr="00E37E04">
        <w:rPr>
          <w:rFonts w:ascii="Times New Roman" w:hAnsi="Times New Roman" w:cs="Times New Roman"/>
          <w:sz w:val="24"/>
          <w:szCs w:val="24"/>
        </w:rPr>
        <w:t xml:space="preserve"> that MaxEnt is the most popular SDM method in use today, appearing in over 20% of all SDM studies published after 2008. Recent </w:t>
      </w:r>
      <w:r w:rsidR="00F52E03" w:rsidRPr="00E37E04">
        <w:rPr>
          <w:rFonts w:ascii="Times New Roman" w:hAnsi="Times New Roman" w:cs="Times New Roman"/>
          <w:sz w:val="24"/>
          <w:szCs w:val="24"/>
        </w:rPr>
        <w:t>critiques</w:t>
      </w:r>
      <w:r w:rsidR="00AC34D2" w:rsidRPr="00E37E04">
        <w:rPr>
          <w:rFonts w:ascii="Times New Roman" w:hAnsi="Times New Roman" w:cs="Times New Roman"/>
          <w:sz w:val="24"/>
          <w:szCs w:val="24"/>
        </w:rPr>
        <w:t xml:space="preserve"> of </w:t>
      </w:r>
      <w:r w:rsidR="00E336DD" w:rsidRPr="00E37E04">
        <w:rPr>
          <w:rFonts w:ascii="Times New Roman" w:hAnsi="Times New Roman" w:cs="Times New Roman"/>
          <w:sz w:val="24"/>
          <w:szCs w:val="24"/>
        </w:rPr>
        <w:t>MaxEnt</w:t>
      </w:r>
      <w:r w:rsidR="00AC34D2" w:rsidRPr="00E37E04">
        <w:rPr>
          <w:rFonts w:ascii="Times New Roman" w:hAnsi="Times New Roman" w:cs="Times New Roman"/>
          <w:sz w:val="24"/>
          <w:szCs w:val="24"/>
        </w:rPr>
        <w:t xml:space="preserve">, however, </w:t>
      </w:r>
      <w:r w:rsidR="004D20AA" w:rsidRPr="00E37E04">
        <w:rPr>
          <w:rFonts w:ascii="Times New Roman" w:hAnsi="Times New Roman" w:cs="Times New Roman"/>
          <w:sz w:val="24"/>
          <w:szCs w:val="24"/>
        </w:rPr>
        <w:t>suggest</w:t>
      </w:r>
      <w:r w:rsidR="00AC34D2" w:rsidRPr="00E37E04">
        <w:rPr>
          <w:rFonts w:ascii="Times New Roman" w:hAnsi="Times New Roman" w:cs="Times New Roman"/>
          <w:sz w:val="24"/>
          <w:szCs w:val="24"/>
        </w:rPr>
        <w:t xml:space="preserve"> that its performance may be questionable </w:t>
      </w:r>
      <w:r w:rsidR="00842F81" w:rsidRPr="00E37E04">
        <w:rPr>
          <w:rFonts w:ascii="Times New Roman" w:hAnsi="Times New Roman" w:cs="Times New Roman"/>
          <w:sz w:val="24"/>
          <w:szCs w:val="24"/>
        </w:rPr>
        <w:t xml:space="preserve">particularly on small datasets that sample only a small portion of a species geographic range </w:t>
      </w:r>
      <w:r w:rsidR="004D20AA" w:rsidRPr="00E37E04">
        <w:rPr>
          <w:rFonts w:ascii="Times New Roman" w:hAnsi="Times New Roman" w:cs="Times New Roman"/>
          <w:sz w:val="24"/>
          <w:szCs w:val="24"/>
        </w:rPr>
        <w:t>(Fitzpatrick et al.</w:t>
      </w:r>
      <w:r w:rsidR="00AC34D2" w:rsidRPr="00E37E04">
        <w:rPr>
          <w:rFonts w:ascii="Times New Roman" w:hAnsi="Times New Roman" w:cs="Times New Roman"/>
          <w:sz w:val="24"/>
          <w:szCs w:val="24"/>
        </w:rPr>
        <w:t xml:space="preserve">, 2013). Data-driven models </w:t>
      </w:r>
      <w:r w:rsidR="004D20AA" w:rsidRPr="00E37E04">
        <w:rPr>
          <w:rFonts w:ascii="Times New Roman" w:hAnsi="Times New Roman" w:cs="Times New Roman"/>
          <w:sz w:val="24"/>
          <w:szCs w:val="24"/>
        </w:rPr>
        <w:t>are often more</w:t>
      </w:r>
      <w:r w:rsidR="00AC34D2" w:rsidRPr="00E37E04">
        <w:rPr>
          <w:rFonts w:ascii="Times New Roman" w:hAnsi="Times New Roman" w:cs="Times New Roman"/>
          <w:sz w:val="24"/>
          <w:szCs w:val="24"/>
        </w:rPr>
        <w:t xml:space="preserve"> computationally intensive than their model-driven counterparts because they usually take at least two passes over the input dataset to</w:t>
      </w:r>
      <w:r w:rsidR="00E336DD" w:rsidRPr="00E37E04">
        <w:rPr>
          <w:rFonts w:ascii="Times New Roman" w:hAnsi="Times New Roman" w:cs="Times New Roman"/>
          <w:sz w:val="24"/>
          <w:szCs w:val="24"/>
        </w:rPr>
        <w:t xml:space="preserve"> </w:t>
      </w:r>
      <w:r w:rsidR="00842F81" w:rsidRPr="00E37E04">
        <w:rPr>
          <w:rFonts w:ascii="Times New Roman" w:hAnsi="Times New Roman" w:cs="Times New Roman"/>
          <w:sz w:val="24"/>
          <w:szCs w:val="24"/>
        </w:rPr>
        <w:t>(1)</w:t>
      </w:r>
      <w:r w:rsidR="00AC34D2" w:rsidRPr="00E37E04">
        <w:rPr>
          <w:rFonts w:ascii="Times New Roman" w:hAnsi="Times New Roman" w:cs="Times New Roman"/>
          <w:sz w:val="24"/>
          <w:szCs w:val="24"/>
        </w:rPr>
        <w:t xml:space="preserve"> process the data</w:t>
      </w:r>
      <w:r w:rsidR="00842F81" w:rsidRPr="00E37E04">
        <w:rPr>
          <w:rFonts w:ascii="Times New Roman" w:hAnsi="Times New Roman" w:cs="Times New Roman"/>
          <w:sz w:val="24"/>
          <w:szCs w:val="24"/>
        </w:rPr>
        <w:t xml:space="preserve"> and (2) </w:t>
      </w:r>
      <w:r w:rsidR="00AC34D2" w:rsidRPr="00E37E04">
        <w:rPr>
          <w:rFonts w:ascii="Times New Roman" w:hAnsi="Times New Roman" w:cs="Times New Roman"/>
          <w:sz w:val="24"/>
          <w:szCs w:val="24"/>
        </w:rPr>
        <w:t>build the model</w:t>
      </w:r>
      <w:r w:rsidRPr="00E37E04">
        <w:rPr>
          <w:rFonts w:ascii="Times New Roman" w:hAnsi="Times New Roman" w:cs="Times New Roman"/>
          <w:sz w:val="24"/>
          <w:szCs w:val="24"/>
        </w:rPr>
        <w:t xml:space="preserve"> (Hastie et al., 2009)</w:t>
      </w:r>
      <w:r w:rsidR="00AC34D2" w:rsidRPr="00E37E04">
        <w:rPr>
          <w:rFonts w:ascii="Times New Roman" w:hAnsi="Times New Roman" w:cs="Times New Roman"/>
          <w:sz w:val="24"/>
          <w:szCs w:val="24"/>
        </w:rPr>
        <w:t xml:space="preserve">. Furthermore, data-driven </w:t>
      </w:r>
      <w:r w:rsidR="00E336DD" w:rsidRPr="00E37E04">
        <w:rPr>
          <w:rFonts w:ascii="Times New Roman" w:hAnsi="Times New Roman" w:cs="Times New Roman"/>
          <w:sz w:val="24"/>
          <w:szCs w:val="24"/>
        </w:rPr>
        <w:t xml:space="preserve">SDMs </w:t>
      </w:r>
      <w:r w:rsidR="00AC34D2" w:rsidRPr="00E37E04">
        <w:rPr>
          <w:rFonts w:ascii="Times New Roman" w:hAnsi="Times New Roman" w:cs="Times New Roman"/>
          <w:sz w:val="24"/>
          <w:szCs w:val="24"/>
        </w:rPr>
        <w:t>are often combine</w:t>
      </w:r>
      <w:r w:rsidR="004D20AA" w:rsidRPr="00E37E04">
        <w:rPr>
          <w:rFonts w:ascii="Times New Roman" w:hAnsi="Times New Roman" w:cs="Times New Roman"/>
          <w:sz w:val="24"/>
          <w:szCs w:val="24"/>
        </w:rPr>
        <w:t>d w</w:t>
      </w:r>
      <w:r w:rsidR="00520FF4" w:rsidRPr="00E37E04">
        <w:rPr>
          <w:rFonts w:ascii="Times New Roman" w:hAnsi="Times New Roman" w:cs="Times New Roman"/>
          <w:sz w:val="24"/>
          <w:szCs w:val="24"/>
        </w:rPr>
        <w:t xml:space="preserve">ith techniques like bagging -- </w:t>
      </w:r>
      <w:r w:rsidR="004D20AA" w:rsidRPr="00E37E04">
        <w:rPr>
          <w:rFonts w:ascii="Times New Roman" w:hAnsi="Times New Roman" w:cs="Times New Roman"/>
          <w:sz w:val="24"/>
          <w:szCs w:val="24"/>
        </w:rPr>
        <w:t>building</w:t>
      </w:r>
      <w:r w:rsidR="00AC34D2" w:rsidRPr="00E37E04">
        <w:rPr>
          <w:rFonts w:ascii="Times New Roman" w:hAnsi="Times New Roman" w:cs="Times New Roman"/>
          <w:sz w:val="24"/>
          <w:szCs w:val="24"/>
        </w:rPr>
        <w:t xml:space="preserve"> a collection of models based on </w:t>
      </w:r>
      <w:r w:rsidR="004D20AA" w:rsidRPr="00E37E04">
        <w:rPr>
          <w:rFonts w:ascii="Times New Roman" w:hAnsi="Times New Roman" w:cs="Times New Roman"/>
          <w:sz w:val="24"/>
          <w:szCs w:val="24"/>
        </w:rPr>
        <w:t>random subsets of the input data -- and boosting -- combining</w:t>
      </w:r>
      <w:r w:rsidR="00AC34D2" w:rsidRPr="00E37E04">
        <w:rPr>
          <w:rFonts w:ascii="Times New Roman" w:hAnsi="Times New Roman" w:cs="Times New Roman"/>
          <w:sz w:val="24"/>
          <w:szCs w:val="24"/>
        </w:rPr>
        <w:t xml:space="preserve"> many weakly predictive models into a sing</w:t>
      </w:r>
      <w:r w:rsidR="00113A36" w:rsidRPr="00E37E04">
        <w:rPr>
          <w:rFonts w:ascii="Times New Roman" w:hAnsi="Times New Roman" w:cs="Times New Roman"/>
          <w:sz w:val="24"/>
          <w:szCs w:val="24"/>
        </w:rPr>
        <w:t>le, highly predictive ensemble – which can further increase computational intensity.</w:t>
      </w:r>
    </w:p>
    <w:p w14:paraId="3FE4A791" w14:textId="6D1982B2" w:rsidR="00F94FEE" w:rsidRPr="00E37E04" w:rsidRDefault="00AC34D2" w:rsidP="00DA1171">
      <w:pPr>
        <w:pStyle w:val="BodyText"/>
        <w:spacing w:before="0" w:after="0" w:line="240" w:lineRule="auto"/>
        <w:ind w:firstLine="720"/>
        <w:rPr>
          <w:rFonts w:ascii="Times New Roman" w:hAnsi="Times New Roman" w:cs="Times New Roman"/>
          <w:sz w:val="24"/>
          <w:szCs w:val="24"/>
        </w:rPr>
      </w:pPr>
      <w:r w:rsidRPr="00E37E04">
        <w:rPr>
          <w:rFonts w:ascii="Times New Roman" w:hAnsi="Times New Roman" w:cs="Times New Roman"/>
          <w:sz w:val="24"/>
          <w:szCs w:val="24"/>
        </w:rPr>
        <w:t>Bayesian methods</w:t>
      </w:r>
      <w:r w:rsidR="00113A36" w:rsidRPr="00E37E04">
        <w:rPr>
          <w:rFonts w:ascii="Times New Roman" w:hAnsi="Times New Roman" w:cs="Times New Roman"/>
          <w:sz w:val="24"/>
          <w:szCs w:val="24"/>
        </w:rPr>
        <w:t xml:space="preserve"> have also been </w:t>
      </w:r>
      <w:r w:rsidR="00520FF4" w:rsidRPr="00E37E04">
        <w:rPr>
          <w:rFonts w:ascii="Times New Roman" w:hAnsi="Times New Roman" w:cs="Times New Roman"/>
          <w:sz w:val="24"/>
          <w:szCs w:val="24"/>
        </w:rPr>
        <w:t>used</w:t>
      </w:r>
      <w:r w:rsidR="00842F81" w:rsidRPr="00E37E04">
        <w:rPr>
          <w:rFonts w:ascii="Times New Roman" w:hAnsi="Times New Roman" w:cs="Times New Roman"/>
          <w:sz w:val="24"/>
          <w:szCs w:val="24"/>
        </w:rPr>
        <w:t xml:space="preserve"> in the approximation of </w:t>
      </w:r>
      <m:oMath>
        <m:r>
          <w:rPr>
            <w:rFonts w:ascii="Cambria Math" w:hAnsi="Cambria Math" w:cs="Times New Roman"/>
            <w:sz w:val="24"/>
            <w:szCs w:val="24"/>
          </w:rPr>
          <m:t>f</m:t>
        </m:r>
      </m:oMath>
      <w:r w:rsidR="000B6123" w:rsidRPr="00E37E04">
        <w:rPr>
          <w:rFonts w:ascii="Times New Roman" w:hAnsi="Times New Roman" w:cs="Times New Roman"/>
          <w:sz w:val="24"/>
          <w:szCs w:val="24"/>
        </w:rPr>
        <w:t xml:space="preserve">. </w:t>
      </w:r>
      <w:r w:rsidRPr="00E37E04">
        <w:rPr>
          <w:rFonts w:ascii="Times New Roman" w:hAnsi="Times New Roman" w:cs="Times New Roman"/>
          <w:sz w:val="24"/>
          <w:szCs w:val="24"/>
        </w:rPr>
        <w:t>Advantages of the Bayesian approach include the ability to include prior ecological knowledge in model formulation (Ellison, 2004) and the ability to estimate model uncertainty without the need for bootstrapping procedures (Dormann et al.</w:t>
      </w:r>
      <w:r w:rsidR="00B873E2" w:rsidRPr="00E37E04">
        <w:rPr>
          <w:rFonts w:ascii="Times New Roman" w:hAnsi="Times New Roman" w:cs="Times New Roman"/>
          <w:sz w:val="24"/>
          <w:szCs w:val="24"/>
        </w:rPr>
        <w:t>, 2012; Elith &amp; Leathwick, 2009</w:t>
      </w:r>
      <w:r w:rsidRPr="00E37E04">
        <w:rPr>
          <w:rFonts w:ascii="Times New Roman" w:hAnsi="Times New Roman" w:cs="Times New Roman"/>
          <w:sz w:val="24"/>
          <w:szCs w:val="24"/>
        </w:rPr>
        <w:t>). With improved computational infrastructure and better MCMC sampling algorithms, Bayesian methods have become incre</w:t>
      </w:r>
      <w:r w:rsidR="00520FF4" w:rsidRPr="00E37E04">
        <w:rPr>
          <w:rFonts w:ascii="Times New Roman" w:hAnsi="Times New Roman" w:cs="Times New Roman"/>
          <w:sz w:val="24"/>
          <w:szCs w:val="24"/>
        </w:rPr>
        <w:t>asingly popular in recent years</w:t>
      </w:r>
      <w:r w:rsidRPr="00E37E04">
        <w:rPr>
          <w:rFonts w:ascii="Times New Roman" w:hAnsi="Times New Roman" w:cs="Times New Roman"/>
          <w:sz w:val="24"/>
          <w:szCs w:val="24"/>
        </w:rPr>
        <w:t xml:space="preserve"> (Hegel</w:t>
      </w:r>
      <w:r w:rsidR="00520FF4" w:rsidRPr="00E37E04">
        <w:rPr>
          <w:rFonts w:ascii="Times New Roman" w:hAnsi="Times New Roman" w:cs="Times New Roman"/>
          <w:sz w:val="24"/>
          <w:szCs w:val="24"/>
        </w:rPr>
        <w:t xml:space="preserve"> et al.</w:t>
      </w:r>
      <w:r w:rsidRPr="00E37E04">
        <w:rPr>
          <w:rFonts w:ascii="Times New Roman" w:hAnsi="Times New Roman" w:cs="Times New Roman"/>
          <w:sz w:val="24"/>
          <w:szCs w:val="24"/>
        </w:rPr>
        <w:t xml:space="preserve">, 2010). Golding &amp; Purse (2016) introduce </w:t>
      </w:r>
      <w:r w:rsidR="001706C7" w:rsidRPr="00E37E04">
        <w:rPr>
          <w:rFonts w:ascii="Times New Roman" w:hAnsi="Times New Roman" w:cs="Times New Roman"/>
          <w:sz w:val="24"/>
          <w:szCs w:val="24"/>
        </w:rPr>
        <w:t>Bayesian</w:t>
      </w:r>
      <w:ins w:id="21" w:author="Jack W Williams" w:date="2017-02-27T11:24:00Z">
        <w:r w:rsidR="001D1FAF" w:rsidRPr="00E37E04">
          <w:rPr>
            <w:rFonts w:ascii="Times New Roman" w:hAnsi="Times New Roman" w:cs="Times New Roman"/>
            <w:sz w:val="24"/>
            <w:szCs w:val="24"/>
          </w:rPr>
          <w:t xml:space="preserve"> </w:t>
        </w:r>
      </w:ins>
      <w:r w:rsidRPr="00E37E04">
        <w:rPr>
          <w:rFonts w:ascii="Times New Roman" w:hAnsi="Times New Roman" w:cs="Times New Roman"/>
          <w:sz w:val="24"/>
          <w:szCs w:val="24"/>
        </w:rPr>
        <w:t>SDMs that incorpor</w:t>
      </w:r>
      <w:r w:rsidR="00520FF4" w:rsidRPr="00E37E04">
        <w:rPr>
          <w:rFonts w:ascii="Times New Roman" w:hAnsi="Times New Roman" w:cs="Times New Roman"/>
          <w:sz w:val="24"/>
          <w:szCs w:val="24"/>
        </w:rPr>
        <w:t xml:space="preserve">ate Gaussian </w:t>
      </w:r>
      <w:r w:rsidR="001706C7" w:rsidRPr="00E37E04">
        <w:rPr>
          <w:rFonts w:ascii="Times New Roman" w:hAnsi="Times New Roman" w:cs="Times New Roman"/>
          <w:sz w:val="24"/>
          <w:szCs w:val="24"/>
        </w:rPr>
        <w:t>random fields</w:t>
      </w:r>
      <w:r w:rsidR="00520FF4" w:rsidRPr="00E37E04">
        <w:rPr>
          <w:rFonts w:ascii="Times New Roman" w:hAnsi="Times New Roman" w:cs="Times New Roman"/>
          <w:sz w:val="24"/>
          <w:szCs w:val="24"/>
        </w:rPr>
        <w:t>, which they claim demonstrate</w:t>
      </w:r>
      <w:r w:rsidRPr="00E37E04">
        <w:rPr>
          <w:rFonts w:ascii="Times New Roman" w:hAnsi="Times New Roman" w:cs="Times New Roman"/>
          <w:sz w:val="24"/>
          <w:szCs w:val="24"/>
        </w:rPr>
        <w:t xml:space="preserve"> both high predictive accuracy and ecologically sound predictions. </w:t>
      </w:r>
      <w:r w:rsidR="000B6123" w:rsidRPr="00E37E04">
        <w:rPr>
          <w:rFonts w:ascii="Times New Roman" w:hAnsi="Times New Roman" w:cs="Times New Roman"/>
          <w:sz w:val="24"/>
          <w:szCs w:val="24"/>
        </w:rPr>
        <w:t>Clark et al.</w:t>
      </w:r>
      <w:r w:rsidR="00520FF4" w:rsidRPr="00E37E04">
        <w:rPr>
          <w:rFonts w:ascii="Times New Roman" w:hAnsi="Times New Roman" w:cs="Times New Roman"/>
          <w:sz w:val="24"/>
          <w:szCs w:val="24"/>
        </w:rPr>
        <w:t xml:space="preserve"> (2014) use the</w:t>
      </w:r>
      <w:r w:rsidR="00C37E78" w:rsidRPr="00E37E04">
        <w:rPr>
          <w:rFonts w:ascii="Times New Roman" w:hAnsi="Times New Roman" w:cs="Times New Roman"/>
          <w:sz w:val="24"/>
          <w:szCs w:val="24"/>
        </w:rPr>
        <w:t xml:space="preserve"> full</w:t>
      </w:r>
      <w:r w:rsidR="00520FF4" w:rsidRPr="00E37E04">
        <w:rPr>
          <w:rFonts w:ascii="Times New Roman" w:hAnsi="Times New Roman" w:cs="Times New Roman"/>
          <w:sz w:val="24"/>
          <w:szCs w:val="24"/>
        </w:rPr>
        <w:t xml:space="preserve"> joint probability distribution of all taxa in an ecosystem to</w:t>
      </w:r>
      <w:r w:rsidRPr="00E37E04">
        <w:rPr>
          <w:rFonts w:ascii="Times New Roman" w:hAnsi="Times New Roman" w:cs="Times New Roman"/>
          <w:sz w:val="24"/>
          <w:szCs w:val="24"/>
        </w:rPr>
        <w:t xml:space="preserve"> model both the climatic range limitations of a species and its biotic i</w:t>
      </w:r>
      <w:r w:rsidR="00520FF4" w:rsidRPr="00E37E04">
        <w:rPr>
          <w:rFonts w:ascii="Times New Roman" w:hAnsi="Times New Roman" w:cs="Times New Roman"/>
          <w:sz w:val="24"/>
          <w:szCs w:val="24"/>
        </w:rPr>
        <w:t>nteractions with other species</w:t>
      </w:r>
      <w:r w:rsidRPr="00E37E04">
        <w:rPr>
          <w:rFonts w:ascii="Times New Roman" w:hAnsi="Times New Roman" w:cs="Times New Roman"/>
          <w:sz w:val="24"/>
          <w:szCs w:val="24"/>
        </w:rPr>
        <w:t xml:space="preserve">. Though it can be challenging for ecologists trained in </w:t>
      </w:r>
      <w:r w:rsidR="001D1FAF" w:rsidRPr="00E37E04">
        <w:rPr>
          <w:rFonts w:ascii="Times New Roman" w:hAnsi="Times New Roman" w:cs="Times New Roman"/>
          <w:sz w:val="24"/>
          <w:szCs w:val="24"/>
        </w:rPr>
        <w:t>classical statistics</w:t>
      </w:r>
      <w:r w:rsidRPr="00E37E04">
        <w:rPr>
          <w:rFonts w:ascii="Times New Roman" w:hAnsi="Times New Roman" w:cs="Times New Roman"/>
          <w:sz w:val="24"/>
          <w:szCs w:val="24"/>
        </w:rPr>
        <w:t xml:space="preserve"> to transition to a Bayesian approach (Ellison, 2004; Hegel et al., 2010), software packages are in development for implementing Bayesian </w:t>
      </w:r>
      <w:r w:rsidR="000B6123" w:rsidRPr="00E37E04">
        <w:rPr>
          <w:rFonts w:ascii="Times New Roman" w:hAnsi="Times New Roman" w:cs="Times New Roman"/>
          <w:sz w:val="24"/>
          <w:szCs w:val="24"/>
        </w:rPr>
        <w:t>SDMs</w:t>
      </w:r>
      <w:r w:rsidRPr="00E37E04">
        <w:rPr>
          <w:rFonts w:ascii="Times New Roman" w:hAnsi="Times New Roman" w:cs="Times New Roman"/>
          <w:sz w:val="24"/>
          <w:szCs w:val="24"/>
        </w:rPr>
        <w:t xml:space="preserve"> in </w:t>
      </w:r>
      <w:r w:rsidR="001706C7" w:rsidRPr="00E37E04">
        <w:rPr>
          <w:rFonts w:ascii="Times New Roman" w:hAnsi="Times New Roman" w:cs="Times New Roman"/>
          <w:sz w:val="24"/>
          <w:szCs w:val="24"/>
        </w:rPr>
        <w:t xml:space="preserve">already-adopted </w:t>
      </w:r>
      <w:r w:rsidRPr="00E37E04">
        <w:rPr>
          <w:rFonts w:ascii="Times New Roman" w:hAnsi="Times New Roman" w:cs="Times New Roman"/>
          <w:sz w:val="24"/>
          <w:szCs w:val="24"/>
        </w:rPr>
        <w:t>langu</w:t>
      </w:r>
      <w:r w:rsidR="00520FF4" w:rsidRPr="00E37E04">
        <w:rPr>
          <w:rFonts w:ascii="Times New Roman" w:hAnsi="Times New Roman" w:cs="Times New Roman"/>
          <w:sz w:val="24"/>
          <w:szCs w:val="24"/>
        </w:rPr>
        <w:t xml:space="preserve">ages </w:t>
      </w:r>
      <w:r w:rsidR="001706C7" w:rsidRPr="00E37E04">
        <w:rPr>
          <w:rFonts w:ascii="Times New Roman" w:hAnsi="Times New Roman" w:cs="Times New Roman"/>
          <w:sz w:val="24"/>
          <w:szCs w:val="24"/>
        </w:rPr>
        <w:t>such as</w:t>
      </w:r>
      <w:r w:rsidR="00520FF4" w:rsidRPr="00E37E04">
        <w:rPr>
          <w:rFonts w:ascii="Times New Roman" w:hAnsi="Times New Roman" w:cs="Times New Roman"/>
          <w:sz w:val="24"/>
          <w:szCs w:val="24"/>
        </w:rPr>
        <w:t xml:space="preserve"> R (e.g., Vieilledent et al.</w:t>
      </w:r>
      <w:r w:rsidRPr="00E37E04">
        <w:rPr>
          <w:rFonts w:ascii="Times New Roman" w:hAnsi="Times New Roman" w:cs="Times New Roman"/>
          <w:sz w:val="24"/>
          <w:szCs w:val="24"/>
        </w:rPr>
        <w:t xml:space="preserve">, 2012). </w:t>
      </w:r>
      <w:r w:rsidR="00D40AC3" w:rsidRPr="00E37E04">
        <w:rPr>
          <w:rFonts w:ascii="Times New Roman" w:hAnsi="Times New Roman" w:cs="Times New Roman"/>
          <w:sz w:val="24"/>
          <w:szCs w:val="24"/>
        </w:rPr>
        <w:t xml:space="preserve">Because Bayesian algorithms </w:t>
      </w:r>
      <w:r w:rsidR="001706C7" w:rsidRPr="00E37E04">
        <w:rPr>
          <w:rFonts w:ascii="Times New Roman" w:hAnsi="Times New Roman" w:cs="Times New Roman"/>
          <w:sz w:val="24"/>
          <w:szCs w:val="24"/>
        </w:rPr>
        <w:t>rely generating and sampling from MCMC distributions</w:t>
      </w:r>
      <w:r w:rsidR="00D40AC3" w:rsidRPr="00E37E04">
        <w:rPr>
          <w:rFonts w:ascii="Times New Roman" w:hAnsi="Times New Roman" w:cs="Times New Roman"/>
          <w:sz w:val="24"/>
          <w:szCs w:val="24"/>
        </w:rPr>
        <w:t xml:space="preserve"> (e.g. Gibbs</w:t>
      </w:r>
      <w:r w:rsidR="001706C7" w:rsidRPr="00E37E04">
        <w:rPr>
          <w:rFonts w:ascii="Times New Roman" w:hAnsi="Times New Roman" w:cs="Times New Roman"/>
          <w:sz w:val="24"/>
          <w:szCs w:val="24"/>
        </w:rPr>
        <w:t xml:space="preserve"> Sampling</w:t>
      </w:r>
      <w:r w:rsidR="00D40AC3" w:rsidRPr="00E37E04">
        <w:rPr>
          <w:rFonts w:ascii="Times New Roman" w:hAnsi="Times New Roman" w:cs="Times New Roman"/>
          <w:sz w:val="24"/>
          <w:szCs w:val="24"/>
        </w:rPr>
        <w:t>, No-U-Turn</w:t>
      </w:r>
      <w:r w:rsidR="001706C7" w:rsidRPr="00E37E04">
        <w:rPr>
          <w:rFonts w:ascii="Times New Roman" w:hAnsi="Times New Roman" w:cs="Times New Roman"/>
          <w:sz w:val="24"/>
          <w:szCs w:val="24"/>
        </w:rPr>
        <w:t xml:space="preserve"> Sampling</w:t>
      </w:r>
      <w:r w:rsidR="00D40AC3" w:rsidRPr="00E37E04">
        <w:rPr>
          <w:rFonts w:ascii="Times New Roman" w:hAnsi="Times New Roman" w:cs="Times New Roman"/>
          <w:sz w:val="24"/>
          <w:szCs w:val="24"/>
        </w:rPr>
        <w:t>), they</w:t>
      </w:r>
      <w:r w:rsidRPr="00E37E04">
        <w:rPr>
          <w:rFonts w:ascii="Times New Roman" w:hAnsi="Times New Roman" w:cs="Times New Roman"/>
          <w:sz w:val="24"/>
          <w:szCs w:val="24"/>
        </w:rPr>
        <w:t xml:space="preserve"> are computationally expensive, </w:t>
      </w:r>
      <w:r w:rsidR="00113A36" w:rsidRPr="00E37E04">
        <w:rPr>
          <w:rFonts w:ascii="Times New Roman" w:hAnsi="Times New Roman" w:cs="Times New Roman"/>
          <w:sz w:val="24"/>
          <w:szCs w:val="24"/>
        </w:rPr>
        <w:t xml:space="preserve">though </w:t>
      </w:r>
      <w:r w:rsidRPr="00E37E04">
        <w:rPr>
          <w:rFonts w:ascii="Times New Roman" w:hAnsi="Times New Roman" w:cs="Times New Roman"/>
          <w:sz w:val="24"/>
          <w:szCs w:val="24"/>
        </w:rPr>
        <w:t>numerical approximations and analytical solutions can</w:t>
      </w:r>
      <w:r w:rsidR="00113A36" w:rsidRPr="00E37E04">
        <w:rPr>
          <w:rFonts w:ascii="Times New Roman" w:hAnsi="Times New Roman" w:cs="Times New Roman"/>
          <w:sz w:val="24"/>
          <w:szCs w:val="24"/>
        </w:rPr>
        <w:t xml:space="preserve"> sometime</w:t>
      </w:r>
      <w:r w:rsidR="00C37E78" w:rsidRPr="00E37E04">
        <w:rPr>
          <w:rFonts w:ascii="Times New Roman" w:hAnsi="Times New Roman" w:cs="Times New Roman"/>
          <w:sz w:val="24"/>
          <w:szCs w:val="24"/>
        </w:rPr>
        <w:t>s</w:t>
      </w:r>
      <w:r w:rsidRPr="00E37E04">
        <w:rPr>
          <w:rFonts w:ascii="Times New Roman" w:hAnsi="Times New Roman" w:cs="Times New Roman"/>
          <w:sz w:val="24"/>
          <w:szCs w:val="24"/>
        </w:rPr>
        <w:t xml:space="preserve"> reduce computational burden (Golding &amp; Purse, 2016).</w:t>
      </w:r>
    </w:p>
    <w:p w14:paraId="3DF9D7F2" w14:textId="78645DDE" w:rsidR="003D39B9" w:rsidRPr="00E37E04" w:rsidRDefault="00AC34D2" w:rsidP="00DA1171">
      <w:pPr>
        <w:pStyle w:val="BodyText"/>
        <w:spacing w:before="0" w:after="0" w:line="240" w:lineRule="auto"/>
        <w:ind w:firstLine="720"/>
        <w:rPr>
          <w:rFonts w:ascii="Times New Roman" w:hAnsi="Times New Roman" w:cs="Times New Roman"/>
          <w:sz w:val="24"/>
          <w:szCs w:val="24"/>
        </w:rPr>
      </w:pPr>
      <w:r w:rsidRPr="00E37E04">
        <w:rPr>
          <w:rFonts w:ascii="Times New Roman" w:hAnsi="Times New Roman" w:cs="Times New Roman"/>
          <w:sz w:val="24"/>
          <w:szCs w:val="24"/>
        </w:rPr>
        <w:t xml:space="preserve">A review of recent literature suggests that the majority of </w:t>
      </w:r>
      <w:r w:rsidR="000B6123" w:rsidRPr="00E37E04">
        <w:rPr>
          <w:rFonts w:ascii="Times New Roman" w:hAnsi="Times New Roman" w:cs="Times New Roman"/>
          <w:sz w:val="24"/>
          <w:szCs w:val="24"/>
        </w:rPr>
        <w:t xml:space="preserve">contemporary </w:t>
      </w:r>
      <w:r w:rsidR="00113A36" w:rsidRPr="00E37E04">
        <w:rPr>
          <w:rFonts w:ascii="Times New Roman" w:hAnsi="Times New Roman" w:cs="Times New Roman"/>
          <w:sz w:val="24"/>
          <w:szCs w:val="24"/>
        </w:rPr>
        <w:t>SDM users employ</w:t>
      </w:r>
      <w:r w:rsidRPr="00E37E04">
        <w:rPr>
          <w:rFonts w:ascii="Times New Roman" w:hAnsi="Times New Roman" w:cs="Times New Roman"/>
          <w:sz w:val="24"/>
          <w:szCs w:val="24"/>
        </w:rPr>
        <w:t xml:space="preserve"> </w:t>
      </w:r>
      <w:r w:rsidR="00520FF4" w:rsidRPr="00E37E04">
        <w:rPr>
          <w:rFonts w:ascii="Times New Roman" w:hAnsi="Times New Roman" w:cs="Times New Roman"/>
          <w:sz w:val="24"/>
          <w:szCs w:val="24"/>
        </w:rPr>
        <w:t>data-driven</w:t>
      </w:r>
      <w:r w:rsidR="00113A36" w:rsidRPr="00E37E04">
        <w:rPr>
          <w:rFonts w:ascii="Times New Roman" w:hAnsi="Times New Roman" w:cs="Times New Roman"/>
          <w:sz w:val="24"/>
          <w:szCs w:val="24"/>
        </w:rPr>
        <w:t xml:space="preserve"> models</w:t>
      </w:r>
      <w:r w:rsidRPr="00E37E04">
        <w:rPr>
          <w:rFonts w:ascii="Times New Roman" w:hAnsi="Times New Roman" w:cs="Times New Roman"/>
          <w:sz w:val="24"/>
          <w:szCs w:val="24"/>
        </w:rPr>
        <w:t>. Of 100 r</w:t>
      </w:r>
      <w:r w:rsidR="00520FF4" w:rsidRPr="00E37E04">
        <w:rPr>
          <w:rFonts w:ascii="Times New Roman" w:hAnsi="Times New Roman" w:cs="Times New Roman"/>
          <w:sz w:val="24"/>
          <w:szCs w:val="24"/>
        </w:rPr>
        <w:t>andomly sampled recent publications</w:t>
      </w:r>
      <w:r w:rsidRPr="00E37E04">
        <w:rPr>
          <w:rFonts w:ascii="Times New Roman" w:hAnsi="Times New Roman" w:cs="Times New Roman"/>
          <w:sz w:val="24"/>
          <w:szCs w:val="24"/>
        </w:rPr>
        <w:t xml:space="preserve"> in Web of Science that met the query “</w:t>
      </w:r>
      <w:r w:rsidRPr="00E37E04">
        <w:rPr>
          <w:rFonts w:ascii="Times New Roman" w:hAnsi="Times New Roman" w:cs="Times New Roman"/>
          <w:i/>
          <w:sz w:val="24"/>
          <w:szCs w:val="24"/>
        </w:rPr>
        <w:t xml:space="preserve">(Species Distribution Model) OR (Ecological Niche Model) </w:t>
      </w:r>
      <w:r w:rsidR="00113A36" w:rsidRPr="00E37E04">
        <w:rPr>
          <w:rFonts w:ascii="Times New Roman" w:hAnsi="Times New Roman" w:cs="Times New Roman"/>
          <w:i/>
          <w:sz w:val="24"/>
          <w:szCs w:val="24"/>
        </w:rPr>
        <w:t>OR (Habitat Suitability Model</w:t>
      </w:r>
      <w:r w:rsidR="00520FF4" w:rsidRPr="00E37E04">
        <w:rPr>
          <w:rFonts w:ascii="Times New Roman" w:hAnsi="Times New Roman" w:cs="Times New Roman"/>
          <w:i/>
          <w:sz w:val="24"/>
          <w:szCs w:val="24"/>
        </w:rPr>
        <w:t>)</w:t>
      </w:r>
      <w:r w:rsidR="00520FF4" w:rsidRPr="00E37E04">
        <w:rPr>
          <w:rFonts w:ascii="Times New Roman" w:hAnsi="Times New Roman" w:cs="Times New Roman"/>
          <w:sz w:val="24"/>
          <w:szCs w:val="24"/>
        </w:rPr>
        <w:t>”</w:t>
      </w:r>
      <w:r w:rsidRPr="00E37E04">
        <w:rPr>
          <w:rFonts w:ascii="Times New Roman" w:hAnsi="Times New Roman" w:cs="Times New Roman"/>
          <w:sz w:val="24"/>
          <w:szCs w:val="24"/>
        </w:rPr>
        <w:t xml:space="preserve">, the overwhelming majority </w:t>
      </w:r>
      <w:r w:rsidR="000B6123" w:rsidRPr="00E37E04">
        <w:rPr>
          <w:rFonts w:ascii="Times New Roman" w:hAnsi="Times New Roman" w:cs="Times New Roman"/>
          <w:sz w:val="24"/>
          <w:szCs w:val="24"/>
        </w:rPr>
        <w:t>used</w:t>
      </w:r>
      <w:r w:rsidRPr="00E37E04">
        <w:rPr>
          <w:rFonts w:ascii="Times New Roman" w:hAnsi="Times New Roman" w:cs="Times New Roman"/>
          <w:sz w:val="24"/>
          <w:szCs w:val="24"/>
        </w:rPr>
        <w:t xml:space="preserve"> data-driven</w:t>
      </w:r>
      <w:r w:rsidR="00113A36" w:rsidRPr="00E37E04">
        <w:rPr>
          <w:rFonts w:ascii="Times New Roman" w:hAnsi="Times New Roman" w:cs="Times New Roman"/>
          <w:sz w:val="24"/>
          <w:szCs w:val="24"/>
        </w:rPr>
        <w:t xml:space="preserve"> models</w:t>
      </w:r>
      <w:r w:rsidRPr="00E37E04">
        <w:rPr>
          <w:rFonts w:ascii="Times New Roman" w:hAnsi="Times New Roman" w:cs="Times New Roman"/>
          <w:sz w:val="24"/>
          <w:szCs w:val="24"/>
        </w:rPr>
        <w:t xml:space="preserve">. </w:t>
      </w:r>
      <w:r w:rsidR="00113A36" w:rsidRPr="00E37E04">
        <w:rPr>
          <w:rFonts w:ascii="Times New Roman" w:hAnsi="Times New Roman" w:cs="Times New Roman"/>
          <w:sz w:val="24"/>
          <w:szCs w:val="24"/>
        </w:rPr>
        <w:t>Of</w:t>
      </w:r>
      <w:r w:rsidRPr="00E37E04">
        <w:rPr>
          <w:rFonts w:ascii="Times New Roman" w:hAnsi="Times New Roman" w:cs="Times New Roman"/>
          <w:sz w:val="24"/>
          <w:szCs w:val="24"/>
        </w:rPr>
        <w:t xml:space="preserve"> 203 modeling </w:t>
      </w:r>
      <w:r w:rsidR="00520FF4" w:rsidRPr="00E37E04">
        <w:rPr>
          <w:rFonts w:ascii="Times New Roman" w:hAnsi="Times New Roman" w:cs="Times New Roman"/>
          <w:sz w:val="24"/>
          <w:szCs w:val="24"/>
        </w:rPr>
        <w:t>runs</w:t>
      </w:r>
      <w:r w:rsidRPr="00E37E04">
        <w:rPr>
          <w:rFonts w:ascii="Times New Roman" w:hAnsi="Times New Roman" w:cs="Times New Roman"/>
          <w:sz w:val="24"/>
          <w:szCs w:val="24"/>
        </w:rPr>
        <w:t xml:space="preserve"> described, 131 were data-drive</w:t>
      </w:r>
      <w:r w:rsidR="00520FF4" w:rsidRPr="00E37E04">
        <w:rPr>
          <w:rFonts w:ascii="Times New Roman" w:hAnsi="Times New Roman" w:cs="Times New Roman"/>
          <w:sz w:val="24"/>
          <w:szCs w:val="24"/>
        </w:rPr>
        <w:t>n</w:t>
      </w:r>
      <w:r w:rsidRPr="00E37E04">
        <w:rPr>
          <w:rFonts w:ascii="Times New Roman" w:hAnsi="Times New Roman" w:cs="Times New Roman"/>
          <w:sz w:val="24"/>
          <w:szCs w:val="24"/>
        </w:rPr>
        <w:t xml:space="preserve">, </w:t>
      </w:r>
      <w:r w:rsidR="00C37E78" w:rsidRPr="00E37E04">
        <w:rPr>
          <w:rFonts w:ascii="Times New Roman" w:hAnsi="Times New Roman" w:cs="Times New Roman"/>
          <w:sz w:val="24"/>
          <w:szCs w:val="24"/>
        </w:rPr>
        <w:t xml:space="preserve">38 were model-driven, </w:t>
      </w:r>
      <w:r w:rsidRPr="00E37E04">
        <w:rPr>
          <w:rFonts w:ascii="Times New Roman" w:hAnsi="Times New Roman" w:cs="Times New Roman"/>
          <w:sz w:val="24"/>
          <w:szCs w:val="24"/>
        </w:rPr>
        <w:t>and 1 was Bayesian</w:t>
      </w:r>
      <w:r w:rsidR="00520FF4" w:rsidRPr="00E37E04">
        <w:rPr>
          <w:rFonts w:ascii="Times New Roman" w:hAnsi="Times New Roman" w:cs="Times New Roman"/>
          <w:sz w:val="24"/>
          <w:szCs w:val="24"/>
        </w:rPr>
        <w:t xml:space="preserve"> (Figure 4)</w:t>
      </w:r>
      <w:r w:rsidRPr="00E37E04">
        <w:rPr>
          <w:rFonts w:ascii="Times New Roman" w:hAnsi="Times New Roman" w:cs="Times New Roman"/>
          <w:sz w:val="24"/>
          <w:szCs w:val="24"/>
        </w:rPr>
        <w:t xml:space="preserve">. </w:t>
      </w:r>
      <w:r w:rsidR="003D39B9" w:rsidRPr="00E37E04">
        <w:rPr>
          <w:rFonts w:ascii="Times New Roman" w:hAnsi="Times New Roman" w:cs="Times New Roman"/>
          <w:sz w:val="24"/>
          <w:szCs w:val="24"/>
        </w:rPr>
        <w:t>A</w:t>
      </w:r>
      <w:r w:rsidR="001706C7" w:rsidRPr="00E37E04">
        <w:rPr>
          <w:rFonts w:ascii="Times New Roman" w:hAnsi="Times New Roman" w:cs="Times New Roman"/>
          <w:sz w:val="24"/>
          <w:szCs w:val="24"/>
        </w:rPr>
        <w:t>n addition</w:t>
      </w:r>
      <w:ins w:id="22" w:author="Jack W Williams" w:date="2017-02-27T11:27:00Z">
        <w:r w:rsidR="003D39B9" w:rsidRPr="00E37E04">
          <w:rPr>
            <w:rFonts w:ascii="Times New Roman" w:hAnsi="Times New Roman" w:cs="Times New Roman"/>
            <w:sz w:val="24"/>
            <w:szCs w:val="24"/>
          </w:rPr>
          <w:t xml:space="preserve"> </w:t>
        </w:r>
      </w:ins>
      <w:r w:rsidRPr="00E37E04">
        <w:rPr>
          <w:rFonts w:ascii="Times New Roman" w:hAnsi="Times New Roman" w:cs="Times New Roman"/>
          <w:sz w:val="24"/>
          <w:szCs w:val="24"/>
        </w:rPr>
        <w:t xml:space="preserve">33 experiments used unsupervised clustering analyses not </w:t>
      </w:r>
      <w:r w:rsidR="00520FF4" w:rsidRPr="00E37E04">
        <w:rPr>
          <w:rFonts w:ascii="Times New Roman" w:hAnsi="Times New Roman" w:cs="Times New Roman"/>
          <w:sz w:val="24"/>
          <w:szCs w:val="24"/>
        </w:rPr>
        <w:t>suitable for prediction.</w:t>
      </w:r>
      <w:r w:rsidRPr="00E37E04">
        <w:rPr>
          <w:rFonts w:ascii="Times New Roman" w:hAnsi="Times New Roman" w:cs="Times New Roman"/>
          <w:sz w:val="24"/>
          <w:szCs w:val="24"/>
        </w:rPr>
        <w:t xml:space="preserve"> Of all algorithms, MaxEnt was the most popular (64 </w:t>
      </w:r>
      <w:r w:rsidR="000B6123" w:rsidRPr="00E37E04">
        <w:rPr>
          <w:rFonts w:ascii="Times New Roman" w:hAnsi="Times New Roman" w:cs="Times New Roman"/>
          <w:sz w:val="24"/>
          <w:szCs w:val="24"/>
        </w:rPr>
        <w:t>runs</w:t>
      </w:r>
      <w:r w:rsidRPr="00E37E04">
        <w:rPr>
          <w:rFonts w:ascii="Times New Roman" w:hAnsi="Times New Roman" w:cs="Times New Roman"/>
          <w:sz w:val="24"/>
          <w:szCs w:val="24"/>
        </w:rPr>
        <w:t xml:space="preserve">). </w:t>
      </w:r>
      <w:r w:rsidR="000B6123" w:rsidRPr="00E37E04">
        <w:rPr>
          <w:rFonts w:ascii="Times New Roman" w:hAnsi="Times New Roman" w:cs="Times New Roman"/>
          <w:sz w:val="24"/>
          <w:szCs w:val="24"/>
        </w:rPr>
        <w:t>Algorithms</w:t>
      </w:r>
      <w:r w:rsidRPr="00E37E04">
        <w:rPr>
          <w:rFonts w:ascii="Times New Roman" w:hAnsi="Times New Roman" w:cs="Times New Roman"/>
          <w:sz w:val="24"/>
          <w:szCs w:val="24"/>
        </w:rPr>
        <w:t xml:space="preserve"> in the model-driven category included generalized linear models (15), logistic regression (5) and multiple linear regre</w:t>
      </w:r>
      <w:r w:rsidR="00C37E78" w:rsidRPr="00E37E04">
        <w:rPr>
          <w:rFonts w:ascii="Times New Roman" w:hAnsi="Times New Roman" w:cs="Times New Roman"/>
          <w:sz w:val="24"/>
          <w:szCs w:val="24"/>
        </w:rPr>
        <w:t xml:space="preserve">ssion (2). Data-driven </w:t>
      </w:r>
      <w:r w:rsidR="000B6123" w:rsidRPr="00E37E04">
        <w:rPr>
          <w:rFonts w:ascii="Times New Roman" w:hAnsi="Times New Roman" w:cs="Times New Roman"/>
          <w:sz w:val="24"/>
          <w:szCs w:val="24"/>
        </w:rPr>
        <w:t>techniques</w:t>
      </w:r>
      <w:r w:rsidR="00C37E78" w:rsidRPr="00E37E04">
        <w:rPr>
          <w:rFonts w:ascii="Times New Roman" w:hAnsi="Times New Roman" w:cs="Times New Roman"/>
          <w:sz w:val="24"/>
          <w:szCs w:val="24"/>
        </w:rPr>
        <w:t xml:space="preserve"> </w:t>
      </w:r>
      <w:r w:rsidRPr="00E37E04">
        <w:rPr>
          <w:rFonts w:ascii="Times New Roman" w:hAnsi="Times New Roman" w:cs="Times New Roman"/>
          <w:sz w:val="24"/>
          <w:szCs w:val="24"/>
        </w:rPr>
        <w:t>included boosted regression trees (16), generalized additive models (11), genetic algorithms (11), random forests (8), artificial neural nets (6), and multivariate adaptive regression splines (4).</w:t>
      </w:r>
      <w:r w:rsidR="00113A36" w:rsidRPr="00E37E04">
        <w:rPr>
          <w:rFonts w:ascii="Times New Roman" w:hAnsi="Times New Roman" w:cs="Times New Roman"/>
          <w:sz w:val="24"/>
          <w:szCs w:val="24"/>
        </w:rPr>
        <w:t xml:space="preserve"> Figure 4 shows the</w:t>
      </w:r>
      <w:r w:rsidR="00C37E78" w:rsidRPr="00E37E04">
        <w:rPr>
          <w:rFonts w:ascii="Times New Roman" w:hAnsi="Times New Roman" w:cs="Times New Roman"/>
          <w:sz w:val="24"/>
          <w:szCs w:val="24"/>
        </w:rPr>
        <w:t xml:space="preserve"> results of the literature meta-</w:t>
      </w:r>
      <w:r w:rsidR="00113A36" w:rsidRPr="00E37E04">
        <w:rPr>
          <w:rFonts w:ascii="Times New Roman" w:hAnsi="Times New Roman" w:cs="Times New Roman"/>
          <w:sz w:val="24"/>
          <w:szCs w:val="24"/>
        </w:rPr>
        <w:t>analysis</w:t>
      </w:r>
      <w:r w:rsidR="00C37E78" w:rsidRPr="00E37E04">
        <w:rPr>
          <w:rFonts w:ascii="Times New Roman" w:hAnsi="Times New Roman" w:cs="Times New Roman"/>
          <w:sz w:val="24"/>
          <w:szCs w:val="24"/>
        </w:rPr>
        <w:t xml:space="preserve"> and the </w:t>
      </w:r>
      <w:r w:rsidR="00C37E78" w:rsidRPr="00E37E04">
        <w:rPr>
          <w:rFonts w:ascii="Times New Roman" w:hAnsi="Times New Roman" w:cs="Times New Roman"/>
          <w:sz w:val="24"/>
          <w:szCs w:val="24"/>
        </w:rPr>
        <w:lastRenderedPageBreak/>
        <w:t>classification into the taxonomy described here</w:t>
      </w:r>
      <w:r w:rsidR="00113A36" w:rsidRPr="00E37E04">
        <w:rPr>
          <w:rFonts w:ascii="Times New Roman" w:hAnsi="Times New Roman" w:cs="Times New Roman"/>
          <w:sz w:val="24"/>
          <w:szCs w:val="24"/>
        </w:rPr>
        <w:t xml:space="preserve">. </w:t>
      </w:r>
      <w:r w:rsidR="007D13B0" w:rsidRPr="00E37E04">
        <w:rPr>
          <w:rFonts w:ascii="Times New Roman" w:hAnsi="Times New Roman" w:cs="Times New Roman"/>
          <w:sz w:val="24"/>
          <w:szCs w:val="24"/>
        </w:rPr>
        <w:t xml:space="preserve">The citation for each paper reviewed is </w:t>
      </w:r>
      <w:r w:rsidR="002847A0" w:rsidRPr="00E37E04">
        <w:rPr>
          <w:rFonts w:ascii="Times New Roman" w:hAnsi="Times New Roman" w:cs="Times New Roman"/>
          <w:sz w:val="24"/>
          <w:szCs w:val="24"/>
        </w:rPr>
        <w:t>presented in Appendix A, table A1.</w:t>
      </w:r>
    </w:p>
    <w:p w14:paraId="3D978A40" w14:textId="426BC8A3" w:rsidR="00C37E78" w:rsidRPr="00A20E63" w:rsidRDefault="00C37E78" w:rsidP="00A20E63">
      <w:pPr>
        <w:pStyle w:val="Heading3"/>
        <w:rPr>
          <w:sz w:val="24"/>
          <w:szCs w:val="24"/>
        </w:rPr>
      </w:pPr>
      <w:bookmarkStart w:id="23" w:name="_Toc351117848"/>
      <w:r w:rsidRPr="00A20E63">
        <w:rPr>
          <w:sz w:val="24"/>
          <w:szCs w:val="24"/>
        </w:rPr>
        <w:t>Computational Challenges and Species Distribution Models</w:t>
      </w:r>
      <w:bookmarkEnd w:id="23"/>
    </w:p>
    <w:p w14:paraId="2DB962C3" w14:textId="63184173" w:rsidR="00F94FEE" w:rsidRPr="00E37E04" w:rsidRDefault="00AC34D2" w:rsidP="00DA1171">
      <w:pPr>
        <w:pStyle w:val="BodyText"/>
        <w:spacing w:before="0" w:after="0" w:line="240" w:lineRule="auto"/>
        <w:ind w:firstLine="720"/>
        <w:rPr>
          <w:rFonts w:ascii="Times New Roman" w:hAnsi="Times New Roman" w:cs="Times New Roman"/>
          <w:sz w:val="24"/>
          <w:szCs w:val="24"/>
        </w:rPr>
      </w:pPr>
      <w:r w:rsidRPr="00E37E04">
        <w:rPr>
          <w:rFonts w:ascii="Times New Roman" w:hAnsi="Times New Roman" w:cs="Times New Roman"/>
          <w:sz w:val="24"/>
          <w:szCs w:val="24"/>
        </w:rPr>
        <w:t xml:space="preserve">Because of the </w:t>
      </w:r>
      <w:r w:rsidR="003D39B9" w:rsidRPr="00E37E04">
        <w:rPr>
          <w:rFonts w:ascii="Times New Roman" w:hAnsi="Times New Roman" w:cs="Times New Roman"/>
          <w:sz w:val="24"/>
          <w:szCs w:val="24"/>
        </w:rPr>
        <w:t>strong popularity of</w:t>
      </w:r>
      <w:r w:rsidRPr="00E37E04">
        <w:rPr>
          <w:rFonts w:ascii="Times New Roman" w:hAnsi="Times New Roman" w:cs="Times New Roman"/>
          <w:sz w:val="24"/>
          <w:szCs w:val="24"/>
        </w:rPr>
        <w:t xml:space="preserve"> </w:t>
      </w:r>
      <w:r w:rsidR="00C37E78" w:rsidRPr="00E37E04">
        <w:rPr>
          <w:rFonts w:ascii="Times New Roman" w:hAnsi="Times New Roman" w:cs="Times New Roman"/>
          <w:sz w:val="24"/>
          <w:szCs w:val="24"/>
        </w:rPr>
        <w:t>data-driven</w:t>
      </w:r>
      <w:r w:rsidRPr="00E37E04">
        <w:rPr>
          <w:rFonts w:ascii="Times New Roman" w:hAnsi="Times New Roman" w:cs="Times New Roman"/>
          <w:sz w:val="24"/>
          <w:szCs w:val="24"/>
        </w:rPr>
        <w:t xml:space="preserve"> </w:t>
      </w:r>
      <w:r w:rsidR="003D39B9" w:rsidRPr="00E37E04">
        <w:rPr>
          <w:rFonts w:ascii="Times New Roman" w:hAnsi="Times New Roman" w:cs="Times New Roman"/>
          <w:sz w:val="24"/>
          <w:szCs w:val="24"/>
        </w:rPr>
        <w:t>SDMs</w:t>
      </w:r>
      <w:r w:rsidRPr="00E37E04">
        <w:rPr>
          <w:rFonts w:ascii="Times New Roman" w:hAnsi="Times New Roman" w:cs="Times New Roman"/>
          <w:sz w:val="24"/>
          <w:szCs w:val="24"/>
        </w:rPr>
        <w:t>, I focus my analyses on this class of algorithms. Many authors have alluded to the limitations imposed by computational complexity, though few have estimated</w:t>
      </w:r>
      <w:r w:rsidR="00520FF4" w:rsidRPr="00E37E04">
        <w:rPr>
          <w:rFonts w:ascii="Times New Roman" w:hAnsi="Times New Roman" w:cs="Times New Roman"/>
          <w:sz w:val="24"/>
          <w:szCs w:val="24"/>
        </w:rPr>
        <w:t xml:space="preserve"> or tested</w:t>
      </w:r>
      <w:r w:rsidRPr="00E37E04">
        <w:rPr>
          <w:rFonts w:ascii="Times New Roman" w:hAnsi="Times New Roman" w:cs="Times New Roman"/>
          <w:sz w:val="24"/>
          <w:szCs w:val="24"/>
        </w:rPr>
        <w:t xml:space="preserve"> those limits </w:t>
      </w:r>
      <w:r w:rsidR="00520FF4" w:rsidRPr="00E37E04">
        <w:rPr>
          <w:rFonts w:ascii="Times New Roman" w:hAnsi="Times New Roman" w:cs="Times New Roman"/>
          <w:sz w:val="24"/>
          <w:szCs w:val="24"/>
        </w:rPr>
        <w:t>explicitly</w:t>
      </w:r>
      <w:r w:rsidRPr="00E37E04">
        <w:rPr>
          <w:rFonts w:ascii="Times New Roman" w:hAnsi="Times New Roman" w:cs="Times New Roman"/>
          <w:sz w:val="24"/>
          <w:szCs w:val="24"/>
        </w:rPr>
        <w:t>. Elith et al. (2006) recorded the execution time of the runs they used in their often-cited review of novel SDM techniques, noting execution times of up to several wee</w:t>
      </w:r>
      <w:r w:rsidR="000B6123" w:rsidRPr="00E37E04">
        <w:rPr>
          <w:rFonts w:ascii="Times New Roman" w:hAnsi="Times New Roman" w:cs="Times New Roman"/>
          <w:sz w:val="24"/>
          <w:szCs w:val="24"/>
        </w:rPr>
        <w:t xml:space="preserve">ks for some modeling algorithms.  </w:t>
      </w:r>
      <w:r w:rsidR="00520FF4" w:rsidRPr="00E37E04">
        <w:rPr>
          <w:rFonts w:ascii="Times New Roman" w:hAnsi="Times New Roman" w:cs="Times New Roman"/>
          <w:sz w:val="24"/>
          <w:szCs w:val="24"/>
        </w:rPr>
        <w:t>Popular</w:t>
      </w:r>
      <w:r w:rsidRPr="00E37E04">
        <w:rPr>
          <w:rFonts w:ascii="Times New Roman" w:hAnsi="Times New Roman" w:cs="Times New Roman"/>
          <w:sz w:val="24"/>
          <w:szCs w:val="24"/>
        </w:rPr>
        <w:t xml:space="preserve"> </w:t>
      </w:r>
      <w:r w:rsidR="003D39B9" w:rsidRPr="00E37E04">
        <w:rPr>
          <w:rFonts w:ascii="Times New Roman" w:hAnsi="Times New Roman" w:cs="Times New Roman"/>
          <w:sz w:val="24"/>
          <w:szCs w:val="24"/>
        </w:rPr>
        <w:t xml:space="preserve">data-driven </w:t>
      </w:r>
      <w:r w:rsidRPr="00E37E04">
        <w:rPr>
          <w:rFonts w:ascii="Times New Roman" w:hAnsi="Times New Roman" w:cs="Times New Roman"/>
          <w:sz w:val="24"/>
          <w:szCs w:val="24"/>
        </w:rPr>
        <w:t>models</w:t>
      </w:r>
      <w:r w:rsidR="003D39B9" w:rsidRPr="00E37E04">
        <w:rPr>
          <w:rFonts w:ascii="Times New Roman" w:hAnsi="Times New Roman" w:cs="Times New Roman"/>
          <w:sz w:val="24"/>
          <w:szCs w:val="24"/>
        </w:rPr>
        <w:t xml:space="preserve"> were all shown to be extremely computationally intensive</w:t>
      </w:r>
      <w:r w:rsidRPr="00E37E04">
        <w:rPr>
          <w:rFonts w:ascii="Times New Roman" w:hAnsi="Times New Roman" w:cs="Times New Roman"/>
          <w:sz w:val="24"/>
          <w:szCs w:val="24"/>
        </w:rPr>
        <w:t>, including boosted regression trees (80 h), generalized additive models (17h), generalized linear models (17h), and MaxEnt (2.75 h). The authors suggest that performance could be improved if model building was split over multiple processing cores. While processor speeds have increased since the</w:t>
      </w:r>
      <w:r w:rsidR="00520FF4" w:rsidRPr="00E37E04">
        <w:rPr>
          <w:rFonts w:ascii="Times New Roman" w:hAnsi="Times New Roman" w:cs="Times New Roman"/>
          <w:sz w:val="24"/>
          <w:szCs w:val="24"/>
        </w:rPr>
        <w:t>ir</w:t>
      </w:r>
      <w:r w:rsidRPr="00E37E04">
        <w:rPr>
          <w:rFonts w:ascii="Times New Roman" w:hAnsi="Times New Roman" w:cs="Times New Roman"/>
          <w:sz w:val="24"/>
          <w:szCs w:val="24"/>
        </w:rPr>
        <w:t xml:space="preserve"> 2006 analysis, models are still often unable to leverage multiple processors.</w:t>
      </w:r>
    </w:p>
    <w:p w14:paraId="59680E83" w14:textId="57638117" w:rsidR="003128D6" w:rsidRPr="00E37E04" w:rsidRDefault="00113A36" w:rsidP="00DA1171">
      <w:pPr>
        <w:pStyle w:val="BodyText"/>
        <w:spacing w:before="0" w:after="0" w:line="240" w:lineRule="auto"/>
        <w:ind w:firstLine="720"/>
        <w:rPr>
          <w:rFonts w:ascii="Times New Roman" w:hAnsi="Times New Roman" w:cs="Times New Roman"/>
          <w:sz w:val="24"/>
          <w:szCs w:val="24"/>
        </w:rPr>
      </w:pPr>
      <w:r w:rsidRPr="00E37E04">
        <w:rPr>
          <w:rFonts w:ascii="Times New Roman" w:hAnsi="Times New Roman" w:cs="Times New Roman"/>
          <w:sz w:val="24"/>
          <w:szCs w:val="24"/>
        </w:rPr>
        <w:t>M</w:t>
      </w:r>
      <w:r w:rsidR="00AC34D2" w:rsidRPr="00E37E04">
        <w:rPr>
          <w:rFonts w:ascii="Times New Roman" w:hAnsi="Times New Roman" w:cs="Times New Roman"/>
          <w:sz w:val="24"/>
          <w:szCs w:val="24"/>
        </w:rPr>
        <w:t xml:space="preserve">ethodological papers </w:t>
      </w:r>
      <w:r w:rsidRPr="00E37E04">
        <w:rPr>
          <w:rFonts w:ascii="Times New Roman" w:hAnsi="Times New Roman" w:cs="Times New Roman"/>
          <w:sz w:val="24"/>
          <w:szCs w:val="24"/>
        </w:rPr>
        <w:t xml:space="preserve">often </w:t>
      </w:r>
      <w:r w:rsidR="00AC34D2" w:rsidRPr="00E37E04">
        <w:rPr>
          <w:rFonts w:ascii="Times New Roman" w:hAnsi="Times New Roman" w:cs="Times New Roman"/>
          <w:sz w:val="24"/>
          <w:szCs w:val="24"/>
        </w:rPr>
        <w:t xml:space="preserve">advise against large modeling </w:t>
      </w:r>
      <w:r w:rsidR="00520FF4" w:rsidRPr="00E37E04">
        <w:rPr>
          <w:rFonts w:ascii="Times New Roman" w:hAnsi="Times New Roman" w:cs="Times New Roman"/>
          <w:sz w:val="24"/>
          <w:szCs w:val="24"/>
        </w:rPr>
        <w:t>studies</w:t>
      </w:r>
      <w:r w:rsidR="00AC34D2" w:rsidRPr="00E37E04">
        <w:rPr>
          <w:rFonts w:ascii="Times New Roman" w:hAnsi="Times New Roman" w:cs="Times New Roman"/>
          <w:sz w:val="24"/>
          <w:szCs w:val="24"/>
        </w:rPr>
        <w:t xml:space="preserve"> due to computational limitations. </w:t>
      </w:r>
      <w:r w:rsidR="003D39B9" w:rsidRPr="00E37E04">
        <w:rPr>
          <w:rFonts w:ascii="Times New Roman" w:hAnsi="Times New Roman" w:cs="Times New Roman"/>
          <w:sz w:val="24"/>
          <w:szCs w:val="24"/>
        </w:rPr>
        <w:t>For example, a</w:t>
      </w:r>
      <w:r w:rsidR="00AC34D2" w:rsidRPr="00E37E04">
        <w:rPr>
          <w:rFonts w:ascii="Times New Roman" w:hAnsi="Times New Roman" w:cs="Times New Roman"/>
          <w:sz w:val="24"/>
          <w:szCs w:val="24"/>
        </w:rPr>
        <w:t xml:space="preserve"> 2009 re</w:t>
      </w:r>
      <w:r w:rsidR="00520FF4" w:rsidRPr="00E37E04">
        <w:rPr>
          <w:rFonts w:ascii="Times New Roman" w:hAnsi="Times New Roman" w:cs="Times New Roman"/>
          <w:sz w:val="24"/>
          <w:szCs w:val="24"/>
        </w:rPr>
        <w:t>view</w:t>
      </w:r>
      <w:r w:rsidR="003D39B9" w:rsidRPr="00E37E04">
        <w:rPr>
          <w:rFonts w:ascii="Times New Roman" w:hAnsi="Times New Roman" w:cs="Times New Roman"/>
          <w:sz w:val="24"/>
          <w:szCs w:val="24"/>
        </w:rPr>
        <w:t xml:space="preserve"> by Bolker et al. (2009)</w:t>
      </w:r>
      <w:r w:rsidR="00AC34D2" w:rsidRPr="00E37E04">
        <w:rPr>
          <w:rFonts w:ascii="Times New Roman" w:hAnsi="Times New Roman" w:cs="Times New Roman"/>
          <w:sz w:val="24"/>
          <w:szCs w:val="24"/>
        </w:rPr>
        <w:t xml:space="preserve"> suggests that, when fitting a generalized linear mixed model (GLMM), if a user encounters insufficient computer memory or time limitations, the user should reduce model complexity, perhaps using a subset of the origin</w:t>
      </w:r>
      <w:r w:rsidR="000B6123" w:rsidRPr="00E37E04">
        <w:rPr>
          <w:rFonts w:ascii="Times New Roman" w:hAnsi="Times New Roman" w:cs="Times New Roman"/>
          <w:sz w:val="24"/>
          <w:szCs w:val="24"/>
        </w:rPr>
        <w:t>al dataset</w:t>
      </w:r>
      <w:r w:rsidR="00AC34D2" w:rsidRPr="00E37E04">
        <w:rPr>
          <w:rFonts w:ascii="Times New Roman" w:hAnsi="Times New Roman" w:cs="Times New Roman"/>
          <w:sz w:val="24"/>
          <w:szCs w:val="24"/>
        </w:rPr>
        <w:t>. Many authors warn of the computational expense of running SDMs,</w:t>
      </w:r>
      <w:r w:rsidR="00520FF4" w:rsidRPr="00E37E04">
        <w:rPr>
          <w:rFonts w:ascii="Times New Roman" w:hAnsi="Times New Roman" w:cs="Times New Roman"/>
          <w:sz w:val="24"/>
          <w:szCs w:val="24"/>
        </w:rPr>
        <w:t xml:space="preserve"> for example,</w:t>
      </w:r>
      <w:r w:rsidR="00AC34D2" w:rsidRPr="00E37E04">
        <w:rPr>
          <w:rFonts w:ascii="Times New Roman" w:hAnsi="Times New Roman" w:cs="Times New Roman"/>
          <w:sz w:val="24"/>
          <w:szCs w:val="24"/>
        </w:rPr>
        <w:t xml:space="preserve"> noting that “considerable computational capacity is necessary for the development of models even for a single species” (Peterso</w:t>
      </w:r>
      <w:r w:rsidR="00B873E2" w:rsidRPr="00E37E04">
        <w:rPr>
          <w:rFonts w:ascii="Times New Roman" w:hAnsi="Times New Roman" w:cs="Times New Roman"/>
          <w:sz w:val="24"/>
          <w:szCs w:val="24"/>
        </w:rPr>
        <w:t>n, 2003). Thuiller et al. (2008</w:t>
      </w:r>
      <w:r w:rsidR="00AC34D2" w:rsidRPr="00E37E04">
        <w:rPr>
          <w:rFonts w:ascii="Times New Roman" w:hAnsi="Times New Roman" w:cs="Times New Roman"/>
          <w:sz w:val="24"/>
          <w:szCs w:val="24"/>
        </w:rPr>
        <w:t xml:space="preserve">) </w:t>
      </w:r>
      <w:r w:rsidRPr="00E37E04">
        <w:rPr>
          <w:rFonts w:ascii="Times New Roman" w:hAnsi="Times New Roman" w:cs="Times New Roman"/>
          <w:sz w:val="24"/>
          <w:szCs w:val="24"/>
        </w:rPr>
        <w:t>cautions</w:t>
      </w:r>
      <w:r w:rsidR="00AC34D2" w:rsidRPr="00E37E04">
        <w:rPr>
          <w:rFonts w:ascii="Times New Roman" w:hAnsi="Times New Roman" w:cs="Times New Roman"/>
          <w:sz w:val="24"/>
          <w:szCs w:val="24"/>
        </w:rPr>
        <w:t xml:space="preserve"> “limits to the broad application of this approach may be posed … by the computational challenges encountered in the statistical fitting of complex models.” </w:t>
      </w:r>
      <w:r w:rsidR="000B6123" w:rsidRPr="00E37E04">
        <w:rPr>
          <w:rFonts w:ascii="Times New Roman" w:hAnsi="Times New Roman" w:cs="Times New Roman"/>
          <w:sz w:val="24"/>
          <w:szCs w:val="24"/>
        </w:rPr>
        <w:t>M</w:t>
      </w:r>
      <w:r w:rsidRPr="00E37E04">
        <w:rPr>
          <w:rFonts w:ascii="Times New Roman" w:hAnsi="Times New Roman" w:cs="Times New Roman"/>
          <w:sz w:val="24"/>
          <w:szCs w:val="24"/>
        </w:rPr>
        <w:t>odern</w:t>
      </w:r>
      <w:r w:rsidR="00AC34D2" w:rsidRPr="00E37E04">
        <w:rPr>
          <w:rFonts w:ascii="Times New Roman" w:hAnsi="Times New Roman" w:cs="Times New Roman"/>
          <w:sz w:val="24"/>
          <w:szCs w:val="24"/>
        </w:rPr>
        <w:t xml:space="preserve"> computing infrastructure may alleviate some of </w:t>
      </w:r>
      <w:r w:rsidR="000B6123" w:rsidRPr="00E37E04">
        <w:rPr>
          <w:rFonts w:ascii="Times New Roman" w:hAnsi="Times New Roman" w:cs="Times New Roman"/>
          <w:sz w:val="24"/>
          <w:szCs w:val="24"/>
        </w:rPr>
        <w:t>these</w:t>
      </w:r>
      <w:r w:rsidR="00AC34D2" w:rsidRPr="00E37E04">
        <w:rPr>
          <w:rFonts w:ascii="Times New Roman" w:hAnsi="Times New Roman" w:cs="Times New Roman"/>
          <w:sz w:val="24"/>
          <w:szCs w:val="24"/>
        </w:rPr>
        <w:t xml:space="preserve"> problem</w:t>
      </w:r>
      <w:r w:rsidR="000B6123" w:rsidRPr="00E37E04">
        <w:rPr>
          <w:rFonts w:ascii="Times New Roman" w:hAnsi="Times New Roman" w:cs="Times New Roman"/>
          <w:sz w:val="24"/>
          <w:szCs w:val="24"/>
        </w:rPr>
        <w:t>s</w:t>
      </w:r>
      <w:r w:rsidR="00AC34D2" w:rsidRPr="00E37E04">
        <w:rPr>
          <w:rFonts w:ascii="Times New Roman" w:hAnsi="Times New Roman" w:cs="Times New Roman"/>
          <w:sz w:val="24"/>
          <w:szCs w:val="24"/>
        </w:rPr>
        <w:t xml:space="preserve">, </w:t>
      </w:r>
      <w:r w:rsidR="000B6123" w:rsidRPr="00E37E04">
        <w:rPr>
          <w:rFonts w:ascii="Times New Roman" w:hAnsi="Times New Roman" w:cs="Times New Roman"/>
          <w:sz w:val="24"/>
          <w:szCs w:val="24"/>
        </w:rPr>
        <w:t xml:space="preserve">but often, </w:t>
      </w:r>
      <w:r w:rsidR="00AC34D2" w:rsidRPr="00E37E04">
        <w:rPr>
          <w:rFonts w:ascii="Times New Roman" w:hAnsi="Times New Roman" w:cs="Times New Roman"/>
          <w:sz w:val="24"/>
          <w:szCs w:val="24"/>
        </w:rPr>
        <w:t>the computation</w:t>
      </w:r>
      <w:r w:rsidR="000B6123" w:rsidRPr="00E37E04">
        <w:rPr>
          <w:rFonts w:ascii="Times New Roman" w:hAnsi="Times New Roman" w:cs="Times New Roman"/>
          <w:sz w:val="24"/>
          <w:szCs w:val="24"/>
        </w:rPr>
        <w:t>al</w:t>
      </w:r>
      <w:r w:rsidR="00AC34D2" w:rsidRPr="00E37E04">
        <w:rPr>
          <w:rFonts w:ascii="Times New Roman" w:hAnsi="Times New Roman" w:cs="Times New Roman"/>
          <w:sz w:val="24"/>
          <w:szCs w:val="24"/>
        </w:rPr>
        <w:t xml:space="preserve"> intensity of SDMs </w:t>
      </w:r>
      <w:r w:rsidR="000B6123" w:rsidRPr="00E37E04">
        <w:rPr>
          <w:rFonts w:ascii="Times New Roman" w:hAnsi="Times New Roman" w:cs="Times New Roman"/>
          <w:sz w:val="24"/>
          <w:szCs w:val="24"/>
        </w:rPr>
        <w:t>forces a reduction</w:t>
      </w:r>
      <w:r w:rsidR="003D39B9" w:rsidRPr="00E37E04">
        <w:rPr>
          <w:rFonts w:ascii="Times New Roman" w:hAnsi="Times New Roman" w:cs="Times New Roman"/>
          <w:sz w:val="24"/>
          <w:szCs w:val="24"/>
        </w:rPr>
        <w:t xml:space="preserve"> in</w:t>
      </w:r>
      <w:r w:rsidR="000B6123" w:rsidRPr="00E37E04">
        <w:rPr>
          <w:rFonts w:ascii="Times New Roman" w:hAnsi="Times New Roman" w:cs="Times New Roman"/>
          <w:sz w:val="24"/>
          <w:szCs w:val="24"/>
        </w:rPr>
        <w:t xml:space="preserve"> </w:t>
      </w:r>
      <w:r w:rsidR="00AC34D2" w:rsidRPr="00E37E04">
        <w:rPr>
          <w:rFonts w:ascii="Times New Roman" w:hAnsi="Times New Roman" w:cs="Times New Roman"/>
          <w:sz w:val="24"/>
          <w:szCs w:val="24"/>
        </w:rPr>
        <w:t>model complexity</w:t>
      </w:r>
      <w:r w:rsidR="000B6123" w:rsidRPr="00E37E04">
        <w:rPr>
          <w:rFonts w:ascii="Times New Roman" w:hAnsi="Times New Roman" w:cs="Times New Roman"/>
          <w:sz w:val="24"/>
          <w:szCs w:val="24"/>
        </w:rPr>
        <w:t xml:space="preserve"> or scope</w:t>
      </w:r>
      <w:r w:rsidR="00AC34D2" w:rsidRPr="00E37E04">
        <w:rPr>
          <w:rFonts w:ascii="Times New Roman" w:hAnsi="Times New Roman" w:cs="Times New Roman"/>
          <w:sz w:val="24"/>
          <w:szCs w:val="24"/>
        </w:rPr>
        <w:t>.</w:t>
      </w:r>
    </w:p>
    <w:p w14:paraId="172941BC" w14:textId="05B2FA8A" w:rsidR="00F94FEE" w:rsidRPr="001A4B99" w:rsidRDefault="00C37E78" w:rsidP="00A20E63">
      <w:pPr>
        <w:pStyle w:val="Heading2"/>
      </w:pPr>
      <w:bookmarkStart w:id="24" w:name="algorithm-execution-time-drivers-and-mea"/>
      <w:bookmarkStart w:id="25" w:name="_Toc351117849"/>
      <w:bookmarkEnd w:id="24"/>
      <w:r w:rsidRPr="001A4B99">
        <w:t xml:space="preserve">Assessing </w:t>
      </w:r>
      <w:r w:rsidR="00AC34D2" w:rsidRPr="001A4B99">
        <w:t>Algorithm Execution Time</w:t>
      </w:r>
      <w:bookmarkEnd w:id="25"/>
    </w:p>
    <w:p w14:paraId="2F10F77F" w14:textId="17A5D4D2" w:rsidR="00F94FEE" w:rsidRPr="00E37E04" w:rsidRDefault="00113A36" w:rsidP="00DA1171">
      <w:pPr>
        <w:pStyle w:val="BodyText"/>
        <w:spacing w:before="0" w:after="0" w:line="240" w:lineRule="auto"/>
        <w:ind w:firstLine="720"/>
        <w:rPr>
          <w:rFonts w:ascii="Times New Roman" w:hAnsi="Times New Roman" w:cs="Times New Roman"/>
          <w:sz w:val="24"/>
          <w:szCs w:val="24"/>
        </w:rPr>
      </w:pPr>
      <w:r w:rsidRPr="00E37E04">
        <w:rPr>
          <w:rFonts w:ascii="Times New Roman" w:hAnsi="Times New Roman" w:cs="Times New Roman"/>
          <w:sz w:val="24"/>
          <w:szCs w:val="24"/>
        </w:rPr>
        <w:t>It</w:t>
      </w:r>
      <w:r w:rsidR="00AC34D2" w:rsidRPr="00E37E04">
        <w:rPr>
          <w:rFonts w:ascii="Times New Roman" w:hAnsi="Times New Roman" w:cs="Times New Roman"/>
          <w:sz w:val="24"/>
          <w:szCs w:val="24"/>
        </w:rPr>
        <w:t xml:space="preserve"> is possible to </w:t>
      </w:r>
      <w:r w:rsidRPr="00E37E04">
        <w:rPr>
          <w:rFonts w:ascii="Times New Roman" w:hAnsi="Times New Roman" w:cs="Times New Roman"/>
          <w:sz w:val="24"/>
          <w:szCs w:val="24"/>
        </w:rPr>
        <w:t>theoretically estimate</w:t>
      </w:r>
      <w:r w:rsidR="00AC34D2" w:rsidRPr="00E37E04">
        <w:rPr>
          <w:rFonts w:ascii="Times New Roman" w:hAnsi="Times New Roman" w:cs="Times New Roman"/>
          <w:sz w:val="24"/>
          <w:szCs w:val="24"/>
        </w:rPr>
        <w:t xml:space="preserve"> the upper, lower, and average run times</w:t>
      </w:r>
      <w:r w:rsidR="00C37E78" w:rsidRPr="00E37E04">
        <w:rPr>
          <w:rFonts w:ascii="Times New Roman" w:hAnsi="Times New Roman" w:cs="Times New Roman"/>
          <w:sz w:val="24"/>
          <w:szCs w:val="24"/>
        </w:rPr>
        <w:t xml:space="preserve"> of an algorithm</w:t>
      </w:r>
      <w:r w:rsidR="00AC34D2" w:rsidRPr="00E37E04">
        <w:rPr>
          <w:rFonts w:ascii="Times New Roman" w:hAnsi="Times New Roman" w:cs="Times New Roman"/>
          <w:sz w:val="24"/>
          <w:szCs w:val="24"/>
        </w:rPr>
        <w:t xml:space="preserve"> using asymptotic complexity analysis. In this exercise, the </w:t>
      </w:r>
      <w:r w:rsidR="004522B1" w:rsidRPr="00E37E04">
        <w:rPr>
          <w:rFonts w:ascii="Times New Roman" w:hAnsi="Times New Roman" w:cs="Times New Roman"/>
          <w:sz w:val="24"/>
          <w:szCs w:val="24"/>
        </w:rPr>
        <w:t>first order term</w:t>
      </w:r>
      <w:r w:rsidR="00AC34D2" w:rsidRPr="00E37E04">
        <w:rPr>
          <w:rFonts w:ascii="Times New Roman" w:hAnsi="Times New Roman" w:cs="Times New Roman"/>
          <w:sz w:val="24"/>
          <w:szCs w:val="24"/>
        </w:rPr>
        <w:t xml:space="preserve"> of an</w:t>
      </w:r>
      <w:r w:rsidR="004522B1" w:rsidRPr="00E37E04">
        <w:rPr>
          <w:rFonts w:ascii="Times New Roman" w:hAnsi="Times New Roman" w:cs="Times New Roman"/>
          <w:sz w:val="24"/>
          <w:szCs w:val="24"/>
        </w:rPr>
        <w:t xml:space="preserve"> algorithm’s increase in </w:t>
      </w:r>
      <w:r w:rsidR="00AC34D2" w:rsidRPr="00E37E04">
        <w:rPr>
          <w:rFonts w:ascii="Times New Roman" w:hAnsi="Times New Roman" w:cs="Times New Roman"/>
          <w:sz w:val="24"/>
          <w:szCs w:val="24"/>
        </w:rPr>
        <w:t xml:space="preserve">runtime is determined as its input is increased to infinity (Knuth, 1976). </w:t>
      </w:r>
      <w:r w:rsidR="00FC6DE4" w:rsidRPr="00E37E04">
        <w:rPr>
          <w:rFonts w:ascii="Times New Roman" w:hAnsi="Times New Roman" w:cs="Times New Roman"/>
          <w:sz w:val="24"/>
          <w:szCs w:val="24"/>
        </w:rPr>
        <w:t>The</w:t>
      </w:r>
      <w:r w:rsidR="00AC34D2" w:rsidRPr="00E37E04">
        <w:rPr>
          <w:rFonts w:ascii="Times New Roman" w:hAnsi="Times New Roman" w:cs="Times New Roman"/>
          <w:sz w:val="24"/>
          <w:szCs w:val="24"/>
        </w:rPr>
        <w:t xml:space="preserve"> algorithm that is more efficient asymptotically will typically be the best choice for all but very small inputs (Cormen, 2009). </w:t>
      </w:r>
      <w:r w:rsidR="004522B1" w:rsidRPr="00E37E04">
        <w:rPr>
          <w:rFonts w:ascii="Times New Roman" w:hAnsi="Times New Roman" w:cs="Times New Roman"/>
          <w:sz w:val="24"/>
          <w:szCs w:val="24"/>
        </w:rPr>
        <w:t>While it is often not possible to produce a robust estimate of the lower-bound on runtime, given an infinite input, an</w:t>
      </w:r>
      <w:r w:rsidR="00AC34D2" w:rsidRPr="00E37E04">
        <w:rPr>
          <w:rFonts w:ascii="Times New Roman" w:hAnsi="Times New Roman" w:cs="Times New Roman"/>
          <w:sz w:val="24"/>
          <w:szCs w:val="24"/>
        </w:rPr>
        <w:t xml:space="preserve"> estimate of </w:t>
      </w:r>
      <w:r w:rsidR="00FC6DE4" w:rsidRPr="00E37E04">
        <w:rPr>
          <w:rFonts w:ascii="Times New Roman" w:hAnsi="Times New Roman" w:cs="Times New Roman"/>
          <w:sz w:val="24"/>
          <w:szCs w:val="24"/>
        </w:rPr>
        <w:t>the slowest</w:t>
      </w:r>
      <w:r w:rsidR="00AC34D2" w:rsidRPr="00E37E04">
        <w:rPr>
          <w:rFonts w:ascii="Times New Roman" w:hAnsi="Times New Roman" w:cs="Times New Roman"/>
          <w:sz w:val="24"/>
          <w:szCs w:val="24"/>
        </w:rPr>
        <w:t xml:space="preserve"> </w:t>
      </w:r>
      <w:r w:rsidR="004522B1" w:rsidRPr="00E37E04">
        <w:rPr>
          <w:rFonts w:ascii="Times New Roman" w:hAnsi="Times New Roman" w:cs="Times New Roman"/>
          <w:sz w:val="24"/>
          <w:szCs w:val="24"/>
        </w:rPr>
        <w:t xml:space="preserve">or worst-case </w:t>
      </w:r>
      <w:r w:rsidR="00AC34D2" w:rsidRPr="00E37E04">
        <w:rPr>
          <w:rFonts w:ascii="Times New Roman" w:hAnsi="Times New Roman" w:cs="Times New Roman"/>
          <w:sz w:val="24"/>
          <w:szCs w:val="24"/>
        </w:rPr>
        <w:t>run time can usually be obtained by inspecting the structure of the algorithm and counting how many operations are required when the inputs is sufficiently large (</w:t>
      </w:r>
      <w:r w:rsidR="004522B1" w:rsidRPr="00E37E04">
        <w:rPr>
          <w:rFonts w:ascii="Times New Roman" w:hAnsi="Times New Roman" w:cs="Times New Roman"/>
          <w:sz w:val="24"/>
          <w:szCs w:val="24"/>
        </w:rPr>
        <w:t xml:space="preserve">i.e., Big-O; </w:t>
      </w:r>
      <w:r w:rsidR="00AC34D2" w:rsidRPr="00E37E04">
        <w:rPr>
          <w:rFonts w:ascii="Times New Roman" w:hAnsi="Times New Roman" w:cs="Times New Roman"/>
          <w:sz w:val="24"/>
          <w:szCs w:val="24"/>
        </w:rPr>
        <w:t xml:space="preserve">Cormen, 2009). </w:t>
      </w:r>
      <w:r w:rsidR="000B6123" w:rsidRPr="00E37E04">
        <w:rPr>
          <w:rFonts w:ascii="Times New Roman" w:hAnsi="Times New Roman" w:cs="Times New Roman"/>
          <w:sz w:val="24"/>
          <w:szCs w:val="24"/>
        </w:rPr>
        <w:t>Such theoretical complexity</w:t>
      </w:r>
      <w:r w:rsidR="00FC6DE4" w:rsidRPr="00E37E04">
        <w:rPr>
          <w:rFonts w:ascii="Times New Roman" w:hAnsi="Times New Roman" w:cs="Times New Roman"/>
          <w:sz w:val="24"/>
          <w:szCs w:val="24"/>
        </w:rPr>
        <w:t xml:space="preserve"> is often</w:t>
      </w:r>
      <w:r w:rsidR="000B6123" w:rsidRPr="00E37E04">
        <w:rPr>
          <w:rFonts w:ascii="Times New Roman" w:hAnsi="Times New Roman" w:cs="Times New Roman"/>
          <w:sz w:val="24"/>
          <w:szCs w:val="24"/>
        </w:rPr>
        <w:t xml:space="preserve"> considered when considering </w:t>
      </w:r>
      <w:r w:rsidR="00FC6DE4" w:rsidRPr="00E37E04">
        <w:rPr>
          <w:rFonts w:ascii="Times New Roman" w:hAnsi="Times New Roman" w:cs="Times New Roman"/>
          <w:sz w:val="24"/>
          <w:szCs w:val="24"/>
        </w:rPr>
        <w:t>scal</w:t>
      </w:r>
      <w:r w:rsidR="000B6123" w:rsidRPr="00E37E04">
        <w:rPr>
          <w:rFonts w:ascii="Times New Roman" w:hAnsi="Times New Roman" w:cs="Times New Roman"/>
          <w:sz w:val="24"/>
          <w:szCs w:val="24"/>
        </w:rPr>
        <w:t>ability</w:t>
      </w:r>
      <w:r w:rsidR="00AC34D2" w:rsidRPr="00E37E04">
        <w:rPr>
          <w:rFonts w:ascii="Times New Roman" w:hAnsi="Times New Roman" w:cs="Times New Roman"/>
          <w:sz w:val="24"/>
          <w:szCs w:val="24"/>
        </w:rPr>
        <w:t xml:space="preserve">, </w:t>
      </w:r>
      <w:r w:rsidR="00FC6DE4" w:rsidRPr="00E37E04">
        <w:rPr>
          <w:rFonts w:ascii="Times New Roman" w:hAnsi="Times New Roman" w:cs="Times New Roman"/>
          <w:sz w:val="24"/>
          <w:szCs w:val="24"/>
        </w:rPr>
        <w:t>though</w:t>
      </w:r>
      <w:r w:rsidR="00AC34D2" w:rsidRPr="00E37E04">
        <w:rPr>
          <w:rFonts w:ascii="Times New Roman" w:hAnsi="Times New Roman" w:cs="Times New Roman"/>
          <w:sz w:val="24"/>
          <w:szCs w:val="24"/>
        </w:rPr>
        <w:t xml:space="preserve"> the actual runtime will vary</w:t>
      </w:r>
      <w:r w:rsidR="00FC6DE4" w:rsidRPr="00E37E04">
        <w:rPr>
          <w:rFonts w:ascii="Times New Roman" w:hAnsi="Times New Roman" w:cs="Times New Roman"/>
          <w:sz w:val="24"/>
          <w:szCs w:val="24"/>
        </w:rPr>
        <w:t xml:space="preserve"> with real-world inputs</w:t>
      </w:r>
      <w:r w:rsidR="00AC34D2" w:rsidRPr="00E37E04">
        <w:rPr>
          <w:rFonts w:ascii="Times New Roman" w:hAnsi="Times New Roman" w:cs="Times New Roman"/>
          <w:sz w:val="24"/>
          <w:szCs w:val="24"/>
        </w:rPr>
        <w:t xml:space="preserve"> (Cormen, 2009; Goldsmith et al., 2007).</w:t>
      </w:r>
    </w:p>
    <w:p w14:paraId="38F39B07" w14:textId="2DA24278" w:rsidR="00F94FEE" w:rsidRPr="00E37E04" w:rsidRDefault="00AC34D2" w:rsidP="00DA1171">
      <w:pPr>
        <w:pStyle w:val="BodyText"/>
        <w:spacing w:before="0" w:after="0" w:line="240" w:lineRule="auto"/>
        <w:ind w:firstLine="720"/>
        <w:rPr>
          <w:rFonts w:ascii="Times New Roman" w:hAnsi="Times New Roman" w:cs="Times New Roman"/>
          <w:sz w:val="24"/>
          <w:szCs w:val="24"/>
        </w:rPr>
      </w:pPr>
      <w:r w:rsidRPr="00E37E04">
        <w:rPr>
          <w:rFonts w:ascii="Times New Roman" w:hAnsi="Times New Roman" w:cs="Times New Roman"/>
          <w:sz w:val="24"/>
          <w:szCs w:val="24"/>
        </w:rPr>
        <w:t xml:space="preserve">Empirical complexity studies have attempted to bridge the gap between asymptotic </w:t>
      </w:r>
      <w:r w:rsidR="00FC6DE4" w:rsidRPr="00E37E04">
        <w:rPr>
          <w:rFonts w:ascii="Times New Roman" w:hAnsi="Times New Roman" w:cs="Times New Roman"/>
          <w:sz w:val="24"/>
          <w:szCs w:val="24"/>
        </w:rPr>
        <w:t>theory</w:t>
      </w:r>
      <w:r w:rsidRPr="00E37E04">
        <w:rPr>
          <w:rFonts w:ascii="Times New Roman" w:hAnsi="Times New Roman" w:cs="Times New Roman"/>
          <w:sz w:val="24"/>
          <w:szCs w:val="24"/>
        </w:rPr>
        <w:t xml:space="preserve"> and real programs</w:t>
      </w:r>
      <w:r w:rsidR="002C4670" w:rsidRPr="00E37E04">
        <w:rPr>
          <w:rFonts w:ascii="Times New Roman" w:hAnsi="Times New Roman" w:cs="Times New Roman"/>
          <w:sz w:val="24"/>
          <w:szCs w:val="24"/>
        </w:rPr>
        <w:t xml:space="preserve"> (Cannon et al., 2007)</w:t>
      </w:r>
      <w:r w:rsidRPr="00E37E04">
        <w:rPr>
          <w:rFonts w:ascii="Times New Roman" w:hAnsi="Times New Roman" w:cs="Times New Roman"/>
          <w:sz w:val="24"/>
          <w:szCs w:val="24"/>
        </w:rPr>
        <w:t xml:space="preserve">. These studies use observations of algorithm runtime under different </w:t>
      </w:r>
      <w:r w:rsidR="00FC6DE4" w:rsidRPr="00E37E04">
        <w:rPr>
          <w:rFonts w:ascii="Times New Roman" w:hAnsi="Times New Roman" w:cs="Times New Roman"/>
          <w:sz w:val="24"/>
          <w:szCs w:val="24"/>
        </w:rPr>
        <w:t>parameterizations</w:t>
      </w:r>
      <w:r w:rsidRPr="00E37E04">
        <w:rPr>
          <w:rFonts w:ascii="Times New Roman" w:hAnsi="Times New Roman" w:cs="Times New Roman"/>
          <w:sz w:val="24"/>
          <w:szCs w:val="24"/>
        </w:rPr>
        <w:t xml:space="preserve"> and inputs to build models that predict the run time of fu</w:t>
      </w:r>
      <w:r w:rsidR="000B6123" w:rsidRPr="00E37E04">
        <w:rPr>
          <w:rFonts w:ascii="Times New Roman" w:hAnsi="Times New Roman" w:cs="Times New Roman"/>
          <w:sz w:val="24"/>
          <w:szCs w:val="24"/>
        </w:rPr>
        <w:t>ture applications of the algorithm</w:t>
      </w:r>
      <w:r w:rsidR="00FC6DE4" w:rsidRPr="00E37E04">
        <w:rPr>
          <w:rFonts w:ascii="Times New Roman" w:hAnsi="Times New Roman" w:cs="Times New Roman"/>
          <w:sz w:val="24"/>
          <w:szCs w:val="24"/>
        </w:rPr>
        <w:t xml:space="preserve">, </w:t>
      </w:r>
      <w:r w:rsidRPr="00E37E04">
        <w:rPr>
          <w:rFonts w:ascii="Times New Roman" w:hAnsi="Times New Roman" w:cs="Times New Roman"/>
          <w:sz w:val="24"/>
          <w:szCs w:val="24"/>
        </w:rPr>
        <w:t>seek</w:t>
      </w:r>
      <w:r w:rsidR="00FC6DE4" w:rsidRPr="00E37E04">
        <w:rPr>
          <w:rFonts w:ascii="Times New Roman" w:hAnsi="Times New Roman" w:cs="Times New Roman"/>
          <w:sz w:val="24"/>
          <w:szCs w:val="24"/>
        </w:rPr>
        <w:t>ing</w:t>
      </w:r>
      <w:r w:rsidRPr="00E37E04">
        <w:rPr>
          <w:rFonts w:ascii="Times New Roman" w:hAnsi="Times New Roman" w:cs="Times New Roman"/>
          <w:sz w:val="24"/>
          <w:szCs w:val="24"/>
        </w:rPr>
        <w:t xml:space="preserve"> a method </w:t>
      </w:r>
      <w:r w:rsidR="000B6123" w:rsidRPr="00E37E04">
        <w:rPr>
          <w:rFonts w:ascii="Times New Roman" w:hAnsi="Times New Roman" w:cs="Times New Roman"/>
          <w:sz w:val="24"/>
          <w:szCs w:val="24"/>
        </w:rPr>
        <w:t>“with the generality of a B</w:t>
      </w:r>
      <w:r w:rsidRPr="00E37E04">
        <w:rPr>
          <w:rFonts w:ascii="Times New Roman" w:hAnsi="Times New Roman" w:cs="Times New Roman"/>
          <w:sz w:val="24"/>
          <w:szCs w:val="24"/>
        </w:rPr>
        <w:t>ig-O bound by measuri</w:t>
      </w:r>
      <w:r w:rsidR="000B6123" w:rsidRPr="00E37E04">
        <w:rPr>
          <w:rFonts w:ascii="Times New Roman" w:hAnsi="Times New Roman" w:cs="Times New Roman"/>
          <w:sz w:val="24"/>
          <w:szCs w:val="24"/>
        </w:rPr>
        <w:t>ng and statistically modelling</w:t>
      </w:r>
      <w:r w:rsidRPr="00E37E04">
        <w:rPr>
          <w:rFonts w:ascii="Times New Roman" w:hAnsi="Times New Roman" w:cs="Times New Roman"/>
          <w:sz w:val="24"/>
          <w:szCs w:val="24"/>
        </w:rPr>
        <w:t xml:space="preserve"> the performance … across many workloads” (Goldsmith et al., 2007). Brewer (1995) describes an initial attempt to develop a statistical model for the run and compile time of algorithms in a C library. While most contemporary empirical runtime models use data-driven pattern recognition, linear regression between input size and execution time has been shown to perform well in some cases (Fink, 1998). Empirical complexity models have become an important subfield of artificial intelligence and have important applications to algorithm selection (Hutter</w:t>
      </w:r>
      <w:r w:rsidR="00FC6DE4" w:rsidRPr="00E37E04">
        <w:rPr>
          <w:rFonts w:ascii="Times New Roman" w:hAnsi="Times New Roman" w:cs="Times New Roman"/>
          <w:sz w:val="24"/>
          <w:szCs w:val="24"/>
        </w:rPr>
        <w:t xml:space="preserve"> et al.</w:t>
      </w:r>
      <w:r w:rsidRPr="00E37E04">
        <w:rPr>
          <w:rFonts w:ascii="Times New Roman" w:hAnsi="Times New Roman" w:cs="Times New Roman"/>
          <w:sz w:val="24"/>
          <w:szCs w:val="24"/>
        </w:rPr>
        <w:t>, 2014). Algorithms for solving very difficult (</w:t>
      </w:r>
      <m:oMath>
        <m:r>
          <w:rPr>
            <w:rFonts w:ascii="Cambria Math" w:hAnsi="Cambria Math" w:cs="Times New Roman"/>
            <w:sz w:val="24"/>
            <w:szCs w:val="24"/>
          </w:rPr>
          <m:t>NP</m:t>
        </m:r>
      </m:oMath>
      <w:r w:rsidRPr="00E37E04">
        <w:rPr>
          <w:rFonts w:ascii="Times New Roman" w:hAnsi="Times New Roman" w:cs="Times New Roman"/>
          <w:sz w:val="24"/>
          <w:szCs w:val="24"/>
        </w:rPr>
        <w:t>-Hard</w:t>
      </w:r>
      <w:r w:rsidR="00C37E78" w:rsidRPr="00E37E04">
        <w:rPr>
          <w:rFonts w:ascii="Times New Roman" w:hAnsi="Times New Roman" w:cs="Times New Roman"/>
          <w:sz w:val="24"/>
          <w:szCs w:val="24"/>
        </w:rPr>
        <w:t>/</w:t>
      </w:r>
      <m:oMath>
        <m:r>
          <w:rPr>
            <w:rFonts w:ascii="Cambria Math" w:hAnsi="Cambria Math" w:cs="Times New Roman"/>
            <w:sz w:val="24"/>
            <w:szCs w:val="24"/>
          </w:rPr>
          <m:t>NP</m:t>
        </m:r>
      </m:oMath>
      <w:r w:rsidR="00C37E78" w:rsidRPr="00E37E04">
        <w:rPr>
          <w:rFonts w:ascii="Times New Roman" w:hAnsi="Times New Roman" w:cs="Times New Roman"/>
          <w:sz w:val="24"/>
          <w:szCs w:val="24"/>
        </w:rPr>
        <w:t>-</w:t>
      </w:r>
      <w:r w:rsidR="00C37E78" w:rsidRPr="00E37E04">
        <w:rPr>
          <w:rFonts w:ascii="Times New Roman" w:hAnsi="Times New Roman" w:cs="Times New Roman"/>
          <w:sz w:val="24"/>
          <w:szCs w:val="24"/>
        </w:rPr>
        <w:lastRenderedPageBreak/>
        <w:t>Complete</w:t>
      </w:r>
      <w:r w:rsidRPr="00E37E04">
        <w:rPr>
          <w:rFonts w:ascii="Times New Roman" w:hAnsi="Times New Roman" w:cs="Times New Roman"/>
          <w:sz w:val="24"/>
          <w:szCs w:val="24"/>
        </w:rPr>
        <w:t xml:space="preserve">) combinatorial problems can exhibit high </w:t>
      </w:r>
      <w:r w:rsidR="00113A36" w:rsidRPr="00E37E04">
        <w:rPr>
          <w:rFonts w:ascii="Times New Roman" w:hAnsi="Times New Roman" w:cs="Times New Roman"/>
          <w:sz w:val="24"/>
          <w:szCs w:val="24"/>
        </w:rPr>
        <w:t xml:space="preserve">runtime </w:t>
      </w:r>
      <w:r w:rsidRPr="00E37E04">
        <w:rPr>
          <w:rFonts w:ascii="Times New Roman" w:hAnsi="Times New Roman" w:cs="Times New Roman"/>
          <w:sz w:val="24"/>
          <w:szCs w:val="24"/>
        </w:rPr>
        <w:t xml:space="preserve">variance </w:t>
      </w:r>
      <w:r w:rsidR="002619D9" w:rsidRPr="00E37E04">
        <w:rPr>
          <w:rFonts w:ascii="Times New Roman" w:hAnsi="Times New Roman" w:cs="Times New Roman"/>
          <w:sz w:val="24"/>
          <w:szCs w:val="24"/>
        </w:rPr>
        <w:t xml:space="preserve">among </w:t>
      </w:r>
      <w:r w:rsidRPr="00E37E04">
        <w:rPr>
          <w:rFonts w:ascii="Times New Roman" w:hAnsi="Times New Roman" w:cs="Times New Roman"/>
          <w:sz w:val="24"/>
          <w:szCs w:val="24"/>
        </w:rPr>
        <w:t xml:space="preserve">different problem instances. </w:t>
      </w:r>
      <w:r w:rsidR="00113A36" w:rsidRPr="00E37E04">
        <w:rPr>
          <w:rFonts w:ascii="Times New Roman" w:hAnsi="Times New Roman" w:cs="Times New Roman"/>
          <w:sz w:val="24"/>
          <w:szCs w:val="24"/>
        </w:rPr>
        <w:t>E</w:t>
      </w:r>
      <w:r w:rsidRPr="00E37E04">
        <w:rPr>
          <w:rFonts w:ascii="Times New Roman" w:hAnsi="Times New Roman" w:cs="Times New Roman"/>
          <w:sz w:val="24"/>
          <w:szCs w:val="24"/>
        </w:rPr>
        <w:t xml:space="preserve">mpirical </w:t>
      </w:r>
      <w:r w:rsidR="001E093E" w:rsidRPr="00E37E04">
        <w:rPr>
          <w:rFonts w:ascii="Times New Roman" w:hAnsi="Times New Roman" w:cs="Times New Roman"/>
          <w:sz w:val="24"/>
          <w:szCs w:val="24"/>
        </w:rPr>
        <w:t>models</w:t>
      </w:r>
      <w:r w:rsidRPr="00E37E04">
        <w:rPr>
          <w:rFonts w:ascii="Times New Roman" w:hAnsi="Times New Roman" w:cs="Times New Roman"/>
          <w:sz w:val="24"/>
          <w:szCs w:val="24"/>
        </w:rPr>
        <w:t xml:space="preserve"> can be used to select the model that will most efficiently reach a solutio</w:t>
      </w:r>
      <w:r w:rsidR="00FC6DE4" w:rsidRPr="00E37E04">
        <w:rPr>
          <w:rFonts w:ascii="Times New Roman" w:hAnsi="Times New Roman" w:cs="Times New Roman"/>
          <w:sz w:val="24"/>
          <w:szCs w:val="24"/>
        </w:rPr>
        <w:t>n (Hutter et al.</w:t>
      </w:r>
      <w:r w:rsidRPr="00E37E04">
        <w:rPr>
          <w:rFonts w:ascii="Times New Roman" w:hAnsi="Times New Roman" w:cs="Times New Roman"/>
          <w:sz w:val="24"/>
          <w:szCs w:val="24"/>
        </w:rPr>
        <w:t>, 2014; Leyton-Brown</w:t>
      </w:r>
      <w:r w:rsidR="00FC6DE4" w:rsidRPr="00E37E04">
        <w:rPr>
          <w:rFonts w:ascii="Times New Roman" w:hAnsi="Times New Roman" w:cs="Times New Roman"/>
          <w:sz w:val="24"/>
          <w:szCs w:val="24"/>
        </w:rPr>
        <w:t xml:space="preserve"> et </w:t>
      </w:r>
      <w:r w:rsidR="00B873E2" w:rsidRPr="00E37E04">
        <w:rPr>
          <w:rFonts w:ascii="Times New Roman" w:hAnsi="Times New Roman" w:cs="Times New Roman"/>
          <w:sz w:val="24"/>
          <w:szCs w:val="24"/>
        </w:rPr>
        <w:t>al., 2003; Hutter et al., 2013). Hutter et al. (2014</w:t>
      </w:r>
      <w:r w:rsidR="00FC6DE4" w:rsidRPr="00E37E04">
        <w:rPr>
          <w:rFonts w:ascii="Times New Roman" w:hAnsi="Times New Roman" w:cs="Times New Roman"/>
          <w:sz w:val="24"/>
          <w:szCs w:val="24"/>
        </w:rPr>
        <w:t>) outline</w:t>
      </w:r>
      <w:r w:rsidRPr="00E37E04">
        <w:rPr>
          <w:rFonts w:ascii="Times New Roman" w:hAnsi="Times New Roman" w:cs="Times New Roman"/>
          <w:sz w:val="24"/>
          <w:szCs w:val="24"/>
        </w:rPr>
        <w:t xml:space="preserve"> a comprehensive analysi</w:t>
      </w:r>
      <w:r w:rsidR="00FC6DE4" w:rsidRPr="00E37E04">
        <w:rPr>
          <w:rFonts w:ascii="Times New Roman" w:hAnsi="Times New Roman" w:cs="Times New Roman"/>
          <w:sz w:val="24"/>
          <w:szCs w:val="24"/>
        </w:rPr>
        <w:t xml:space="preserve">s of strategies and methods </w:t>
      </w:r>
      <w:r w:rsidRPr="00E37E04">
        <w:rPr>
          <w:rFonts w:ascii="Times New Roman" w:hAnsi="Times New Roman" w:cs="Times New Roman"/>
          <w:sz w:val="24"/>
          <w:szCs w:val="24"/>
        </w:rPr>
        <w:t>for empirical runtime models in the context of algorithm portfolio optimization. Parameterized algorithms can be treated the same way as nonparametric algorithms, by including model parameters as input features in the execution time model</w:t>
      </w:r>
      <w:r w:rsidR="00FC6DE4" w:rsidRPr="00E37E04">
        <w:rPr>
          <w:rFonts w:ascii="Times New Roman" w:hAnsi="Times New Roman" w:cs="Times New Roman"/>
          <w:sz w:val="24"/>
          <w:szCs w:val="24"/>
        </w:rPr>
        <w:t xml:space="preserve"> (Hutter </w:t>
      </w:r>
      <w:r w:rsidRPr="00E37E04">
        <w:rPr>
          <w:rFonts w:ascii="Times New Roman" w:hAnsi="Times New Roman" w:cs="Times New Roman"/>
          <w:sz w:val="24"/>
          <w:szCs w:val="24"/>
        </w:rPr>
        <w:t>et al., 2014). Nonlinear, tree based methods for empirical performance modeling, including random forests, were shown to be superior to other methods because of their ability to group similar inputs together and fit local responses, so that some large outliers do not interfere with the predi</w:t>
      </w:r>
      <w:r w:rsidR="00FC6DE4" w:rsidRPr="00E37E04">
        <w:rPr>
          <w:rFonts w:ascii="Times New Roman" w:hAnsi="Times New Roman" w:cs="Times New Roman"/>
          <w:sz w:val="24"/>
          <w:szCs w:val="24"/>
        </w:rPr>
        <w:t xml:space="preserve">ctions of other groups (Hutter </w:t>
      </w:r>
      <w:r w:rsidRPr="00E37E04">
        <w:rPr>
          <w:rFonts w:ascii="Times New Roman" w:hAnsi="Times New Roman" w:cs="Times New Roman"/>
          <w:sz w:val="24"/>
          <w:szCs w:val="24"/>
        </w:rPr>
        <w:t>et al., 2014; Hutter</w:t>
      </w:r>
      <w:r w:rsidR="00FC6DE4" w:rsidRPr="00E37E04">
        <w:rPr>
          <w:rFonts w:ascii="Times New Roman" w:hAnsi="Times New Roman" w:cs="Times New Roman"/>
          <w:sz w:val="24"/>
          <w:szCs w:val="24"/>
        </w:rPr>
        <w:t xml:space="preserve"> </w:t>
      </w:r>
      <w:r w:rsidR="00B873E2" w:rsidRPr="00E37E04">
        <w:rPr>
          <w:rFonts w:ascii="Times New Roman" w:hAnsi="Times New Roman" w:cs="Times New Roman"/>
          <w:sz w:val="24"/>
          <w:szCs w:val="24"/>
        </w:rPr>
        <w:t>et al., 2013</w:t>
      </w:r>
      <w:r w:rsidRPr="00E37E04">
        <w:rPr>
          <w:rFonts w:ascii="Times New Roman" w:hAnsi="Times New Roman" w:cs="Times New Roman"/>
          <w:sz w:val="24"/>
          <w:szCs w:val="24"/>
        </w:rPr>
        <w:t>).</w:t>
      </w:r>
    </w:p>
    <w:p w14:paraId="6D381548" w14:textId="396DAC8E" w:rsidR="008268BD" w:rsidRPr="00E37E04" w:rsidRDefault="00AC34D2" w:rsidP="00DA1171">
      <w:pPr>
        <w:pStyle w:val="BodyText"/>
        <w:spacing w:before="0" w:after="0" w:line="240" w:lineRule="auto"/>
        <w:ind w:firstLine="720"/>
        <w:rPr>
          <w:rFonts w:ascii="Times New Roman" w:hAnsi="Times New Roman" w:cs="Times New Roman"/>
          <w:sz w:val="24"/>
          <w:szCs w:val="24"/>
        </w:rPr>
      </w:pPr>
      <w:r w:rsidRPr="00E37E04">
        <w:rPr>
          <w:rFonts w:ascii="Times New Roman" w:hAnsi="Times New Roman" w:cs="Times New Roman"/>
          <w:sz w:val="24"/>
          <w:szCs w:val="24"/>
        </w:rPr>
        <w:t xml:space="preserve">Concurrently running programs, operating system tasks, and other processes may affect the execution time of a real computer program at any point in time. Changes in dynamic system state are stochastic and can cause unpredictable, non-linear and non-additive changes in program runtime (Jones &amp; Kalibera, 2013; Lilja, 2009). Random variation in system state makes deterministic statistical modeling of hardware’s influence on execution time difficult. These variations result </w:t>
      </w:r>
      <w:r w:rsidR="001E093E" w:rsidRPr="00E37E04">
        <w:rPr>
          <w:rFonts w:ascii="Times New Roman" w:hAnsi="Times New Roman" w:cs="Times New Roman"/>
          <w:sz w:val="24"/>
          <w:szCs w:val="24"/>
        </w:rPr>
        <w:t>from</w:t>
      </w:r>
      <w:r w:rsidRPr="00E37E04">
        <w:rPr>
          <w:rFonts w:ascii="Times New Roman" w:hAnsi="Times New Roman" w:cs="Times New Roman"/>
          <w:sz w:val="24"/>
          <w:szCs w:val="24"/>
        </w:rPr>
        <w:t xml:space="preserve"> the way in which memory access patterns differ in space and time when small changes are made to the operating system state, timing device, or algorithm and its inputs (Lilja, 2009), and few attempts have been made to model them explicitly. </w:t>
      </w:r>
      <w:r w:rsidR="008268BD" w:rsidRPr="00E37E04">
        <w:rPr>
          <w:rFonts w:ascii="Times New Roman" w:hAnsi="Times New Roman" w:cs="Times New Roman"/>
          <w:sz w:val="24"/>
          <w:szCs w:val="24"/>
        </w:rPr>
        <w:t xml:space="preserve">However, several recent studies that took dynamic system state into account as a predictor of algorithm runtime performed well </w:t>
      </w:r>
      <w:r w:rsidR="001E093E" w:rsidRPr="00E37E04">
        <w:rPr>
          <w:rFonts w:ascii="Times New Roman" w:hAnsi="Times New Roman" w:cs="Times New Roman"/>
          <w:sz w:val="24"/>
          <w:szCs w:val="24"/>
        </w:rPr>
        <w:t xml:space="preserve">when considering data center optimization </w:t>
      </w:r>
      <w:r w:rsidR="008268BD" w:rsidRPr="00E37E04">
        <w:rPr>
          <w:rFonts w:ascii="Times New Roman" w:hAnsi="Times New Roman" w:cs="Times New Roman"/>
          <w:sz w:val="24"/>
          <w:szCs w:val="24"/>
        </w:rPr>
        <w:t>(Sadjadi et al., 2008; Wu &amp; Datla, 2011).</w:t>
      </w:r>
    </w:p>
    <w:p w14:paraId="655F59E8" w14:textId="0A4D6D37" w:rsidR="002619D9" w:rsidRPr="00E37E04" w:rsidRDefault="00AC34D2" w:rsidP="00DA1171">
      <w:pPr>
        <w:pStyle w:val="BodyText"/>
        <w:spacing w:before="0" w:after="0" w:line="240" w:lineRule="auto"/>
        <w:ind w:firstLine="720"/>
        <w:rPr>
          <w:rFonts w:ascii="Times New Roman" w:hAnsi="Times New Roman" w:cs="Times New Roman"/>
          <w:sz w:val="24"/>
          <w:szCs w:val="24"/>
        </w:rPr>
      </w:pPr>
      <w:r w:rsidRPr="00E37E04">
        <w:rPr>
          <w:rFonts w:ascii="Times New Roman" w:hAnsi="Times New Roman" w:cs="Times New Roman"/>
          <w:sz w:val="24"/>
          <w:szCs w:val="24"/>
        </w:rPr>
        <w:t>Jones &amp; Kalibera (2013) suggest that models based on benchmarked runtime may provide an accurate estimate of an upper bound of execution time, though due to potentially large, nondeterminstic, system-induced variance in empirical results, it is important to perform the benchmarking experiment many times. Dongarra</w:t>
      </w:r>
      <w:r w:rsidR="00FC6DE4" w:rsidRPr="00E37E04">
        <w:rPr>
          <w:rFonts w:ascii="Times New Roman" w:hAnsi="Times New Roman" w:cs="Times New Roman"/>
          <w:sz w:val="24"/>
          <w:szCs w:val="24"/>
        </w:rPr>
        <w:t xml:space="preserve"> et al.,</w:t>
      </w:r>
      <w:r w:rsidRPr="00E37E04">
        <w:rPr>
          <w:rFonts w:ascii="Times New Roman" w:hAnsi="Times New Roman" w:cs="Times New Roman"/>
          <w:sz w:val="24"/>
          <w:szCs w:val="24"/>
        </w:rPr>
        <w:t xml:space="preserve"> (1987) </w:t>
      </w:r>
      <w:r w:rsidR="00C37E78" w:rsidRPr="00E37E04">
        <w:rPr>
          <w:rFonts w:ascii="Times New Roman" w:hAnsi="Times New Roman" w:cs="Times New Roman"/>
          <w:sz w:val="24"/>
          <w:szCs w:val="24"/>
        </w:rPr>
        <w:t>warn</w:t>
      </w:r>
      <w:r w:rsidRPr="00E37E04">
        <w:rPr>
          <w:rFonts w:ascii="Times New Roman" w:hAnsi="Times New Roman" w:cs="Times New Roman"/>
          <w:sz w:val="24"/>
          <w:szCs w:val="24"/>
        </w:rPr>
        <w:t xml:space="preserve"> that a failure to properly characterize the workload, running benchmarks that are too simplistic, or running benchmarks in inconsistent environments </w:t>
      </w:r>
      <w:r w:rsidR="00C92AEB">
        <w:rPr>
          <w:rFonts w:ascii="Times New Roman" w:hAnsi="Times New Roman" w:cs="Times New Roman"/>
          <w:sz w:val="24"/>
          <w:szCs w:val="24"/>
        </w:rPr>
        <w:t>can lead to meaningless results.</w:t>
      </w:r>
    </w:p>
    <w:p w14:paraId="034D0D15" w14:textId="77777777" w:rsidR="00F94FEE" w:rsidRPr="00A20E63" w:rsidRDefault="00AC34D2" w:rsidP="00DA1171">
      <w:pPr>
        <w:pStyle w:val="Heading1"/>
        <w:spacing w:before="0" w:line="240" w:lineRule="auto"/>
        <w:rPr>
          <w:rFonts w:ascii="Times New Roman" w:hAnsi="Times New Roman" w:cs="Times New Roman"/>
          <w:b/>
          <w:sz w:val="32"/>
          <w:szCs w:val="32"/>
        </w:rPr>
      </w:pPr>
      <w:bookmarkStart w:id="26" w:name="theoretical-problem-formulation"/>
      <w:bookmarkStart w:id="27" w:name="_Toc351117850"/>
      <w:bookmarkEnd w:id="26"/>
      <w:r w:rsidRPr="00A20E63">
        <w:rPr>
          <w:rFonts w:ascii="Times New Roman" w:hAnsi="Times New Roman" w:cs="Times New Roman"/>
          <w:b/>
          <w:sz w:val="32"/>
          <w:szCs w:val="32"/>
        </w:rPr>
        <w:t>Theoretical Problem Formulation</w:t>
      </w:r>
      <w:bookmarkEnd w:id="27"/>
    </w:p>
    <w:p w14:paraId="3F818E24" w14:textId="387D00C2" w:rsidR="001E093E" w:rsidRPr="00E37E04" w:rsidRDefault="001E093E" w:rsidP="00DA1171">
      <w:pPr>
        <w:pStyle w:val="FirstParagraph"/>
        <w:spacing w:before="0" w:after="0" w:line="240" w:lineRule="auto"/>
        <w:ind w:firstLine="480"/>
        <w:rPr>
          <w:rFonts w:ascii="Times New Roman" w:hAnsi="Times New Roman"/>
        </w:rPr>
      </w:pPr>
      <w:r w:rsidRPr="00E37E04">
        <w:rPr>
          <w:rFonts w:ascii="Times New Roman" w:hAnsi="Times New Roman" w:cs="Times New Roman"/>
          <w:sz w:val="24"/>
          <w:szCs w:val="24"/>
        </w:rPr>
        <w:t xml:space="preserve">In the present study, I use benchmarking and empirical performance modeling to develop predictive models useful in optimizing SDM workflows. The following framework presents an SDM workflow </w:t>
      </w:r>
      <w:r w:rsidR="002619D9" w:rsidRPr="00E37E04">
        <w:rPr>
          <w:rFonts w:ascii="Times New Roman" w:hAnsi="Times New Roman" w:cs="Times New Roman"/>
          <w:sz w:val="24"/>
          <w:szCs w:val="24"/>
        </w:rPr>
        <w:t>consisting of</w:t>
      </w:r>
      <w:r w:rsidRPr="00E37E04">
        <w:rPr>
          <w:rFonts w:ascii="Times New Roman" w:hAnsi="Times New Roman" w:cs="Times New Roman"/>
          <w:sz w:val="24"/>
          <w:szCs w:val="24"/>
        </w:rPr>
        <w:t xml:space="preserve"> a series of steps that advance the </w:t>
      </w:r>
      <w:r w:rsidR="002619D9" w:rsidRPr="00E37E04">
        <w:rPr>
          <w:rFonts w:ascii="Times New Roman" w:hAnsi="Times New Roman" w:cs="Times New Roman"/>
          <w:sz w:val="24"/>
          <w:szCs w:val="24"/>
        </w:rPr>
        <w:t xml:space="preserve">SDM </w:t>
      </w:r>
      <w:r w:rsidRPr="00E37E04">
        <w:rPr>
          <w:rFonts w:ascii="Times New Roman" w:hAnsi="Times New Roman" w:cs="Times New Roman"/>
          <w:sz w:val="24"/>
          <w:szCs w:val="24"/>
        </w:rPr>
        <w:t xml:space="preserve">user towards her goal of obtaining scientific insight from a dataset. </w:t>
      </w:r>
      <w:r w:rsidR="002619D9" w:rsidRPr="00E37E04">
        <w:rPr>
          <w:rFonts w:ascii="Times New Roman" w:hAnsi="Times New Roman" w:cs="Times New Roman"/>
          <w:sz w:val="24"/>
          <w:szCs w:val="24"/>
        </w:rPr>
        <w:t xml:space="preserve">I assume the SDM modeler is </w:t>
      </w:r>
      <w:r w:rsidRPr="00E37E04">
        <w:rPr>
          <w:rFonts w:ascii="Times New Roman" w:hAnsi="Times New Roman" w:cs="Times New Roman"/>
          <w:sz w:val="24"/>
          <w:szCs w:val="24"/>
        </w:rPr>
        <w:t>a rational consumer in a supply</w:t>
      </w:r>
      <w:r w:rsidR="002619D9" w:rsidRPr="00E37E04">
        <w:rPr>
          <w:rFonts w:ascii="Times New Roman" w:hAnsi="Times New Roman" w:cs="Times New Roman"/>
          <w:sz w:val="24"/>
          <w:szCs w:val="24"/>
        </w:rPr>
        <w:t>-</w:t>
      </w:r>
      <w:r w:rsidRPr="00E37E04">
        <w:rPr>
          <w:rFonts w:ascii="Times New Roman" w:hAnsi="Times New Roman" w:cs="Times New Roman"/>
          <w:sz w:val="24"/>
          <w:szCs w:val="24"/>
        </w:rPr>
        <w:t xml:space="preserve"> and demand</w:t>
      </w:r>
      <w:r w:rsidR="002619D9" w:rsidRPr="00E37E04">
        <w:rPr>
          <w:rFonts w:ascii="Times New Roman" w:hAnsi="Times New Roman" w:cs="Times New Roman"/>
          <w:sz w:val="24"/>
          <w:szCs w:val="24"/>
        </w:rPr>
        <w:t>-</w:t>
      </w:r>
      <w:r w:rsidRPr="00E37E04">
        <w:rPr>
          <w:rFonts w:ascii="Times New Roman" w:hAnsi="Times New Roman" w:cs="Times New Roman"/>
          <w:sz w:val="24"/>
          <w:szCs w:val="24"/>
        </w:rPr>
        <w:t xml:space="preserve">driven computing market </w:t>
      </w:r>
      <w:r w:rsidR="002619D9" w:rsidRPr="00E37E04">
        <w:rPr>
          <w:rFonts w:ascii="Times New Roman" w:hAnsi="Times New Roman" w:cs="Times New Roman"/>
          <w:sz w:val="24"/>
          <w:szCs w:val="24"/>
        </w:rPr>
        <w:t>and that the modeler has</w:t>
      </w:r>
      <w:r w:rsidRPr="00E37E04">
        <w:rPr>
          <w:rFonts w:ascii="Times New Roman" w:hAnsi="Times New Roman" w:cs="Times New Roman"/>
          <w:sz w:val="24"/>
          <w:szCs w:val="24"/>
        </w:rPr>
        <w:t xml:space="preserve"> imperfect information regarding the covariate-species presence relationship</w:t>
      </w:r>
      <w:r w:rsidR="002619D9" w:rsidRPr="00E37E04">
        <w:rPr>
          <w:rFonts w:ascii="Times New Roman" w:hAnsi="Times New Roman" w:cs="Times New Roman"/>
          <w:sz w:val="24"/>
          <w:szCs w:val="24"/>
        </w:rPr>
        <w:t>.  In this framework</w:t>
      </w:r>
      <w:r w:rsidRPr="00E37E04">
        <w:rPr>
          <w:rFonts w:ascii="Times New Roman" w:hAnsi="Times New Roman" w:cs="Times New Roman"/>
          <w:sz w:val="24"/>
          <w:szCs w:val="24"/>
        </w:rPr>
        <w:t xml:space="preserve">, the modeler will undertake several steps, including model computation, to minimize her costs, in both </w:t>
      </w:r>
      <w:r w:rsidR="00D84863" w:rsidRPr="00E37E04">
        <w:rPr>
          <w:rFonts w:ascii="Times New Roman" w:hAnsi="Times New Roman" w:cs="Times New Roman"/>
          <w:sz w:val="24"/>
          <w:szCs w:val="24"/>
        </w:rPr>
        <w:t>runtime and financial terms</w:t>
      </w:r>
      <w:r w:rsidRPr="00E37E04">
        <w:rPr>
          <w:rFonts w:ascii="Times New Roman" w:hAnsi="Times New Roman" w:cs="Times New Roman"/>
          <w:sz w:val="24"/>
          <w:szCs w:val="24"/>
        </w:rPr>
        <w:t xml:space="preserve">, </w:t>
      </w:r>
      <w:r w:rsidR="002619D9" w:rsidRPr="00E37E04">
        <w:rPr>
          <w:rFonts w:ascii="Times New Roman" w:hAnsi="Times New Roman" w:cs="Times New Roman"/>
          <w:sz w:val="24"/>
          <w:szCs w:val="24"/>
        </w:rPr>
        <w:t xml:space="preserve">and </w:t>
      </w:r>
      <w:r w:rsidRPr="00E37E04">
        <w:rPr>
          <w:rFonts w:ascii="Times New Roman" w:hAnsi="Times New Roman" w:cs="Times New Roman"/>
          <w:sz w:val="24"/>
          <w:szCs w:val="24"/>
        </w:rPr>
        <w:t xml:space="preserve">to maximize her utility, represented here as proximity to the knowledge of the true functional relationship, </w:t>
      </w:r>
      <m:oMath>
        <m:r>
          <w:rPr>
            <w:rFonts w:ascii="Cambria Math" w:hAnsi="Cambria Math" w:cs="Times New Roman"/>
            <w:sz w:val="24"/>
            <w:szCs w:val="24"/>
          </w:rPr>
          <m:t>f</m:t>
        </m:r>
      </m:oMath>
      <w:r w:rsidRPr="00E37E04">
        <w:rPr>
          <w:rFonts w:ascii="Times New Roman" w:hAnsi="Times New Roman" w:cs="Times New Roman"/>
          <w:sz w:val="24"/>
          <w:szCs w:val="24"/>
        </w:rPr>
        <w:t>, between environment and species presence</w:t>
      </w:r>
      <w:r w:rsidR="002619D9" w:rsidRPr="00E37E04">
        <w:rPr>
          <w:rFonts w:ascii="Times New Roman" w:hAnsi="Times New Roman" w:cs="Times New Roman"/>
          <w:sz w:val="24"/>
          <w:szCs w:val="24"/>
        </w:rPr>
        <w:t xml:space="preserve">.  This proximity between f and </w:t>
      </w:r>
      <m:oMath>
        <m:groupChr>
          <m:groupChrPr>
            <m:chr m:val="ˆ"/>
            <m:pos m:val="top"/>
            <m:vertJc m:val="bot"/>
            <m:ctrlPr>
              <w:rPr>
                <w:rFonts w:ascii="Cambria Math" w:hAnsi="Cambria Math" w:cs="Times New Roman"/>
                <w:sz w:val="24"/>
                <w:szCs w:val="24"/>
              </w:rPr>
            </m:ctrlPr>
          </m:groupChrPr>
          <m:e>
            <m:r>
              <w:rPr>
                <w:rFonts w:ascii="Cambria Math" w:hAnsi="Cambria Math" w:cs="Times New Roman"/>
                <w:sz w:val="24"/>
                <w:szCs w:val="24"/>
              </w:rPr>
              <m:t>f</m:t>
            </m:r>
          </m:e>
        </m:groupChr>
      </m:oMath>
      <w:r w:rsidR="00D84863" w:rsidRPr="00E37E04">
        <w:rPr>
          <w:rFonts w:ascii="Times New Roman" w:hAnsi="Times New Roman" w:cs="Times New Roman"/>
          <w:sz w:val="24"/>
          <w:szCs w:val="24"/>
        </w:rPr>
        <w:t xml:space="preserve"> </w:t>
      </w:r>
      <w:r w:rsidR="00545408" w:rsidRPr="00E37E04">
        <w:rPr>
          <w:rFonts w:ascii="Times New Roman" w:hAnsi="Times New Roman" w:cs="Times New Roman"/>
          <w:sz w:val="24"/>
          <w:szCs w:val="24"/>
        </w:rPr>
        <w:t>i</w:t>
      </w:r>
      <w:r w:rsidR="002619D9" w:rsidRPr="00E37E04">
        <w:rPr>
          <w:rFonts w:ascii="Times New Roman" w:hAnsi="Times New Roman" w:cs="Times New Roman"/>
          <w:sz w:val="24"/>
          <w:szCs w:val="24"/>
        </w:rPr>
        <w:t>s</w:t>
      </w:r>
      <w:r w:rsidRPr="00E37E04">
        <w:rPr>
          <w:rFonts w:ascii="Times New Roman" w:hAnsi="Times New Roman" w:cs="Times New Roman"/>
          <w:sz w:val="24"/>
          <w:szCs w:val="24"/>
        </w:rPr>
        <w:t xml:space="preserve"> measured as SDM accuracy (Simon, 1986).</w:t>
      </w:r>
      <w:r w:rsidR="002619D9" w:rsidRPr="00E37E04">
        <w:rPr>
          <w:rFonts w:ascii="Times New Roman" w:hAnsi="Times New Roman" w:cs="Times New Roman"/>
          <w:sz w:val="24"/>
          <w:szCs w:val="24"/>
        </w:rPr>
        <w:t xml:space="preserve">  These steps are as follows:</w:t>
      </w:r>
    </w:p>
    <w:p w14:paraId="7706D242" w14:textId="76F21F85" w:rsidR="00F94FEE" w:rsidRPr="00E37E04" w:rsidRDefault="00AC34D2" w:rsidP="00DA1171">
      <w:pPr>
        <w:numPr>
          <w:ilvl w:val="0"/>
          <w:numId w:val="4"/>
        </w:numPr>
        <w:spacing w:after="0" w:line="240" w:lineRule="auto"/>
        <w:rPr>
          <w:rFonts w:ascii="Times New Roman" w:hAnsi="Times New Roman" w:cs="Times New Roman"/>
          <w:sz w:val="24"/>
          <w:szCs w:val="24"/>
        </w:rPr>
      </w:pPr>
      <w:r w:rsidRPr="00E37E04">
        <w:rPr>
          <w:rFonts w:ascii="Times New Roman" w:hAnsi="Times New Roman" w:cs="Times New Roman"/>
          <w:sz w:val="24"/>
          <w:szCs w:val="24"/>
        </w:rPr>
        <w:t xml:space="preserve">Consider a pool of computing resources, </w:t>
      </w:r>
      <m:oMath>
        <m:r>
          <w:rPr>
            <w:rFonts w:ascii="Cambria Math" w:hAnsi="Cambria Math" w:cs="Times New Roman"/>
            <w:sz w:val="24"/>
            <w:szCs w:val="24"/>
          </w:rPr>
          <m:t>H</m:t>
        </m:r>
      </m:oMath>
      <w:r w:rsidR="00925651" w:rsidRPr="00E37E04">
        <w:rPr>
          <w:rFonts w:ascii="Times New Roman" w:hAnsi="Times New Roman" w:cs="Times New Roman"/>
          <w:sz w:val="24"/>
          <w:szCs w:val="24"/>
        </w:rPr>
        <w:t xml:space="preserve">, that is characterized by </w:t>
      </w:r>
      <w:r w:rsidR="002619D9" w:rsidRPr="00E37E04">
        <w:rPr>
          <w:rFonts w:ascii="Times New Roman" w:hAnsi="Times New Roman" w:cs="Times New Roman"/>
          <w:sz w:val="24"/>
          <w:szCs w:val="24"/>
        </w:rPr>
        <w:t xml:space="preserve">multiple possible </w:t>
      </w:r>
      <w:r w:rsidR="00925651" w:rsidRPr="00E37E04">
        <w:rPr>
          <w:rFonts w:ascii="Times New Roman" w:hAnsi="Times New Roman" w:cs="Times New Roman"/>
          <w:sz w:val="24"/>
          <w:szCs w:val="24"/>
        </w:rPr>
        <w:t xml:space="preserve">hardware </w:t>
      </w:r>
      <w:r w:rsidR="002619D9" w:rsidRPr="00E37E04">
        <w:rPr>
          <w:rFonts w:ascii="Times New Roman" w:hAnsi="Times New Roman" w:cs="Times New Roman"/>
          <w:sz w:val="24"/>
          <w:szCs w:val="24"/>
        </w:rPr>
        <w:t>configurations consisting of</w:t>
      </w:r>
      <w:r w:rsidR="00786353" w:rsidRPr="00E37E04">
        <w:rPr>
          <w:rFonts w:ascii="Times New Roman" w:hAnsi="Times New Roman" w:cs="Times New Roman"/>
          <w:sz w:val="24"/>
          <w:szCs w:val="24"/>
        </w:rPr>
        <w:t xml:space="preserve"> memory, </w:t>
      </w:r>
      <w:r w:rsidR="00925651" w:rsidRPr="00E37E04">
        <w:rPr>
          <w:rFonts w:ascii="Times New Roman" w:hAnsi="Times New Roman" w:cs="Times New Roman"/>
          <w:sz w:val="24"/>
          <w:szCs w:val="24"/>
        </w:rPr>
        <w:t>CPUs</w:t>
      </w:r>
      <w:r w:rsidR="00786353" w:rsidRPr="00E37E04">
        <w:rPr>
          <w:rFonts w:ascii="Times New Roman" w:hAnsi="Times New Roman" w:cs="Times New Roman"/>
          <w:sz w:val="24"/>
          <w:szCs w:val="24"/>
        </w:rPr>
        <w:t xml:space="preserve">, and any other component that </w:t>
      </w:r>
      <w:r w:rsidR="00545408" w:rsidRPr="00E37E04">
        <w:rPr>
          <w:rFonts w:ascii="Times New Roman" w:hAnsi="Times New Roman" w:cs="Times New Roman"/>
          <w:sz w:val="24"/>
          <w:szCs w:val="24"/>
        </w:rPr>
        <w:t>influences</w:t>
      </w:r>
      <w:r w:rsidR="00786353" w:rsidRPr="00E37E04">
        <w:rPr>
          <w:rFonts w:ascii="Times New Roman" w:hAnsi="Times New Roman" w:cs="Times New Roman"/>
          <w:sz w:val="24"/>
          <w:szCs w:val="24"/>
        </w:rPr>
        <w:t xml:space="preserve"> computing power</w:t>
      </w:r>
      <w:r w:rsidR="00925651" w:rsidRPr="00E37E04">
        <w:rPr>
          <w:rFonts w:ascii="Times New Roman" w:hAnsi="Times New Roman" w:cs="Times New Roman"/>
          <w:sz w:val="24"/>
          <w:szCs w:val="24"/>
        </w:rPr>
        <w:t>.</w:t>
      </w:r>
    </w:p>
    <w:p w14:paraId="5BBD22B7" w14:textId="19B6B481" w:rsidR="00F94FEE" w:rsidRPr="00E37E04" w:rsidRDefault="00AC34D2" w:rsidP="00DA1171">
      <w:pPr>
        <w:numPr>
          <w:ilvl w:val="0"/>
          <w:numId w:val="4"/>
        </w:numPr>
        <w:spacing w:after="0" w:line="240" w:lineRule="auto"/>
        <w:rPr>
          <w:rFonts w:ascii="Times New Roman" w:hAnsi="Times New Roman" w:cs="Times New Roman"/>
          <w:sz w:val="24"/>
          <w:szCs w:val="24"/>
        </w:rPr>
      </w:pPr>
      <w:r w:rsidRPr="00E37E04">
        <w:rPr>
          <w:rFonts w:ascii="Times New Roman" w:hAnsi="Times New Roman" w:cs="Times New Roman"/>
          <w:sz w:val="24"/>
          <w:szCs w:val="24"/>
        </w:rPr>
        <w:t xml:space="preserve">Consumers of </w:t>
      </w:r>
      <w:r w:rsidR="002619D9" w:rsidRPr="00E37E04">
        <w:rPr>
          <w:rFonts w:ascii="Times New Roman" w:hAnsi="Times New Roman" w:cs="Times New Roman"/>
          <w:sz w:val="24"/>
          <w:szCs w:val="24"/>
        </w:rPr>
        <w:t xml:space="preserve">cloud </w:t>
      </w:r>
      <w:r w:rsidRPr="00E37E04">
        <w:rPr>
          <w:rFonts w:ascii="Times New Roman" w:hAnsi="Times New Roman" w:cs="Times New Roman"/>
          <w:sz w:val="24"/>
          <w:szCs w:val="24"/>
        </w:rPr>
        <w:t xml:space="preserve">computing services are </w:t>
      </w:r>
      <w:r w:rsidR="00870A39" w:rsidRPr="00E37E04">
        <w:rPr>
          <w:rFonts w:ascii="Times New Roman" w:hAnsi="Times New Roman" w:cs="Times New Roman"/>
          <w:sz w:val="24"/>
          <w:szCs w:val="24"/>
        </w:rPr>
        <w:t>part of</w:t>
      </w:r>
      <w:r w:rsidR="00786353" w:rsidRPr="00E37E04">
        <w:rPr>
          <w:rFonts w:ascii="Times New Roman" w:hAnsi="Times New Roman" w:cs="Times New Roman"/>
          <w:sz w:val="24"/>
          <w:szCs w:val="24"/>
        </w:rPr>
        <w:t xml:space="preserve"> </w:t>
      </w:r>
      <w:r w:rsidRPr="00E37E04">
        <w:rPr>
          <w:rFonts w:ascii="Times New Roman" w:hAnsi="Times New Roman" w:cs="Times New Roman"/>
          <w:sz w:val="24"/>
          <w:szCs w:val="24"/>
        </w:rPr>
        <w:t>a market driven</w:t>
      </w:r>
      <w:r w:rsidR="00925651" w:rsidRPr="00E37E04">
        <w:rPr>
          <w:rFonts w:ascii="Times New Roman" w:hAnsi="Times New Roman" w:cs="Times New Roman"/>
          <w:sz w:val="24"/>
          <w:szCs w:val="24"/>
        </w:rPr>
        <w:t xml:space="preserve"> by supply and demand, and</w:t>
      </w:r>
      <w:r w:rsidR="002619D9" w:rsidRPr="00E37E04">
        <w:rPr>
          <w:rFonts w:ascii="Times New Roman" w:hAnsi="Times New Roman" w:cs="Times New Roman"/>
          <w:sz w:val="24"/>
          <w:szCs w:val="24"/>
        </w:rPr>
        <w:t xml:space="preserve"> consumers</w:t>
      </w:r>
      <w:r w:rsidR="00925651" w:rsidRPr="00E37E04">
        <w:rPr>
          <w:rFonts w:ascii="Times New Roman" w:hAnsi="Times New Roman" w:cs="Times New Roman"/>
          <w:sz w:val="24"/>
          <w:szCs w:val="24"/>
        </w:rPr>
        <w:t xml:space="preserve"> face </w:t>
      </w:r>
      <w:r w:rsidRPr="00E37E04">
        <w:rPr>
          <w:rFonts w:ascii="Times New Roman" w:hAnsi="Times New Roman" w:cs="Times New Roman"/>
          <w:sz w:val="24"/>
          <w:szCs w:val="24"/>
        </w:rPr>
        <w:t xml:space="preserve">costs </w:t>
      </w:r>
      <w:r w:rsidR="00614F5E" w:rsidRPr="00E37E04">
        <w:rPr>
          <w:rFonts w:ascii="Times New Roman" w:hAnsi="Times New Roman" w:cs="Times New Roman"/>
          <w:sz w:val="24"/>
          <w:szCs w:val="24"/>
        </w:rPr>
        <w:t xml:space="preserve">that are </w:t>
      </w:r>
      <w:r w:rsidR="00545408" w:rsidRPr="00E37E04">
        <w:rPr>
          <w:rFonts w:ascii="Times New Roman" w:hAnsi="Times New Roman" w:cs="Times New Roman"/>
          <w:sz w:val="24"/>
          <w:szCs w:val="24"/>
        </w:rPr>
        <w:t>priced</w:t>
      </w:r>
      <w:r w:rsidR="00614F5E" w:rsidRPr="00E37E04">
        <w:rPr>
          <w:rFonts w:ascii="Times New Roman" w:hAnsi="Times New Roman" w:cs="Times New Roman"/>
          <w:sz w:val="24"/>
          <w:szCs w:val="24"/>
        </w:rPr>
        <w:t xml:space="preserve"> by the hour </w:t>
      </w:r>
      <w:r w:rsidRPr="00E37E04">
        <w:rPr>
          <w:rFonts w:ascii="Times New Roman" w:hAnsi="Times New Roman" w:cs="Times New Roman"/>
          <w:sz w:val="24"/>
          <w:szCs w:val="24"/>
        </w:rPr>
        <w:t xml:space="preserve">by providers </w:t>
      </w:r>
      <w:r w:rsidR="00545408" w:rsidRPr="00E37E04">
        <w:rPr>
          <w:rFonts w:ascii="Times New Roman" w:hAnsi="Times New Roman" w:cs="Times New Roman"/>
          <w:sz w:val="24"/>
          <w:szCs w:val="24"/>
        </w:rPr>
        <w:t xml:space="preserve">as </w:t>
      </w:r>
      <w:r w:rsidR="00786353" w:rsidRPr="00E37E04">
        <w:rPr>
          <w:rFonts w:ascii="Times New Roman" w:hAnsi="Times New Roman" w:cs="Times New Roman"/>
          <w:sz w:val="24"/>
          <w:szCs w:val="24"/>
        </w:rPr>
        <w:t xml:space="preserve">a function of </w:t>
      </w:r>
      <w:r w:rsidR="0092554F" w:rsidRPr="00E37E04">
        <w:rPr>
          <w:rFonts w:ascii="Times New Roman" w:hAnsi="Times New Roman" w:cs="Times New Roman"/>
          <w:sz w:val="24"/>
          <w:szCs w:val="24"/>
        </w:rPr>
        <w:t xml:space="preserve">the computing power provided: </w:t>
      </w:r>
      <m:oMath>
        <m:sSub>
          <m:sSubPr>
            <m:ctrlPr>
              <w:rPr>
                <w:rFonts w:ascii="Cambria Math" w:hAnsi="Cambria Math" w:cs="Times New Roman"/>
                <w:sz w:val="24"/>
                <w:szCs w:val="24"/>
              </w:rPr>
            </m:ctrlPr>
          </m:sSubPr>
          <m:e>
            <m:r>
              <w:rPr>
                <w:rFonts w:ascii="Cambria Math" w:hAnsi="Cambria Math" w:cs="Times New Roman"/>
                <w:sz w:val="24"/>
                <w:szCs w:val="24"/>
              </w:rPr>
              <m:t>C</m:t>
            </m:r>
          </m:e>
          <m:sub>
            <m:r>
              <w:rPr>
                <w:rFonts w:ascii="Cambria Math" w:hAnsi="Cambria Math" w:cs="Times New Roman"/>
                <w:sz w:val="24"/>
                <w:szCs w:val="24"/>
              </w:rPr>
              <m:t>Compute</m:t>
            </m:r>
          </m:sub>
        </m:sSub>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H</m:t>
            </m:r>
          </m:e>
        </m:d>
        <m:r>
          <w:rPr>
            <w:rFonts w:ascii="Cambria Math" w:hAnsi="Cambria Math" w:cs="Times New Roman"/>
            <w:sz w:val="24"/>
            <w:szCs w:val="24"/>
          </w:rPr>
          <m:t>.</m:t>
        </m:r>
      </m:oMath>
      <w:r w:rsidRPr="00E37E04">
        <w:rPr>
          <w:rFonts w:ascii="Times New Roman" w:hAnsi="Times New Roman" w:cs="Times New Roman"/>
          <w:sz w:val="24"/>
          <w:szCs w:val="24"/>
        </w:rPr>
        <w:t xml:space="preserve"> </w:t>
      </w:r>
      <w:r w:rsidR="00870A39" w:rsidRPr="00E37E04">
        <w:rPr>
          <w:rFonts w:ascii="Times New Roman" w:hAnsi="Times New Roman" w:cs="Times New Roman"/>
          <w:sz w:val="24"/>
          <w:szCs w:val="24"/>
        </w:rPr>
        <w:t xml:space="preserve">For example, Google’s infrastructure-as-a-service (IaaS) cost surface </w:t>
      </w:r>
      <w:r w:rsidR="002619D9" w:rsidRPr="00E37E04">
        <w:rPr>
          <w:rFonts w:ascii="Times New Roman" w:hAnsi="Times New Roman" w:cs="Times New Roman"/>
          <w:sz w:val="24"/>
          <w:szCs w:val="24"/>
        </w:rPr>
        <w:t>closely tracks</w:t>
      </w:r>
      <w:r w:rsidR="00870A39" w:rsidRPr="00E37E04">
        <w:rPr>
          <w:rFonts w:ascii="Times New Roman" w:hAnsi="Times New Roman" w:cs="Times New Roman"/>
          <w:sz w:val="24"/>
          <w:szCs w:val="24"/>
        </w:rPr>
        <w:t xml:space="preserve"> memory and CPUs (Figure 5). </w:t>
      </w:r>
      <w:r w:rsidR="002619D9" w:rsidRPr="00E37E04">
        <w:rPr>
          <w:rFonts w:ascii="Times New Roman" w:hAnsi="Times New Roman" w:cs="Times New Roman"/>
          <w:sz w:val="24"/>
          <w:szCs w:val="24"/>
        </w:rPr>
        <w:t xml:space="preserve">This differentiates </w:t>
      </w:r>
      <w:r w:rsidR="002619D9" w:rsidRPr="00E37E04">
        <w:rPr>
          <w:rFonts w:ascii="Times New Roman" w:hAnsi="Times New Roman" w:cs="Times New Roman"/>
          <w:sz w:val="24"/>
          <w:szCs w:val="24"/>
        </w:rPr>
        <w:lastRenderedPageBreak/>
        <w:t xml:space="preserve">cloud computing from </w:t>
      </w:r>
      <w:r w:rsidR="00870A39" w:rsidRPr="00E37E04">
        <w:rPr>
          <w:rFonts w:ascii="Times New Roman" w:hAnsi="Times New Roman" w:cs="Times New Roman"/>
          <w:sz w:val="24"/>
          <w:szCs w:val="24"/>
        </w:rPr>
        <w:t>traditional, non-cloud computing</w:t>
      </w:r>
      <w:r w:rsidR="002619D9" w:rsidRPr="00E37E04">
        <w:rPr>
          <w:rFonts w:ascii="Times New Roman" w:hAnsi="Times New Roman" w:cs="Times New Roman"/>
          <w:sz w:val="24"/>
          <w:szCs w:val="24"/>
        </w:rPr>
        <w:t xml:space="preserve">, which tends to have more fixed hardware configurations and costs, with less consumer flexibility. Nevertheless, </w:t>
      </w:r>
      <w:r w:rsidR="00614F5E" w:rsidRPr="00E37E04">
        <w:rPr>
          <w:rFonts w:ascii="Times New Roman" w:hAnsi="Times New Roman" w:cs="Times New Roman"/>
          <w:sz w:val="24"/>
          <w:szCs w:val="24"/>
        </w:rPr>
        <w:t>even under</w:t>
      </w:r>
      <w:r w:rsidR="00870A39" w:rsidRPr="00E37E04">
        <w:rPr>
          <w:rFonts w:ascii="Times New Roman" w:hAnsi="Times New Roman" w:cs="Times New Roman"/>
          <w:sz w:val="24"/>
          <w:szCs w:val="24"/>
        </w:rPr>
        <w:t xml:space="preserve"> fixed cost model</w:t>
      </w:r>
      <w:r w:rsidR="00614F5E" w:rsidRPr="00E37E04">
        <w:rPr>
          <w:rFonts w:ascii="Times New Roman" w:hAnsi="Times New Roman" w:cs="Times New Roman"/>
          <w:sz w:val="24"/>
          <w:szCs w:val="24"/>
        </w:rPr>
        <w:t>s</w:t>
      </w:r>
      <w:r w:rsidR="00870A39" w:rsidRPr="00E37E04">
        <w:rPr>
          <w:rFonts w:ascii="Times New Roman" w:hAnsi="Times New Roman" w:cs="Times New Roman"/>
          <w:sz w:val="24"/>
          <w:szCs w:val="24"/>
        </w:rPr>
        <w:t xml:space="preserve">, total purchase price can be converted to an hourly rate if several assumptions about computer use and lifespan are considered.  </w:t>
      </w:r>
    </w:p>
    <w:p w14:paraId="66B9D570" w14:textId="12156859" w:rsidR="00C12536" w:rsidRPr="00E37E04" w:rsidRDefault="00C12536" w:rsidP="00DA1171">
      <w:pPr>
        <w:numPr>
          <w:ilvl w:val="0"/>
          <w:numId w:val="4"/>
        </w:numPr>
        <w:spacing w:after="0" w:line="240" w:lineRule="auto"/>
        <w:rPr>
          <w:rFonts w:ascii="Times New Roman" w:hAnsi="Times New Roman" w:cs="Times New Roman"/>
          <w:sz w:val="24"/>
          <w:szCs w:val="24"/>
        </w:rPr>
      </w:pPr>
      <w:r w:rsidRPr="00E37E04">
        <w:rPr>
          <w:rFonts w:ascii="Times New Roman" w:hAnsi="Times New Roman" w:cs="Times New Roman"/>
          <w:sz w:val="24"/>
          <w:szCs w:val="24"/>
        </w:rPr>
        <w:t xml:space="preserve">Costs associated with modeling application are multidimensional and are not limited to monetary costs.  </w:t>
      </w:r>
      <w:r w:rsidR="0039124A" w:rsidRPr="00E37E04">
        <w:rPr>
          <w:rFonts w:ascii="Times New Roman" w:hAnsi="Times New Roman" w:cs="Times New Roman"/>
          <w:sz w:val="24"/>
          <w:szCs w:val="24"/>
        </w:rPr>
        <w:t>Additional costs may include the runtime of the model.</w:t>
      </w:r>
    </w:p>
    <w:p w14:paraId="60938434" w14:textId="5518BDA2" w:rsidR="00F94FEE" w:rsidRPr="00E37E04" w:rsidRDefault="00AC34D2" w:rsidP="00DA1171">
      <w:pPr>
        <w:numPr>
          <w:ilvl w:val="0"/>
          <w:numId w:val="4"/>
        </w:numPr>
        <w:spacing w:after="0" w:line="240" w:lineRule="auto"/>
        <w:rPr>
          <w:rFonts w:ascii="Times New Roman" w:hAnsi="Times New Roman" w:cs="Times New Roman"/>
          <w:sz w:val="24"/>
          <w:szCs w:val="24"/>
        </w:rPr>
      </w:pPr>
      <w:r w:rsidRPr="00E37E04">
        <w:rPr>
          <w:rFonts w:ascii="Times New Roman" w:hAnsi="Times New Roman" w:cs="Times New Roman"/>
          <w:sz w:val="24"/>
          <w:szCs w:val="24"/>
        </w:rPr>
        <w:t xml:space="preserve">Every user of a modeling application has a particular set of goals for using it in the first place (Norman, 1984). </w:t>
      </w:r>
      <w:r w:rsidR="00614F5E" w:rsidRPr="00E37E04">
        <w:rPr>
          <w:rFonts w:ascii="Times New Roman" w:hAnsi="Times New Roman" w:cs="Times New Roman"/>
          <w:sz w:val="24"/>
          <w:szCs w:val="24"/>
        </w:rPr>
        <w:t>Hence, w</w:t>
      </w:r>
      <w:r w:rsidRPr="00E37E04">
        <w:rPr>
          <w:rFonts w:ascii="Times New Roman" w:hAnsi="Times New Roman" w:cs="Times New Roman"/>
          <w:sz w:val="24"/>
          <w:szCs w:val="24"/>
        </w:rPr>
        <w:t>e can conceptualize, for a</w:t>
      </w:r>
      <w:r w:rsidR="00870A39" w:rsidRPr="00E37E04">
        <w:rPr>
          <w:rFonts w:ascii="Times New Roman" w:hAnsi="Times New Roman" w:cs="Times New Roman"/>
          <w:sz w:val="24"/>
          <w:szCs w:val="24"/>
        </w:rPr>
        <w:t>ny</w:t>
      </w:r>
      <w:r w:rsidRPr="00E37E04">
        <w:rPr>
          <w:rFonts w:ascii="Times New Roman" w:hAnsi="Times New Roman" w:cs="Times New Roman"/>
          <w:sz w:val="24"/>
          <w:szCs w:val="24"/>
        </w:rPr>
        <w:t xml:space="preserve"> given </w:t>
      </w:r>
      <w:r w:rsidR="00614F5E" w:rsidRPr="00E37E04">
        <w:rPr>
          <w:rFonts w:ascii="Times New Roman" w:hAnsi="Times New Roman" w:cs="Times New Roman"/>
          <w:sz w:val="24"/>
          <w:szCs w:val="24"/>
        </w:rPr>
        <w:t>SDM</w:t>
      </w:r>
      <w:r w:rsidRPr="00E37E04">
        <w:rPr>
          <w:rFonts w:ascii="Times New Roman" w:hAnsi="Times New Roman" w:cs="Times New Roman"/>
          <w:sz w:val="24"/>
          <w:szCs w:val="24"/>
        </w:rPr>
        <w:t xml:space="preserve">, a finite set of use cases that fall within the bounds of existing or expected use (Carroll, 1999; Rosson, 2002). </w:t>
      </w:r>
      <w:r w:rsidR="00925651" w:rsidRPr="00E37E04">
        <w:rPr>
          <w:rFonts w:ascii="Times New Roman" w:hAnsi="Times New Roman" w:cs="Times New Roman"/>
          <w:sz w:val="24"/>
          <w:szCs w:val="24"/>
        </w:rPr>
        <w:t>Let</w:t>
      </w:r>
      <w:r w:rsidRPr="00E37E04">
        <w:rPr>
          <w:rFonts w:ascii="Times New Roman" w:hAnsi="Times New Roman" w:cs="Times New Roman"/>
          <w:sz w:val="24"/>
          <w:szCs w:val="24"/>
        </w:rPr>
        <w:t xml:space="preserve"> </w:t>
      </w:r>
      <m:oMath>
        <m:r>
          <w:rPr>
            <w:rFonts w:ascii="Cambria Math" w:hAnsi="Cambria Math" w:cs="Times New Roman"/>
            <w:sz w:val="24"/>
            <w:szCs w:val="24"/>
          </w:rPr>
          <m:t>U</m:t>
        </m:r>
      </m:oMath>
      <w:r w:rsidR="00925651" w:rsidRPr="00E37E04">
        <w:rPr>
          <w:rFonts w:ascii="Times New Roman" w:hAnsi="Times New Roman" w:cs="Times New Roman"/>
          <w:sz w:val="24"/>
          <w:szCs w:val="24"/>
        </w:rPr>
        <w:t xml:space="preserve"> be</w:t>
      </w:r>
      <w:r w:rsidRPr="00E37E04">
        <w:rPr>
          <w:rFonts w:ascii="Times New Roman" w:hAnsi="Times New Roman" w:cs="Times New Roman"/>
          <w:sz w:val="24"/>
          <w:szCs w:val="24"/>
        </w:rPr>
        <w:t xml:space="preserve"> a vector of characteristics that fully describe the user’s goals in the</w:t>
      </w:r>
      <w:r w:rsidR="00614F5E" w:rsidRPr="00E37E04">
        <w:rPr>
          <w:rFonts w:ascii="Times New Roman" w:hAnsi="Times New Roman" w:cs="Times New Roman"/>
          <w:sz w:val="24"/>
          <w:szCs w:val="24"/>
        </w:rPr>
        <w:t>se possible use cases</w:t>
      </w:r>
      <w:r w:rsidRPr="00E37E04">
        <w:rPr>
          <w:rFonts w:ascii="Times New Roman" w:hAnsi="Times New Roman" w:cs="Times New Roman"/>
          <w:sz w:val="24"/>
          <w:szCs w:val="24"/>
        </w:rPr>
        <w:t xml:space="preserve">. The components of </w:t>
      </w:r>
      <m:oMath>
        <m:r>
          <w:rPr>
            <w:rFonts w:ascii="Cambria Math" w:hAnsi="Cambria Math" w:cs="Times New Roman"/>
            <w:sz w:val="24"/>
            <w:szCs w:val="24"/>
          </w:rPr>
          <m:t>U</m:t>
        </m:r>
      </m:oMath>
      <w:r w:rsidRPr="00E37E04">
        <w:rPr>
          <w:rFonts w:ascii="Times New Roman" w:hAnsi="Times New Roman" w:cs="Times New Roman"/>
          <w:sz w:val="24"/>
          <w:szCs w:val="24"/>
        </w:rPr>
        <w:t xml:space="preserve"> include user traits, such as experience with the model and interface, motivation, skill, and</w:t>
      </w:r>
      <w:r w:rsidR="0092554F" w:rsidRPr="00E37E04">
        <w:rPr>
          <w:rFonts w:ascii="Times New Roman" w:hAnsi="Times New Roman" w:cs="Times New Roman"/>
          <w:sz w:val="24"/>
          <w:szCs w:val="24"/>
        </w:rPr>
        <w:t xml:space="preserve"> desired accuracy, as well as </w:t>
      </w:r>
      <w:r w:rsidRPr="00E37E04">
        <w:rPr>
          <w:rFonts w:ascii="Times New Roman" w:hAnsi="Times New Roman" w:cs="Times New Roman"/>
          <w:sz w:val="24"/>
          <w:szCs w:val="24"/>
        </w:rPr>
        <w:t xml:space="preserve">the number and </w:t>
      </w:r>
      <w:r w:rsidR="00925651" w:rsidRPr="00E37E04">
        <w:rPr>
          <w:rFonts w:ascii="Times New Roman" w:hAnsi="Times New Roman" w:cs="Times New Roman"/>
          <w:sz w:val="24"/>
          <w:szCs w:val="24"/>
        </w:rPr>
        <w:t>parameterizations of each modeling run</w:t>
      </w:r>
      <w:r w:rsidR="00786353" w:rsidRPr="00E37E04">
        <w:rPr>
          <w:rFonts w:ascii="Times New Roman" w:hAnsi="Times New Roman" w:cs="Times New Roman"/>
          <w:sz w:val="24"/>
          <w:szCs w:val="24"/>
        </w:rPr>
        <w:t xml:space="preserve"> required</w:t>
      </w:r>
      <w:r w:rsidR="00870A39" w:rsidRPr="00E37E04">
        <w:rPr>
          <w:rFonts w:ascii="Times New Roman" w:hAnsi="Times New Roman" w:cs="Times New Roman"/>
          <w:sz w:val="24"/>
          <w:szCs w:val="24"/>
        </w:rPr>
        <w:t xml:space="preserve"> (</w:t>
      </w:r>
      <m:oMath>
        <m:r>
          <w:rPr>
            <w:rFonts w:ascii="Cambria Math" w:hAnsi="Cambria Math" w:cs="Times New Roman"/>
            <w:sz w:val="24"/>
            <w:szCs w:val="24"/>
          </w:rPr>
          <m:t>E).</m:t>
        </m:r>
      </m:oMath>
      <w:r w:rsidRPr="00E37E04">
        <w:rPr>
          <w:rFonts w:ascii="Times New Roman" w:hAnsi="Times New Roman" w:cs="Times New Roman"/>
          <w:sz w:val="24"/>
          <w:szCs w:val="24"/>
        </w:rPr>
        <w:t xml:space="preserve"> </w:t>
      </w:r>
    </w:p>
    <w:p w14:paraId="1643A7F1" w14:textId="312FCA84" w:rsidR="00F94FEE" w:rsidRPr="00E37E04" w:rsidRDefault="0092554F" w:rsidP="00DA1171">
      <w:pPr>
        <w:numPr>
          <w:ilvl w:val="0"/>
          <w:numId w:val="5"/>
        </w:numPr>
        <w:spacing w:after="0" w:line="240" w:lineRule="auto"/>
        <w:rPr>
          <w:rFonts w:ascii="Times New Roman" w:hAnsi="Times New Roman" w:cs="Times New Roman"/>
          <w:sz w:val="24"/>
          <w:szCs w:val="24"/>
        </w:rPr>
      </w:pPr>
      <w:r w:rsidRPr="00E37E04">
        <w:rPr>
          <w:rFonts w:ascii="Times New Roman" w:hAnsi="Times New Roman" w:cs="Times New Roman"/>
          <w:sz w:val="24"/>
          <w:szCs w:val="24"/>
        </w:rPr>
        <w:t>Assume</w:t>
      </w:r>
      <w:r w:rsidR="00786353" w:rsidRPr="00E37E04">
        <w:rPr>
          <w:rFonts w:ascii="Times New Roman" w:hAnsi="Times New Roman" w:cs="Times New Roman"/>
          <w:sz w:val="24"/>
          <w:szCs w:val="24"/>
        </w:rPr>
        <w:t>,</w:t>
      </w:r>
      <w:r w:rsidRPr="00E37E04">
        <w:rPr>
          <w:rFonts w:ascii="Times New Roman" w:hAnsi="Times New Roman" w:cs="Times New Roman"/>
          <w:sz w:val="24"/>
          <w:szCs w:val="24"/>
        </w:rPr>
        <w:t xml:space="preserve"> </w:t>
      </w:r>
      <w:r w:rsidR="00786353" w:rsidRPr="00E37E04">
        <w:rPr>
          <w:rFonts w:ascii="Times New Roman" w:hAnsi="Times New Roman" w:cs="Times New Roman"/>
          <w:sz w:val="24"/>
          <w:szCs w:val="24"/>
        </w:rPr>
        <w:t xml:space="preserve">in </w:t>
      </w:r>
      <w:r w:rsidR="00AC34D2" w:rsidRPr="00E37E04">
        <w:rPr>
          <w:rFonts w:ascii="Times New Roman" w:hAnsi="Times New Roman" w:cs="Times New Roman"/>
          <w:sz w:val="24"/>
          <w:szCs w:val="24"/>
        </w:rPr>
        <w:t>a</w:t>
      </w:r>
      <w:r w:rsidR="00786353" w:rsidRPr="00E37E04">
        <w:rPr>
          <w:rFonts w:ascii="Times New Roman" w:hAnsi="Times New Roman" w:cs="Times New Roman"/>
          <w:sz w:val="24"/>
          <w:szCs w:val="24"/>
        </w:rPr>
        <w:t>ddition to computing the model</w:t>
      </w:r>
      <w:r w:rsidRPr="00E37E04">
        <w:rPr>
          <w:rFonts w:ascii="Times New Roman" w:hAnsi="Times New Roman" w:cs="Times New Roman"/>
          <w:sz w:val="24"/>
          <w:szCs w:val="24"/>
        </w:rPr>
        <w:t xml:space="preserve">, </w:t>
      </w:r>
      <w:r w:rsidR="00AC34D2" w:rsidRPr="00E37E04">
        <w:rPr>
          <w:rFonts w:ascii="Times New Roman" w:hAnsi="Times New Roman" w:cs="Times New Roman"/>
          <w:sz w:val="24"/>
          <w:szCs w:val="24"/>
        </w:rPr>
        <w:t>the user must also undertake a number of other pre- and post-processing steps</w:t>
      </w:r>
      <w:r w:rsidR="00B32F0A" w:rsidRPr="00E37E04">
        <w:rPr>
          <w:rFonts w:ascii="Times New Roman" w:hAnsi="Times New Roman" w:cs="Times New Roman"/>
          <w:sz w:val="24"/>
          <w:szCs w:val="24"/>
        </w:rPr>
        <w:t xml:space="preserve"> in a scientific workflow</w:t>
      </w:r>
      <w:r w:rsidR="00AC34D2" w:rsidRPr="00E37E04">
        <w:rPr>
          <w:rFonts w:ascii="Times New Roman" w:hAnsi="Times New Roman" w:cs="Times New Roman"/>
          <w:sz w:val="24"/>
          <w:szCs w:val="24"/>
        </w:rPr>
        <w:t xml:space="preserve">. The total time elapsed during </w:t>
      </w:r>
      <w:r w:rsidR="00B32F0A" w:rsidRPr="00E37E04">
        <w:rPr>
          <w:rFonts w:ascii="Times New Roman" w:hAnsi="Times New Roman" w:cs="Times New Roman"/>
          <w:sz w:val="24"/>
          <w:szCs w:val="24"/>
        </w:rPr>
        <w:t>this workflow</w:t>
      </w:r>
      <w:r w:rsidR="00AC34D2" w:rsidRPr="00E37E04">
        <w:rPr>
          <w:rFonts w:ascii="Times New Roman" w:hAnsi="Times New Roman" w:cs="Times New Roman"/>
          <w:sz w:val="24"/>
          <w:szCs w:val="24"/>
        </w:rPr>
        <w:t xml:space="preserve"> can be expressed as</w:t>
      </w:r>
    </w:p>
    <w:p w14:paraId="3C8E955A" w14:textId="77777777" w:rsidR="00F94FEE" w:rsidRPr="00E37E04" w:rsidRDefault="00797671" w:rsidP="00DA1171">
      <w:pPr>
        <w:pStyle w:val="BodyText"/>
        <w:spacing w:before="0" w:after="0" w:line="240" w:lineRule="auto"/>
        <w:rPr>
          <w:rFonts w:ascii="Times New Roman" w:hAnsi="Times New Roman" w:cs="Times New Roman"/>
          <w:sz w:val="24"/>
          <w:szCs w:val="24"/>
        </w:rPr>
      </w:pPr>
      <m:oMathPara>
        <m:oMathParaPr>
          <m:jc m:val="center"/>
        </m:oMathParaP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model</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Input</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Prep</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Compute</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Output</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Interp</m:t>
              </m:r>
            </m:sub>
          </m:sSub>
        </m:oMath>
      </m:oMathPara>
    </w:p>
    <w:p w14:paraId="45047E81" w14:textId="4D415A68" w:rsidR="00F94FEE" w:rsidRPr="00E37E04" w:rsidRDefault="00786353" w:rsidP="00DA1171">
      <w:pPr>
        <w:spacing w:after="0" w:line="240" w:lineRule="auto"/>
        <w:ind w:left="480"/>
        <w:rPr>
          <w:rFonts w:ascii="Times New Roman" w:hAnsi="Times New Roman" w:cs="Times New Roman"/>
          <w:sz w:val="24"/>
          <w:szCs w:val="24"/>
        </w:rPr>
      </w:pPr>
      <w:r w:rsidRPr="00E37E04">
        <w:rPr>
          <w:rFonts w:ascii="Times New Roman" w:hAnsi="Times New Roman" w:cs="Times New Roman"/>
          <w:sz w:val="24"/>
          <w:szCs w:val="24"/>
        </w:rPr>
        <w:t>Where</w:t>
      </w:r>
      <w:r w:rsidR="00AC34D2" w:rsidRPr="00E37E04">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Input</m:t>
            </m:r>
          </m:sub>
        </m:sSub>
      </m:oMath>
      <w:r w:rsidR="00AC34D2" w:rsidRPr="00E37E04">
        <w:rPr>
          <w:rFonts w:ascii="Times New Roman" w:hAnsi="Times New Roman" w:cs="Times New Roman"/>
          <w:sz w:val="24"/>
          <w:szCs w:val="24"/>
        </w:rPr>
        <w:t xml:space="preserve"> represents the portion of time that is spent by user gathering the </w:t>
      </w:r>
      <w:r w:rsidR="00CE0AF8" w:rsidRPr="00E37E04">
        <w:rPr>
          <w:rFonts w:ascii="Times New Roman" w:hAnsi="Times New Roman" w:cs="Times New Roman"/>
          <w:sz w:val="24"/>
          <w:szCs w:val="24"/>
        </w:rPr>
        <w:t>res</w:t>
      </w:r>
      <w:r w:rsidR="002502FC" w:rsidRPr="00E37E04">
        <w:rPr>
          <w:rFonts w:ascii="Times New Roman" w:hAnsi="Times New Roman" w:cs="Times New Roman"/>
          <w:sz w:val="24"/>
          <w:szCs w:val="24"/>
        </w:rPr>
        <w:t xml:space="preserve">ources needed to model, such as </w:t>
      </w:r>
      <w:r w:rsidR="00AC34D2" w:rsidRPr="00E37E04">
        <w:rPr>
          <w:rFonts w:ascii="Times New Roman" w:hAnsi="Times New Roman" w:cs="Times New Roman"/>
          <w:sz w:val="24"/>
          <w:szCs w:val="24"/>
        </w:rPr>
        <w:t xml:space="preserve">time needed to find and download occurrence points and </w:t>
      </w:r>
      <w:r w:rsidR="002502FC" w:rsidRPr="00E37E04">
        <w:rPr>
          <w:rFonts w:ascii="Times New Roman" w:hAnsi="Times New Roman" w:cs="Times New Roman"/>
          <w:sz w:val="24"/>
          <w:szCs w:val="24"/>
        </w:rPr>
        <w:t>covariates</w:t>
      </w:r>
      <w:r w:rsidR="00614F5E" w:rsidRPr="00E37E04">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Input</m:t>
            </m:r>
          </m:sub>
        </m:sSub>
      </m:oMath>
      <w:r w:rsidR="00545408" w:rsidRPr="00E37E04">
        <w:rPr>
          <w:rFonts w:ascii="Times New Roman" w:hAnsi="Times New Roman" w:cs="Times New Roman"/>
          <w:sz w:val="24"/>
          <w:szCs w:val="24"/>
        </w:rPr>
        <w:t xml:space="preserve"> </w:t>
      </w:r>
      <w:r w:rsidR="002502FC" w:rsidRPr="00E37E04">
        <w:rPr>
          <w:rFonts w:ascii="Times New Roman" w:hAnsi="Times New Roman" w:cs="Times New Roman"/>
          <w:sz w:val="24"/>
          <w:szCs w:val="24"/>
        </w:rPr>
        <w:t>is a</w:t>
      </w:r>
      <w:r w:rsidR="00AC34D2" w:rsidRPr="00E37E04">
        <w:rPr>
          <w:rFonts w:ascii="Times New Roman" w:hAnsi="Times New Roman" w:cs="Times New Roman"/>
          <w:sz w:val="24"/>
          <w:szCs w:val="24"/>
        </w:rPr>
        <w:t xml:space="preserve"> function of </w:t>
      </w:r>
      <w:r w:rsidR="00614F5E" w:rsidRPr="00E37E04">
        <w:rPr>
          <w:rFonts w:ascii="Times New Roman" w:hAnsi="Times New Roman" w:cs="Times New Roman"/>
          <w:sz w:val="24"/>
          <w:szCs w:val="24"/>
        </w:rPr>
        <w:t xml:space="preserve">user expertise, </w:t>
      </w:r>
      <w:r w:rsidR="002502FC" w:rsidRPr="00E37E04">
        <w:rPr>
          <w:rFonts w:ascii="Times New Roman" w:hAnsi="Times New Roman" w:cs="Times New Roman"/>
          <w:sz w:val="24"/>
          <w:szCs w:val="24"/>
        </w:rPr>
        <w:t xml:space="preserve">the </w:t>
      </w:r>
      <w:r w:rsidR="00AC34D2" w:rsidRPr="00E37E04">
        <w:rPr>
          <w:rFonts w:ascii="Times New Roman" w:hAnsi="Times New Roman" w:cs="Times New Roman"/>
          <w:sz w:val="24"/>
          <w:szCs w:val="24"/>
        </w:rPr>
        <w:t xml:space="preserve">computing resources available to the user (how fast can data be </w:t>
      </w:r>
      <w:r w:rsidR="00614F5E" w:rsidRPr="00E37E04">
        <w:rPr>
          <w:rFonts w:ascii="Times New Roman" w:hAnsi="Times New Roman" w:cs="Times New Roman"/>
          <w:sz w:val="24"/>
          <w:szCs w:val="24"/>
        </w:rPr>
        <w:t xml:space="preserve">discovered and </w:t>
      </w:r>
      <w:r w:rsidR="00AC34D2" w:rsidRPr="00E37E04">
        <w:rPr>
          <w:rFonts w:ascii="Times New Roman" w:hAnsi="Times New Roman" w:cs="Times New Roman"/>
          <w:sz w:val="24"/>
          <w:szCs w:val="24"/>
        </w:rPr>
        <w:t xml:space="preserve">downloaded?) and the experiment (what is the data?).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Prep</m:t>
            </m:r>
          </m:sub>
        </m:sSub>
      </m:oMath>
      <w:r w:rsidR="00AC34D2" w:rsidRPr="00E37E04">
        <w:rPr>
          <w:rFonts w:ascii="Times New Roman" w:hAnsi="Times New Roman" w:cs="Times New Roman"/>
          <w:sz w:val="24"/>
          <w:szCs w:val="24"/>
        </w:rPr>
        <w:t xml:space="preserve"> </w:t>
      </w:r>
      <w:r w:rsidR="002502FC" w:rsidRPr="00E37E04">
        <w:rPr>
          <w:rFonts w:ascii="Times New Roman" w:hAnsi="Times New Roman" w:cs="Times New Roman"/>
          <w:sz w:val="24"/>
          <w:szCs w:val="24"/>
        </w:rPr>
        <w:t>represents</w:t>
      </w:r>
      <w:r w:rsidR="00AC34D2" w:rsidRPr="00E37E04">
        <w:rPr>
          <w:rFonts w:ascii="Times New Roman" w:hAnsi="Times New Roman" w:cs="Times New Roman"/>
          <w:sz w:val="24"/>
          <w:szCs w:val="24"/>
        </w:rPr>
        <w:t xml:space="preserve"> time required by the modeler to prepare the data for entry into an algorithm</w:t>
      </w:r>
      <w:r w:rsidR="00CE0AF8" w:rsidRPr="00E37E04">
        <w:rPr>
          <w:rFonts w:ascii="Times New Roman" w:hAnsi="Times New Roman" w:cs="Times New Roman"/>
          <w:sz w:val="24"/>
          <w:szCs w:val="24"/>
        </w:rPr>
        <w:t>, including</w:t>
      </w:r>
      <w:r w:rsidR="00AC34D2" w:rsidRPr="00E37E04">
        <w:rPr>
          <w:rFonts w:ascii="Times New Roman" w:hAnsi="Times New Roman" w:cs="Times New Roman"/>
          <w:sz w:val="24"/>
          <w:szCs w:val="24"/>
        </w:rPr>
        <w:t xml:space="preserve"> data cleaning, projection, and conversion</w:t>
      </w:r>
      <w:r w:rsidR="00614F5E" w:rsidRPr="00E37E04">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Prep</m:t>
            </m:r>
          </m:sub>
        </m:sSub>
      </m:oMath>
      <w:r w:rsidR="00545408" w:rsidRPr="00E37E04">
        <w:rPr>
          <w:rFonts w:ascii="Times New Roman" w:hAnsi="Times New Roman" w:cs="Times New Roman"/>
          <w:sz w:val="24"/>
          <w:szCs w:val="24"/>
        </w:rPr>
        <w:t xml:space="preserve"> </w:t>
      </w:r>
      <w:r w:rsidR="00AC34D2" w:rsidRPr="00E37E04">
        <w:rPr>
          <w:rFonts w:ascii="Times New Roman" w:hAnsi="Times New Roman" w:cs="Times New Roman"/>
          <w:sz w:val="24"/>
          <w:szCs w:val="24"/>
        </w:rPr>
        <w:t xml:space="preserve">can vary widely </w:t>
      </w:r>
      <w:r w:rsidR="00614F5E" w:rsidRPr="00E37E04">
        <w:rPr>
          <w:rFonts w:ascii="Times New Roman" w:hAnsi="Times New Roman" w:cs="Times New Roman"/>
          <w:sz w:val="24"/>
          <w:szCs w:val="24"/>
        </w:rPr>
        <w:t xml:space="preserve">among </w:t>
      </w:r>
      <w:r w:rsidR="00AC34D2" w:rsidRPr="00E37E04">
        <w:rPr>
          <w:rFonts w:ascii="Times New Roman" w:hAnsi="Times New Roman" w:cs="Times New Roman"/>
          <w:sz w:val="24"/>
          <w:szCs w:val="24"/>
        </w:rPr>
        <w:t>modelers</w:t>
      </w:r>
      <w:r w:rsidR="002502FC" w:rsidRPr="00E37E04">
        <w:rPr>
          <w:rFonts w:ascii="Times New Roman" w:hAnsi="Times New Roman" w:cs="Times New Roman"/>
          <w:sz w:val="24"/>
          <w:szCs w:val="24"/>
        </w:rPr>
        <w:t xml:space="preserve">, </w:t>
      </w:r>
      <w:r w:rsidR="00AC34D2" w:rsidRPr="00E37E04">
        <w:rPr>
          <w:rFonts w:ascii="Times New Roman" w:hAnsi="Times New Roman" w:cs="Times New Roman"/>
          <w:sz w:val="24"/>
          <w:szCs w:val="24"/>
        </w:rPr>
        <w:t xml:space="preserve">data source and quality, </w:t>
      </w:r>
      <w:r w:rsidR="002502FC" w:rsidRPr="00E37E04">
        <w:rPr>
          <w:rFonts w:ascii="Times New Roman" w:hAnsi="Times New Roman" w:cs="Times New Roman"/>
          <w:sz w:val="24"/>
          <w:szCs w:val="24"/>
        </w:rPr>
        <w:t xml:space="preserve">and </w:t>
      </w:r>
      <w:r w:rsidR="00AC34D2" w:rsidRPr="00E37E04">
        <w:rPr>
          <w:rFonts w:ascii="Times New Roman" w:hAnsi="Times New Roman" w:cs="Times New Roman"/>
          <w:sz w:val="24"/>
          <w:szCs w:val="24"/>
        </w:rPr>
        <w:t>user skill and motivation</w:t>
      </w:r>
      <w:r w:rsidR="00614F5E" w:rsidRPr="00E37E04">
        <w:rPr>
          <w:rFonts w:ascii="Times New Roman" w:hAnsi="Times New Roman" w:cs="Times New Roman"/>
          <w:sz w:val="24"/>
          <w:szCs w:val="24"/>
        </w:rPr>
        <w:t xml:space="preserve"> (Elith et al. 2006)</w:t>
      </w:r>
      <w:r w:rsidR="002502FC" w:rsidRPr="00E37E04">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compute</m:t>
            </m:r>
          </m:sub>
        </m:sSub>
      </m:oMath>
      <w:r w:rsidR="00870A39" w:rsidRPr="00E37E04">
        <w:rPr>
          <w:rFonts w:ascii="Times New Roman" w:hAnsi="Times New Roman" w:cs="Times New Roman"/>
          <w:sz w:val="24"/>
          <w:szCs w:val="24"/>
        </w:rPr>
        <w:t xml:space="preserve"> is the time spent computing the model</w:t>
      </w:r>
      <w:r w:rsidR="00545408" w:rsidRPr="00E37E04">
        <w:rPr>
          <w:rFonts w:ascii="Times New Roman" w:hAnsi="Times New Roman" w:cs="Times New Roman"/>
          <w:sz w:val="24"/>
          <w:szCs w:val="24"/>
        </w:rPr>
        <w:t xml:space="preserve"> and predicting to future climate scenarios</w:t>
      </w:r>
      <w:r w:rsidR="00870A39" w:rsidRPr="00E37E04">
        <w:rPr>
          <w:rFonts w:ascii="Times New Roman" w:hAnsi="Times New Roman" w:cs="Times New Roman"/>
          <w:sz w:val="24"/>
          <w:szCs w:val="24"/>
        </w:rPr>
        <w:t xml:space="preserve">. </w:t>
      </w:r>
      <w:r w:rsidR="00AC34D2" w:rsidRPr="00E37E04">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Output</m:t>
            </m:r>
          </m:sub>
        </m:sSub>
      </m:oMath>
      <w:r w:rsidR="00AC34D2" w:rsidRPr="00E37E04">
        <w:rPr>
          <w:rFonts w:ascii="Times New Roman" w:hAnsi="Times New Roman" w:cs="Times New Roman"/>
          <w:sz w:val="24"/>
          <w:szCs w:val="24"/>
        </w:rPr>
        <w:t xml:space="preserve"> </w:t>
      </w:r>
      <w:r w:rsidR="002502FC" w:rsidRPr="00E37E04">
        <w:rPr>
          <w:rFonts w:ascii="Times New Roman" w:hAnsi="Times New Roman" w:cs="Times New Roman"/>
          <w:sz w:val="24"/>
          <w:szCs w:val="24"/>
        </w:rPr>
        <w:t xml:space="preserve">represents time </w:t>
      </w:r>
      <w:r w:rsidR="00870A39" w:rsidRPr="00E37E04">
        <w:rPr>
          <w:rFonts w:ascii="Times New Roman" w:hAnsi="Times New Roman" w:cs="Times New Roman"/>
          <w:sz w:val="24"/>
          <w:szCs w:val="24"/>
        </w:rPr>
        <w:t>needed to</w:t>
      </w:r>
      <w:r w:rsidR="002502FC" w:rsidRPr="00E37E04">
        <w:rPr>
          <w:rFonts w:ascii="Times New Roman" w:hAnsi="Times New Roman" w:cs="Times New Roman"/>
          <w:sz w:val="24"/>
          <w:szCs w:val="24"/>
        </w:rPr>
        <w:t xml:space="preserve"> transfer </w:t>
      </w:r>
      <w:r w:rsidR="00AC34D2" w:rsidRPr="00E37E04">
        <w:rPr>
          <w:rFonts w:ascii="Times New Roman" w:hAnsi="Times New Roman" w:cs="Times New Roman"/>
          <w:sz w:val="24"/>
          <w:szCs w:val="24"/>
        </w:rPr>
        <w:t>the output from the</w:t>
      </w:r>
      <w:r w:rsidR="00870A39" w:rsidRPr="00E37E04">
        <w:rPr>
          <w:rFonts w:ascii="Times New Roman" w:hAnsi="Times New Roman" w:cs="Times New Roman"/>
          <w:sz w:val="24"/>
          <w:szCs w:val="24"/>
        </w:rPr>
        <w:t xml:space="preserve"> </w:t>
      </w:r>
      <w:r w:rsidR="00614F5E" w:rsidRPr="00E37E04">
        <w:rPr>
          <w:rFonts w:ascii="Times New Roman" w:hAnsi="Times New Roman" w:cs="Times New Roman"/>
          <w:sz w:val="24"/>
          <w:szCs w:val="24"/>
        </w:rPr>
        <w:t>location</w:t>
      </w:r>
      <w:r w:rsidR="00545408" w:rsidRPr="00E37E04">
        <w:rPr>
          <w:rFonts w:ascii="Times New Roman" w:hAnsi="Times New Roman" w:cs="Times New Roman"/>
          <w:sz w:val="24"/>
          <w:szCs w:val="24"/>
        </w:rPr>
        <w:t xml:space="preserve"> of the computation</w:t>
      </w:r>
      <w:r w:rsidR="00AC34D2" w:rsidRPr="00E37E04">
        <w:rPr>
          <w:rFonts w:ascii="Times New Roman" w:hAnsi="Times New Roman" w:cs="Times New Roman"/>
          <w:sz w:val="24"/>
          <w:szCs w:val="24"/>
        </w:rPr>
        <w:t xml:space="preserve"> to the user, which may be non-trivial if the model is run </w:t>
      </w:r>
      <w:r w:rsidR="00614F5E" w:rsidRPr="00E37E04">
        <w:rPr>
          <w:rFonts w:ascii="Times New Roman" w:hAnsi="Times New Roman" w:cs="Times New Roman"/>
          <w:sz w:val="24"/>
          <w:szCs w:val="24"/>
        </w:rPr>
        <w:t>remotely</w:t>
      </w:r>
      <w:r w:rsidR="00AC34D2" w:rsidRPr="00E37E04">
        <w:rPr>
          <w:rFonts w:ascii="Times New Roman" w:hAnsi="Times New Roman" w:cs="Times New Roman"/>
          <w:sz w:val="24"/>
          <w:szCs w:val="24"/>
        </w:rPr>
        <w:t xml:space="preserve"> and </w:t>
      </w:r>
      <w:r w:rsidR="00614F5E" w:rsidRPr="00E37E04">
        <w:rPr>
          <w:rFonts w:ascii="Times New Roman" w:hAnsi="Times New Roman" w:cs="Times New Roman"/>
          <w:sz w:val="24"/>
          <w:szCs w:val="24"/>
        </w:rPr>
        <w:t xml:space="preserve">large-volume outputs are transferred </w:t>
      </w:r>
      <w:r w:rsidR="00545408" w:rsidRPr="00E37E04">
        <w:rPr>
          <w:rFonts w:ascii="Times New Roman" w:hAnsi="Times New Roman" w:cs="Times New Roman"/>
          <w:sz w:val="24"/>
          <w:szCs w:val="24"/>
        </w:rPr>
        <w:t>over a</w:t>
      </w:r>
      <w:r w:rsidR="00614F5E" w:rsidRPr="00E37E04">
        <w:rPr>
          <w:rFonts w:ascii="Times New Roman" w:hAnsi="Times New Roman" w:cs="Times New Roman"/>
          <w:sz w:val="24"/>
          <w:szCs w:val="24"/>
        </w:rPr>
        <w:t xml:space="preserve"> </w:t>
      </w:r>
      <w:r w:rsidR="002502FC" w:rsidRPr="00E37E04">
        <w:rPr>
          <w:rFonts w:ascii="Times New Roman" w:hAnsi="Times New Roman" w:cs="Times New Roman"/>
          <w:sz w:val="24"/>
          <w:szCs w:val="24"/>
        </w:rPr>
        <w:t>network.</w:t>
      </w:r>
      <w:r w:rsidR="00DD209B" w:rsidRPr="00E37E04">
        <w:rPr>
          <w:rFonts w:ascii="Times New Roman" w:hAnsi="Times New Roman" w:cs="Times New Roman"/>
          <w:sz w:val="24"/>
          <w:szCs w:val="24"/>
        </w:rPr>
        <w:t xml:space="preserve"> </w:t>
      </w:r>
      <w:r w:rsidR="00AC34D2" w:rsidRPr="00E37E04">
        <w:rPr>
          <w:rFonts w:ascii="Times New Roman" w:hAnsi="Times New Roman" w:cs="Times New Roman"/>
          <w:sz w:val="24"/>
          <w:szCs w:val="24"/>
        </w:rPr>
        <w:t xml:space="preserve">Finally,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Inter</m:t>
            </m:r>
            <m:r>
              <w:rPr>
                <w:rFonts w:ascii="Cambria Math" w:hAnsi="Cambria Math" w:cs="Times New Roman"/>
                <w:sz w:val="24"/>
                <w:szCs w:val="24"/>
              </w:rPr>
              <m:t>p</m:t>
            </m:r>
          </m:sub>
        </m:sSub>
      </m:oMath>
      <w:r w:rsidR="00AC34D2" w:rsidRPr="00E37E04">
        <w:rPr>
          <w:rFonts w:ascii="Times New Roman" w:hAnsi="Times New Roman" w:cs="Times New Roman"/>
          <w:sz w:val="24"/>
          <w:szCs w:val="24"/>
        </w:rPr>
        <w:t xml:space="preserve"> represents the amount of time spent by the user evaluating model output and determining whether her goals were met during the modeling process.</w:t>
      </w:r>
      <w:r w:rsidR="002502FC" w:rsidRPr="00E37E04">
        <w:rPr>
          <w:rFonts w:ascii="Times New Roman" w:hAnsi="Times New Roman" w:cs="Times New Roman"/>
          <w:sz w:val="24"/>
          <w:szCs w:val="24"/>
        </w:rPr>
        <w:t xml:space="preserve"> Like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Prep</m:t>
            </m:r>
          </m:sub>
        </m:sSub>
      </m:oMath>
      <w:r w:rsidR="002502FC" w:rsidRPr="00E37E04">
        <w:rPr>
          <w:rFonts w:ascii="Times New Roman" w:hAnsi="Times New Roman" w:cs="Times New Roman"/>
          <w:sz w:val="24"/>
          <w:szCs w:val="24"/>
        </w:rPr>
        <w:t xml:space="preserve">, this term </w:t>
      </w:r>
      <w:r w:rsidR="00614F5E" w:rsidRPr="00E37E04">
        <w:rPr>
          <w:rFonts w:ascii="Times New Roman" w:hAnsi="Times New Roman" w:cs="Times New Roman"/>
          <w:sz w:val="24"/>
          <w:szCs w:val="24"/>
        </w:rPr>
        <w:t xml:space="preserve">will </w:t>
      </w:r>
      <w:r w:rsidR="002502FC" w:rsidRPr="00E37E04">
        <w:rPr>
          <w:rFonts w:ascii="Times New Roman" w:hAnsi="Times New Roman" w:cs="Times New Roman"/>
          <w:sz w:val="24"/>
          <w:szCs w:val="24"/>
        </w:rPr>
        <w:t>be highly variable between model users and applications.</w:t>
      </w:r>
    </w:p>
    <w:p w14:paraId="5875E86A" w14:textId="6341947D" w:rsidR="00F94FEE" w:rsidRPr="00E37E04" w:rsidRDefault="00AC34D2" w:rsidP="00DA1171">
      <w:pPr>
        <w:numPr>
          <w:ilvl w:val="0"/>
          <w:numId w:val="5"/>
        </w:numPr>
        <w:spacing w:after="0" w:line="240" w:lineRule="auto"/>
        <w:rPr>
          <w:rFonts w:ascii="Times New Roman" w:hAnsi="Times New Roman" w:cs="Times New Roman"/>
          <w:sz w:val="24"/>
          <w:szCs w:val="24"/>
        </w:rPr>
      </w:pPr>
      <w:r w:rsidRPr="00E37E04">
        <w:rPr>
          <w:rFonts w:ascii="Times New Roman" w:hAnsi="Times New Roman" w:cs="Times New Roman"/>
          <w:sz w:val="24"/>
          <w:szCs w:val="24"/>
        </w:rPr>
        <w:t xml:space="preserve">Single experiments can be combined together to form workflows, so that a user’s time-to-goal for a workflow of </w:t>
      </w:r>
      <m:oMath>
        <m:r>
          <w:rPr>
            <w:rFonts w:ascii="Cambria Math" w:hAnsi="Cambria Math" w:cs="Times New Roman"/>
            <w:sz w:val="24"/>
            <w:szCs w:val="24"/>
          </w:rPr>
          <m:t>N</m:t>
        </m:r>
      </m:oMath>
      <w:r w:rsidRPr="00E37E04">
        <w:rPr>
          <w:rFonts w:ascii="Times New Roman" w:hAnsi="Times New Roman" w:cs="Times New Roman"/>
          <w:sz w:val="24"/>
          <w:szCs w:val="24"/>
        </w:rPr>
        <w:t xml:space="preserve"> modeling experiments can be expressed as</w:t>
      </w:r>
      <w:r w:rsidR="002502FC" w:rsidRPr="00E37E04">
        <w:rPr>
          <w:rFonts w:ascii="Times New Roman" w:hAnsi="Times New Roman" w:cs="Times New Roman"/>
          <w:sz w:val="24"/>
          <w:szCs w:val="24"/>
        </w:rPr>
        <w:t xml:space="preserve"> a function of the experiments and the computing resources on which they are run.</w:t>
      </w:r>
    </w:p>
    <w:p w14:paraId="6C87E315" w14:textId="0B8F4812" w:rsidR="001F18EE" w:rsidRPr="00797671" w:rsidRDefault="00797671" w:rsidP="00DA1171">
      <w:pPr>
        <w:pStyle w:val="Caption"/>
        <w:spacing w:after="0" w:line="240" w:lineRule="auto"/>
        <w:rPr>
          <w:rFonts w:ascii="American Typewriter" w:hAnsi="American Typewriter"/>
          <w:b w:val="0"/>
          <w:sz w:val="24"/>
          <w:szCs w:val="24"/>
        </w:rPr>
      </w:pPr>
      <m:oMathPara>
        <m:oMathParaPr>
          <m:jc m:val="center"/>
        </m:oMathParaPr>
        <m:oMath>
          <m:sSub>
            <m:sSubPr>
              <m:ctrlPr>
                <w:rPr>
                  <w:rFonts w:ascii="Cambria Math" w:hAnsi="Cambria Math" w:cs="Times New Roman"/>
                  <w:b w:val="0"/>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g</m:t>
              </m:r>
            </m:sub>
          </m:sSub>
          <m:r>
            <m:rPr>
              <m:sty m:val="bi"/>
            </m:rPr>
            <w:rPr>
              <w:rFonts w:ascii="Cambria Math" w:hAnsi="Cambria Math" w:cs="Times New Roman"/>
              <w:sz w:val="24"/>
              <w:szCs w:val="24"/>
            </w:rPr>
            <m:t>=</m:t>
          </m:r>
          <m:nary>
            <m:naryPr>
              <m:chr m:val="∑"/>
              <m:limLoc m:val="undOvr"/>
              <m:ctrlPr>
                <w:rPr>
                  <w:rFonts w:ascii="Cambria Math" w:hAnsi="Cambria Math" w:cs="Times New Roman"/>
                  <w:b w:val="0"/>
                  <w:sz w:val="24"/>
                  <w:szCs w:val="24"/>
                </w:rPr>
              </m:ctrlPr>
            </m:naryPr>
            <m:sub>
              <m:r>
                <m:rPr>
                  <m:sty m:val="bi"/>
                </m:rPr>
                <w:rPr>
                  <w:rFonts w:ascii="Cambria Math" w:hAnsi="Cambria Math" w:cs="Times New Roman"/>
                  <w:sz w:val="24"/>
                  <w:szCs w:val="24"/>
                </w:rPr>
                <m:t>i=1</m:t>
              </m:r>
            </m:sub>
            <m:sup>
              <m:r>
                <m:rPr>
                  <m:sty m:val="bi"/>
                </m:rPr>
                <w:rPr>
                  <w:rFonts w:ascii="Cambria Math" w:hAnsi="Cambria Math" w:cs="Times New Roman"/>
                  <w:sz w:val="24"/>
                  <w:szCs w:val="24"/>
                </w:rPr>
                <m:t>N</m:t>
              </m:r>
            </m:sup>
            <m:e>
              <m:sSub>
                <m:sSubPr>
                  <m:ctrlPr>
                    <w:rPr>
                      <w:rFonts w:ascii="Cambria Math" w:hAnsi="Cambria Math" w:cs="Times New Roman"/>
                      <w:b w:val="0"/>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Model</m:t>
                  </m:r>
                </m:sub>
              </m:sSub>
            </m:e>
          </m:nary>
          <m:d>
            <m:dPr>
              <m:ctrlPr>
                <w:rPr>
                  <w:rFonts w:ascii="Cambria Math" w:hAnsi="Cambria Math" w:cs="Times New Roman"/>
                  <w:b w:val="0"/>
                  <w:i/>
                  <w:sz w:val="24"/>
                  <w:szCs w:val="24"/>
                </w:rPr>
              </m:ctrlPr>
            </m:dPr>
            <m:e>
              <m:sSub>
                <m:sSubPr>
                  <m:ctrlPr>
                    <w:rPr>
                      <w:rFonts w:ascii="Cambria Math" w:hAnsi="Cambria Math" w:cs="Times New Roman"/>
                      <w:b w:val="0"/>
                      <w:sz w:val="24"/>
                      <w:szCs w:val="24"/>
                    </w:rPr>
                  </m:ctrlPr>
                </m:sSubPr>
                <m:e>
                  <m:r>
                    <m:rPr>
                      <m:sty m:val="bi"/>
                    </m:rPr>
                    <w:rPr>
                      <w:rFonts w:ascii="Cambria Math" w:hAnsi="Cambria Math" w:cs="Times New Roman"/>
                      <w:sz w:val="24"/>
                      <w:szCs w:val="24"/>
                    </w:rPr>
                    <m:t>E</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,H</m:t>
              </m:r>
            </m:e>
          </m:d>
        </m:oMath>
      </m:oMathPara>
    </w:p>
    <w:p w14:paraId="514ABC22" w14:textId="1DDECCCC" w:rsidR="00F94FEE" w:rsidRPr="00E37E04" w:rsidRDefault="00AC34D2" w:rsidP="00DA1171">
      <w:pPr>
        <w:numPr>
          <w:ilvl w:val="0"/>
          <w:numId w:val="5"/>
        </w:numPr>
        <w:spacing w:after="0" w:line="240" w:lineRule="auto"/>
        <w:rPr>
          <w:rFonts w:ascii="Times New Roman" w:hAnsi="Times New Roman" w:cs="Times New Roman"/>
          <w:sz w:val="24"/>
          <w:szCs w:val="24"/>
        </w:rPr>
      </w:pPr>
      <w:r w:rsidRPr="00E37E04">
        <w:rPr>
          <w:rFonts w:ascii="Times New Roman" w:hAnsi="Times New Roman" w:cs="Times New Roman"/>
          <w:sz w:val="24"/>
          <w:szCs w:val="24"/>
        </w:rPr>
        <w:t xml:space="preserve">Combining equations (2) and (5), </w:t>
      </w:r>
      <w:r w:rsidR="002502FC" w:rsidRPr="00E37E04">
        <w:rPr>
          <w:rFonts w:ascii="Times New Roman" w:hAnsi="Times New Roman" w:cs="Times New Roman"/>
          <w:sz w:val="24"/>
          <w:szCs w:val="24"/>
        </w:rPr>
        <w:t>the</w:t>
      </w:r>
      <w:r w:rsidRPr="00E37E04">
        <w:rPr>
          <w:rFonts w:ascii="Times New Roman" w:hAnsi="Times New Roman" w:cs="Times New Roman"/>
          <w:sz w:val="24"/>
          <w:szCs w:val="24"/>
        </w:rPr>
        <w:t xml:space="preserve"> total time </w:t>
      </w:r>
      <w:r w:rsidR="002502FC" w:rsidRPr="00E37E04">
        <w:rPr>
          <w:rFonts w:ascii="Times New Roman" w:hAnsi="Times New Roman" w:cs="Times New Roman"/>
          <w:sz w:val="24"/>
          <w:szCs w:val="24"/>
        </w:rPr>
        <w:t>for a</w:t>
      </w:r>
      <w:r w:rsidRPr="00E37E04">
        <w:rPr>
          <w:rFonts w:ascii="Times New Roman" w:hAnsi="Times New Roman" w:cs="Times New Roman"/>
          <w:sz w:val="24"/>
          <w:szCs w:val="24"/>
        </w:rPr>
        <w:t xml:space="preserve"> </w:t>
      </w:r>
      <w:r w:rsidR="00614F5E" w:rsidRPr="00E37E04">
        <w:rPr>
          <w:rFonts w:ascii="Times New Roman" w:hAnsi="Times New Roman" w:cs="Times New Roman"/>
          <w:sz w:val="24"/>
          <w:szCs w:val="24"/>
        </w:rPr>
        <w:t xml:space="preserve">set of </w:t>
      </w:r>
      <w:r w:rsidRPr="00E37E04">
        <w:rPr>
          <w:rFonts w:ascii="Times New Roman" w:hAnsi="Times New Roman" w:cs="Times New Roman"/>
          <w:sz w:val="24"/>
          <w:szCs w:val="24"/>
        </w:rPr>
        <w:t>modeling experiment</w:t>
      </w:r>
      <w:r w:rsidR="00614F5E" w:rsidRPr="00E37E04">
        <w:rPr>
          <w:rFonts w:ascii="Times New Roman" w:hAnsi="Times New Roman" w:cs="Times New Roman"/>
          <w:sz w:val="24"/>
          <w:szCs w:val="24"/>
        </w:rPr>
        <w:t>s</w:t>
      </w:r>
      <w:r w:rsidRPr="00E37E04">
        <w:rPr>
          <w:rFonts w:ascii="Times New Roman" w:hAnsi="Times New Roman" w:cs="Times New Roman"/>
          <w:sz w:val="24"/>
          <w:szCs w:val="24"/>
        </w:rPr>
        <w:t xml:space="preserve"> is the sum of total time of spent modeling</w:t>
      </w:r>
      <w:r w:rsidR="00614F5E" w:rsidRPr="00E37E04">
        <w:rPr>
          <w:rFonts w:ascii="Times New Roman" w:hAnsi="Times New Roman" w:cs="Times New Roman"/>
          <w:sz w:val="24"/>
          <w:szCs w:val="24"/>
        </w:rPr>
        <w:t>, while</w:t>
      </w:r>
      <w:r w:rsidRPr="00E37E04">
        <w:rPr>
          <w:rFonts w:ascii="Times New Roman" w:hAnsi="Times New Roman" w:cs="Times New Roman"/>
          <w:sz w:val="24"/>
          <w:szCs w:val="24"/>
        </w:rPr>
        <w:t xml:space="preserve"> the total monetary cost is the cost of provisioning computing resources for this time. </w:t>
      </w:r>
      <w:r w:rsidR="002502FC" w:rsidRPr="00E37E04">
        <w:rPr>
          <w:rFonts w:ascii="Times New Roman" w:hAnsi="Times New Roman" w:cs="Times New Roman"/>
          <w:sz w:val="24"/>
          <w:szCs w:val="24"/>
        </w:rPr>
        <w:t>The total workflow cost is then a function of the user and their</w:t>
      </w:r>
      <w:r w:rsidR="00614F5E" w:rsidRPr="00E37E04">
        <w:rPr>
          <w:rFonts w:ascii="Times New Roman" w:hAnsi="Times New Roman" w:cs="Times New Roman"/>
          <w:sz w:val="24"/>
          <w:szCs w:val="24"/>
        </w:rPr>
        <w:t xml:space="preserve"> set of</w:t>
      </w:r>
      <w:r w:rsidR="002502FC" w:rsidRPr="00E37E04">
        <w:rPr>
          <w:rFonts w:ascii="Times New Roman" w:hAnsi="Times New Roman" w:cs="Times New Roman"/>
          <w:sz w:val="24"/>
          <w:szCs w:val="24"/>
        </w:rPr>
        <w:t xml:space="preserve"> required modeling experiments, the computing resources, and the cost surface that dictates the cost of these resources.</w:t>
      </w:r>
      <w:r w:rsidR="00DD209B" w:rsidRPr="00E37E04">
        <w:rPr>
          <w:rFonts w:ascii="Times New Roman" w:hAnsi="Times New Roman" w:cs="Times New Roman"/>
          <w:sz w:val="24"/>
          <w:szCs w:val="24"/>
        </w:rPr>
        <w:t xml:space="preserve"> </w:t>
      </w:r>
      <w:r w:rsidR="002502FC" w:rsidRPr="00E37E04">
        <w:rPr>
          <w:rFonts w:ascii="Times New Roman" w:hAnsi="Times New Roman" w:cs="Times New Roman"/>
          <w:sz w:val="24"/>
          <w:szCs w:val="24"/>
        </w:rPr>
        <w:t>Therefore</w:t>
      </w:r>
      <w:r w:rsidRPr="00E37E04">
        <w:rPr>
          <w:rFonts w:ascii="Times New Roman" w:hAnsi="Times New Roman" w:cs="Times New Roman"/>
          <w:sz w:val="24"/>
          <w:szCs w:val="24"/>
        </w:rPr>
        <w:t xml:space="preserve">, a multivariate cost function </w:t>
      </w:r>
      <w:r w:rsidR="002502FC" w:rsidRPr="00E37E04">
        <w:rPr>
          <w:rFonts w:ascii="Times New Roman" w:hAnsi="Times New Roman" w:cs="Times New Roman"/>
          <w:sz w:val="24"/>
          <w:szCs w:val="24"/>
        </w:rPr>
        <w:t>for all potential user activities is</w:t>
      </w:r>
      <w:r w:rsidRPr="00E37E04">
        <w:rPr>
          <w:rFonts w:ascii="Times New Roman" w:hAnsi="Times New Roman" w:cs="Times New Roman"/>
          <w:sz w:val="24"/>
          <w:szCs w:val="24"/>
        </w:rPr>
        <w:t>:</w:t>
      </w:r>
    </w:p>
    <w:p w14:paraId="63ED1CB0" w14:textId="60B76064" w:rsidR="002502FC" w:rsidRPr="00E37E04" w:rsidRDefault="00AC34D2" w:rsidP="00DA1171">
      <w:pPr>
        <w:pStyle w:val="BodyText"/>
        <w:spacing w:before="0" w:after="0" w:line="240" w:lineRule="auto"/>
        <w:rPr>
          <w:rFonts w:ascii="Times New Roman" w:hAnsi="Times New Roman" w:cs="Times New Roman"/>
          <w:sz w:val="24"/>
          <w:szCs w:val="24"/>
        </w:rPr>
      </w:pPr>
      <m:oMathPara>
        <m:oMathParaPr>
          <m:jc m:val="center"/>
        </m:oMathParaPr>
        <m:oMath>
          <m:r>
            <w:rPr>
              <w:rFonts w:ascii="Cambria Math" w:hAnsi="Cambria Math" w:cs="Times New Roman"/>
              <w:sz w:val="24"/>
              <w:szCs w:val="24"/>
            </w:rPr>
            <m:t>C(u, H)=f(</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g</m:t>
              </m:r>
            </m:sub>
          </m:sSub>
          <m:r>
            <w:rPr>
              <w:rFonts w:ascii="Cambria Math" w:hAnsi="Cambria Math" w:cs="Times New Roman"/>
              <w:sz w:val="24"/>
              <w:szCs w:val="24"/>
            </w:rPr>
            <m:t>(U,H),</m:t>
          </m:r>
          <m:sSub>
            <m:sSubPr>
              <m:ctrlPr>
                <w:rPr>
                  <w:rFonts w:ascii="Cambria Math" w:hAnsi="Cambria Math" w:cs="Times New Roman"/>
                  <w:sz w:val="24"/>
                  <w:szCs w:val="24"/>
                </w:rPr>
              </m:ctrlPr>
            </m:sSubPr>
            <m:e>
              <m:r>
                <w:rPr>
                  <w:rFonts w:ascii="Cambria Math" w:hAnsi="Cambria Math" w:cs="Times New Roman"/>
                  <w:sz w:val="24"/>
                  <w:szCs w:val="24"/>
                </w:rPr>
                <m:t>C</m:t>
              </m:r>
            </m:e>
            <m:sub>
              <m:r>
                <w:rPr>
                  <w:rFonts w:ascii="Cambria Math" w:hAnsi="Cambria Math" w:cs="Times New Roman"/>
                  <w:sz w:val="24"/>
                  <w:szCs w:val="24"/>
                </w:rPr>
                <m:t>Compute</m:t>
              </m:r>
            </m:sub>
          </m:sSub>
          <m:r>
            <w:rPr>
              <w:rFonts w:ascii="Cambria Math" w:hAnsi="Cambria Math" w:cs="Times New Roman"/>
              <w:sz w:val="24"/>
              <w:szCs w:val="24"/>
            </w:rPr>
            <m:t>(H))</m:t>
          </m:r>
        </m:oMath>
      </m:oMathPara>
    </w:p>
    <w:p w14:paraId="5F8B8922" w14:textId="14782AE5" w:rsidR="00F94FEE" w:rsidRPr="00E37E04" w:rsidRDefault="00AC34D2" w:rsidP="00DA1171">
      <w:pPr>
        <w:numPr>
          <w:ilvl w:val="0"/>
          <w:numId w:val="5"/>
        </w:numPr>
        <w:spacing w:after="0" w:line="240" w:lineRule="auto"/>
        <w:rPr>
          <w:rFonts w:ascii="Times New Roman" w:hAnsi="Times New Roman" w:cs="Times New Roman"/>
          <w:sz w:val="24"/>
          <w:szCs w:val="24"/>
        </w:rPr>
      </w:pPr>
      <w:r w:rsidRPr="00E37E04">
        <w:rPr>
          <w:rFonts w:ascii="Times New Roman" w:hAnsi="Times New Roman" w:cs="Times New Roman"/>
          <w:sz w:val="24"/>
          <w:szCs w:val="24"/>
        </w:rPr>
        <w:lastRenderedPageBreak/>
        <w:t xml:space="preserve">Each </w:t>
      </w:r>
      <w:r w:rsidR="00210CBA" w:rsidRPr="00E37E04">
        <w:rPr>
          <w:rFonts w:ascii="Times New Roman" w:hAnsi="Times New Roman" w:cs="Times New Roman"/>
          <w:sz w:val="24"/>
          <w:szCs w:val="24"/>
        </w:rPr>
        <w:t xml:space="preserve">individual scenario, </w:t>
      </w:r>
      <w:r w:rsidR="00210CBA" w:rsidRPr="00E37E04">
        <w:rPr>
          <w:rFonts w:ascii="Times New Roman" w:hAnsi="Times New Roman" w:cs="Times New Roman"/>
          <w:i/>
          <w:sz w:val="24"/>
          <w:szCs w:val="24"/>
        </w:rPr>
        <w:t>u</w:t>
      </w:r>
      <w:r w:rsidRPr="00E37E04">
        <w:rPr>
          <w:rFonts w:ascii="Times New Roman" w:hAnsi="Times New Roman" w:cs="Times New Roman"/>
          <w:sz w:val="24"/>
          <w:szCs w:val="24"/>
        </w:rPr>
        <w:t xml:space="preserve">, </w:t>
      </w:r>
      <w:r w:rsidR="00545408" w:rsidRPr="00E37E04">
        <w:rPr>
          <w:rFonts w:ascii="Times New Roman" w:hAnsi="Times New Roman" w:cs="Times New Roman"/>
          <w:sz w:val="24"/>
          <w:szCs w:val="24"/>
        </w:rPr>
        <w:t xml:space="preserve">in </w:t>
      </w:r>
      <w:r w:rsidR="00545408" w:rsidRPr="00E37E04">
        <w:rPr>
          <w:rFonts w:ascii="Times New Roman" w:hAnsi="Times New Roman" w:cs="Times New Roman"/>
          <w:i/>
          <w:sz w:val="24"/>
          <w:szCs w:val="24"/>
        </w:rPr>
        <w:t>U</w:t>
      </w:r>
      <w:r w:rsidR="00545408" w:rsidRPr="00E37E04">
        <w:rPr>
          <w:rFonts w:ascii="Times New Roman" w:hAnsi="Times New Roman" w:cs="Times New Roman"/>
          <w:sz w:val="24"/>
          <w:szCs w:val="24"/>
        </w:rPr>
        <w:t xml:space="preserve">, the set of all possible scenarios, </w:t>
      </w:r>
      <w:r w:rsidRPr="00E37E04">
        <w:rPr>
          <w:rFonts w:ascii="Times New Roman" w:hAnsi="Times New Roman" w:cs="Times New Roman"/>
          <w:sz w:val="24"/>
          <w:szCs w:val="24"/>
        </w:rPr>
        <w:t>will have its own</w:t>
      </w:r>
      <w:r w:rsidR="0039124A" w:rsidRPr="00E37E04">
        <w:rPr>
          <w:rFonts w:ascii="Times New Roman" w:hAnsi="Times New Roman" w:cs="Times New Roman"/>
          <w:sz w:val="24"/>
          <w:szCs w:val="24"/>
        </w:rPr>
        <w:t xml:space="preserve"> multidimensional</w:t>
      </w:r>
      <w:r w:rsidRPr="00E37E04">
        <w:rPr>
          <w:rFonts w:ascii="Times New Roman" w:hAnsi="Times New Roman" w:cs="Times New Roman"/>
          <w:sz w:val="24"/>
          <w:szCs w:val="24"/>
        </w:rPr>
        <w:t xml:space="preserve"> cost curve that</w:t>
      </w:r>
      <w:r w:rsidR="00614F5E" w:rsidRPr="00E37E04">
        <w:rPr>
          <w:rFonts w:ascii="Times New Roman" w:hAnsi="Times New Roman" w:cs="Times New Roman"/>
          <w:sz w:val="24"/>
          <w:szCs w:val="24"/>
        </w:rPr>
        <w:t xml:space="preserve"> i</w:t>
      </w:r>
      <w:r w:rsidRPr="00E37E04">
        <w:rPr>
          <w:rFonts w:ascii="Times New Roman" w:hAnsi="Times New Roman" w:cs="Times New Roman"/>
          <w:sz w:val="24"/>
          <w:szCs w:val="24"/>
        </w:rPr>
        <w:t xml:space="preserve">s subject to both the particular characteristics of the workflow and the cost surface imposed by the computing provider. If </w:t>
      </w:r>
      <w:r w:rsidR="00614F5E" w:rsidRPr="00E37E04">
        <w:rPr>
          <w:rFonts w:ascii="Times New Roman" w:hAnsi="Times New Roman" w:cs="Times New Roman"/>
          <w:sz w:val="24"/>
          <w:szCs w:val="24"/>
        </w:rPr>
        <w:t xml:space="preserve">we </w:t>
      </w:r>
      <w:r w:rsidR="00210CBA" w:rsidRPr="00E37E04">
        <w:rPr>
          <w:rFonts w:ascii="Times New Roman" w:hAnsi="Times New Roman" w:cs="Times New Roman"/>
          <w:sz w:val="24"/>
          <w:szCs w:val="24"/>
        </w:rPr>
        <w:t>select one</w:t>
      </w:r>
      <w:r w:rsidRPr="00E37E04">
        <w:rPr>
          <w:rFonts w:ascii="Times New Roman" w:hAnsi="Times New Roman" w:cs="Times New Roman"/>
          <w:sz w:val="24"/>
          <w:szCs w:val="24"/>
        </w:rPr>
        <w:t xml:space="preserve"> and call it </w:t>
      </w:r>
      <m:oMath>
        <m:r>
          <w:rPr>
            <w:rFonts w:ascii="Cambria Math" w:hAnsi="Cambria Math" w:cs="Times New Roman"/>
            <w:sz w:val="24"/>
            <w:szCs w:val="24"/>
          </w:rPr>
          <m:t>u*</m:t>
        </m:r>
      </m:oMath>
      <w:r w:rsidRPr="00E37E04">
        <w:rPr>
          <w:rFonts w:ascii="Times New Roman" w:hAnsi="Times New Roman" w:cs="Times New Roman"/>
          <w:sz w:val="24"/>
          <w:szCs w:val="24"/>
        </w:rPr>
        <w:t>, we</w:t>
      </w:r>
      <w:r w:rsidR="00CE0AF8" w:rsidRPr="00E37E04">
        <w:rPr>
          <w:rFonts w:ascii="Times New Roman" w:hAnsi="Times New Roman" w:cs="Times New Roman"/>
          <w:sz w:val="24"/>
          <w:szCs w:val="24"/>
        </w:rPr>
        <w:t xml:space="preserve"> </w:t>
      </w:r>
      <w:r w:rsidRPr="00E37E04">
        <w:rPr>
          <w:rFonts w:ascii="Times New Roman" w:hAnsi="Times New Roman" w:cs="Times New Roman"/>
          <w:sz w:val="24"/>
          <w:szCs w:val="24"/>
        </w:rPr>
        <w:t xml:space="preserve">obtain a unique cost function for this </w:t>
      </w:r>
      <w:r w:rsidR="00CE0AF8" w:rsidRPr="00E37E04">
        <w:rPr>
          <w:rFonts w:ascii="Times New Roman" w:hAnsi="Times New Roman" w:cs="Times New Roman"/>
          <w:sz w:val="24"/>
          <w:szCs w:val="24"/>
        </w:rPr>
        <w:t>workflow</w:t>
      </w:r>
      <w:r w:rsidRPr="00E37E04">
        <w:rPr>
          <w:rFonts w:ascii="Times New Roman" w:hAnsi="Times New Roman" w:cs="Times New Roman"/>
          <w:sz w:val="24"/>
          <w:szCs w:val="24"/>
        </w:rPr>
        <w:t xml:space="preserve"> that depends only on the computing resources used to fit the model. </w:t>
      </w:r>
      <w:r w:rsidR="00CE0AF8" w:rsidRPr="00E37E04">
        <w:rPr>
          <w:rFonts w:ascii="Times New Roman" w:hAnsi="Times New Roman" w:cs="Times New Roman"/>
          <w:sz w:val="24"/>
          <w:szCs w:val="24"/>
        </w:rPr>
        <w:t xml:space="preserve">The minimum along this curve </w:t>
      </w:r>
      <w:r w:rsidR="0039124A" w:rsidRPr="00E37E04">
        <w:rPr>
          <w:rFonts w:ascii="Times New Roman" w:hAnsi="Times New Roman" w:cs="Times New Roman"/>
          <w:sz w:val="24"/>
          <w:szCs w:val="24"/>
        </w:rPr>
        <w:t xml:space="preserve">in multidimensional space </w:t>
      </w:r>
      <w:r w:rsidR="00CE0AF8" w:rsidRPr="00E37E04">
        <w:rPr>
          <w:rFonts w:ascii="Times New Roman" w:hAnsi="Times New Roman" w:cs="Times New Roman"/>
          <w:sz w:val="24"/>
          <w:szCs w:val="24"/>
        </w:rPr>
        <w:t>corresponds to the optimal hardware</w:t>
      </w:r>
      <w:r w:rsidR="0039124A" w:rsidRPr="00E37E04">
        <w:rPr>
          <w:rFonts w:ascii="Times New Roman" w:hAnsi="Times New Roman" w:cs="Times New Roman"/>
          <w:sz w:val="24"/>
          <w:szCs w:val="24"/>
        </w:rPr>
        <w:t xml:space="preserve"> configuration</w:t>
      </w:r>
      <w:r w:rsidR="00CE0AF8" w:rsidRPr="00E37E04">
        <w:rPr>
          <w:rFonts w:ascii="Times New Roman" w:hAnsi="Times New Roman" w:cs="Times New Roman"/>
          <w:sz w:val="24"/>
          <w:szCs w:val="24"/>
        </w:rPr>
        <w:t xml:space="preserve"> for use in this modeling scenario.</w:t>
      </w:r>
    </w:p>
    <w:p w14:paraId="62AF6E3E" w14:textId="09F941A4" w:rsidR="00614F5E" w:rsidRPr="00C92AEB" w:rsidRDefault="00CE0AF8" w:rsidP="00DA1171">
      <w:pPr>
        <w:numPr>
          <w:ilvl w:val="0"/>
          <w:numId w:val="5"/>
        </w:numPr>
        <w:spacing w:after="0" w:line="240" w:lineRule="auto"/>
        <w:rPr>
          <w:rFonts w:ascii="Times New Roman" w:hAnsi="Times New Roman" w:cs="Times New Roman"/>
          <w:sz w:val="24"/>
          <w:szCs w:val="24"/>
        </w:rPr>
      </w:pPr>
      <w:r w:rsidRPr="00E37E04">
        <w:rPr>
          <w:rFonts w:ascii="Times New Roman" w:hAnsi="Times New Roman" w:cs="Times New Roman"/>
          <w:sz w:val="24"/>
          <w:szCs w:val="24"/>
        </w:rPr>
        <w:t>Multiple experiments may meet the user’s goals, but have different costs. The optimal workflow for a user to pursue is that which jointly maximizes model accuracy while minimizing the cost</w:t>
      </w:r>
      <w:r w:rsidR="0039124A" w:rsidRPr="00E37E04">
        <w:rPr>
          <w:rFonts w:ascii="Times New Roman" w:hAnsi="Times New Roman" w:cs="Times New Roman"/>
          <w:sz w:val="24"/>
          <w:szCs w:val="24"/>
        </w:rPr>
        <w:t>s of the modeling scenario. These costs include both the runtime of the model and monetary costs of provisioning the resources for the time required. If desired, a</w:t>
      </w:r>
      <w:r w:rsidRPr="00E37E04">
        <w:rPr>
          <w:rFonts w:ascii="Times New Roman" w:hAnsi="Times New Roman" w:cs="Times New Roman"/>
          <w:sz w:val="24"/>
          <w:szCs w:val="24"/>
        </w:rPr>
        <w:t xml:space="preserve"> set of weights could be applied to preferentially weight one or more of these dimensions. </w:t>
      </w:r>
      <w:r w:rsidR="00870A39" w:rsidRPr="00E37E04">
        <w:rPr>
          <w:rFonts w:ascii="Times New Roman" w:hAnsi="Times New Roman" w:cs="Times New Roman"/>
          <w:sz w:val="24"/>
          <w:szCs w:val="24"/>
        </w:rPr>
        <w:t>Additionally</w:t>
      </w:r>
      <w:r w:rsidRPr="00E37E04">
        <w:rPr>
          <w:rFonts w:ascii="Times New Roman" w:hAnsi="Times New Roman" w:cs="Times New Roman"/>
          <w:sz w:val="24"/>
          <w:szCs w:val="24"/>
        </w:rPr>
        <w:t>, if a user faces constraints on time (e.g., latency requirements) or money (e.g., budget requirements), these c</w:t>
      </w:r>
      <w:r w:rsidR="002502FC" w:rsidRPr="00E37E04">
        <w:rPr>
          <w:rFonts w:ascii="Times New Roman" w:hAnsi="Times New Roman" w:cs="Times New Roman"/>
          <w:sz w:val="24"/>
          <w:szCs w:val="24"/>
        </w:rPr>
        <w:t>an be incorporated to find the</w:t>
      </w:r>
      <w:r w:rsidRPr="00E37E04">
        <w:rPr>
          <w:rFonts w:ascii="Times New Roman" w:hAnsi="Times New Roman" w:cs="Times New Roman"/>
          <w:sz w:val="24"/>
          <w:szCs w:val="24"/>
        </w:rPr>
        <w:t xml:space="preserve"> optimal </w:t>
      </w:r>
      <w:r w:rsidR="002502FC" w:rsidRPr="00E37E04">
        <w:rPr>
          <w:rFonts w:ascii="Times New Roman" w:hAnsi="Times New Roman" w:cs="Times New Roman"/>
          <w:sz w:val="24"/>
          <w:szCs w:val="24"/>
        </w:rPr>
        <w:t>configuration</w:t>
      </w:r>
      <w:r w:rsidRPr="00E37E04">
        <w:rPr>
          <w:rFonts w:ascii="Times New Roman" w:hAnsi="Times New Roman" w:cs="Times New Roman"/>
          <w:sz w:val="24"/>
          <w:szCs w:val="24"/>
        </w:rPr>
        <w:t xml:space="preserve"> within the </w:t>
      </w:r>
      <w:r w:rsidR="002502FC" w:rsidRPr="00E37E04">
        <w:rPr>
          <w:rFonts w:ascii="Times New Roman" w:hAnsi="Times New Roman" w:cs="Times New Roman"/>
          <w:sz w:val="24"/>
          <w:szCs w:val="24"/>
        </w:rPr>
        <w:t>allowable</w:t>
      </w:r>
      <w:r w:rsidRPr="00E37E04">
        <w:rPr>
          <w:rFonts w:ascii="Times New Roman" w:hAnsi="Times New Roman" w:cs="Times New Roman"/>
          <w:sz w:val="24"/>
          <w:szCs w:val="24"/>
        </w:rPr>
        <w:t xml:space="preserve"> space. </w:t>
      </w:r>
    </w:p>
    <w:p w14:paraId="2C7E9819" w14:textId="2807E642" w:rsidR="00D15052" w:rsidRPr="00A20E63" w:rsidRDefault="00D15052" w:rsidP="00DA1171">
      <w:pPr>
        <w:pStyle w:val="Heading1"/>
        <w:spacing w:before="0" w:line="240" w:lineRule="auto"/>
        <w:rPr>
          <w:rFonts w:ascii="Times New Roman" w:hAnsi="Times New Roman" w:cs="Times New Roman"/>
          <w:b/>
          <w:sz w:val="32"/>
          <w:szCs w:val="32"/>
        </w:rPr>
      </w:pPr>
      <w:bookmarkStart w:id="28" w:name="_Toc351117851"/>
      <w:r w:rsidRPr="00A20E63">
        <w:rPr>
          <w:rFonts w:ascii="Times New Roman" w:hAnsi="Times New Roman" w:cs="Times New Roman"/>
          <w:b/>
          <w:sz w:val="32"/>
          <w:szCs w:val="32"/>
        </w:rPr>
        <w:t>Hypotheses</w:t>
      </w:r>
      <w:bookmarkEnd w:id="28"/>
      <w:r w:rsidRPr="00A20E63">
        <w:rPr>
          <w:rFonts w:ascii="Times New Roman" w:hAnsi="Times New Roman" w:cs="Times New Roman"/>
          <w:b/>
          <w:sz w:val="32"/>
          <w:szCs w:val="32"/>
        </w:rPr>
        <w:t xml:space="preserve"> </w:t>
      </w:r>
    </w:p>
    <w:p w14:paraId="31F7DB57" w14:textId="45BCDE00" w:rsidR="00D15052" w:rsidRPr="00E37E04" w:rsidRDefault="00C2424C" w:rsidP="00DA1171">
      <w:pPr>
        <w:pStyle w:val="BodyText"/>
        <w:spacing w:before="0" w:after="0" w:line="240" w:lineRule="auto"/>
        <w:rPr>
          <w:rFonts w:ascii="Times New Roman" w:hAnsi="Times New Roman"/>
          <w:sz w:val="24"/>
          <w:szCs w:val="24"/>
        </w:rPr>
      </w:pPr>
      <w:r w:rsidRPr="00E37E04">
        <w:rPr>
          <w:rFonts w:ascii="Times New Roman" w:hAnsi="Times New Roman"/>
          <w:sz w:val="24"/>
          <w:szCs w:val="24"/>
        </w:rPr>
        <w:t>The remainder of this thesis addresses several hypotheses based on this framework. Specifically, I hypothesize that:</w:t>
      </w:r>
    </w:p>
    <w:p w14:paraId="2AA98E17" w14:textId="409649CC" w:rsidR="00C2424C" w:rsidRPr="00E37E04" w:rsidRDefault="00C2424C" w:rsidP="00DA1171">
      <w:pPr>
        <w:pStyle w:val="BodyText"/>
        <w:numPr>
          <w:ilvl w:val="1"/>
          <w:numId w:val="4"/>
        </w:numPr>
        <w:spacing w:before="0" w:after="0" w:line="240" w:lineRule="auto"/>
        <w:rPr>
          <w:rFonts w:ascii="Times New Roman" w:hAnsi="Times New Roman"/>
          <w:sz w:val="24"/>
          <w:szCs w:val="24"/>
        </w:rPr>
      </w:pPr>
      <w:r w:rsidRPr="00E37E04">
        <w:rPr>
          <w:rFonts w:ascii="Times New Roman" w:hAnsi="Times New Roman"/>
          <w:sz w:val="24"/>
          <w:szCs w:val="24"/>
        </w:rPr>
        <w:t>for any SDM, there exists an optimal configuration of data and hardware that maximizes SDM accuracy while jointly minimizing the time and cost of modeling;</w:t>
      </w:r>
    </w:p>
    <w:p w14:paraId="726D55DB" w14:textId="40345F47" w:rsidR="00C2424C" w:rsidRPr="00E37E04" w:rsidRDefault="00C12536" w:rsidP="00DA1171">
      <w:pPr>
        <w:pStyle w:val="BodyText"/>
        <w:numPr>
          <w:ilvl w:val="1"/>
          <w:numId w:val="4"/>
        </w:numPr>
        <w:spacing w:before="0" w:after="0" w:line="240" w:lineRule="auto"/>
        <w:rPr>
          <w:rFonts w:ascii="Times New Roman" w:hAnsi="Times New Roman"/>
          <w:sz w:val="24"/>
          <w:szCs w:val="24"/>
        </w:rPr>
      </w:pPr>
      <w:r w:rsidRPr="00E37E04">
        <w:rPr>
          <w:rFonts w:ascii="Times New Roman" w:hAnsi="Times New Roman"/>
          <w:sz w:val="24"/>
          <w:szCs w:val="24"/>
        </w:rPr>
        <w:t xml:space="preserve">choice of </w:t>
      </w:r>
      <w:r w:rsidR="00C2424C" w:rsidRPr="00E37E04">
        <w:rPr>
          <w:rFonts w:ascii="Times New Roman" w:hAnsi="Times New Roman"/>
          <w:sz w:val="24"/>
          <w:szCs w:val="24"/>
        </w:rPr>
        <w:t xml:space="preserve">hardware </w:t>
      </w:r>
      <w:r w:rsidRPr="00E37E04">
        <w:rPr>
          <w:rFonts w:ascii="Times New Roman" w:hAnsi="Times New Roman"/>
          <w:sz w:val="24"/>
          <w:szCs w:val="24"/>
        </w:rPr>
        <w:t xml:space="preserve">configuration </w:t>
      </w:r>
      <w:r w:rsidR="00C2424C" w:rsidRPr="00E37E04">
        <w:rPr>
          <w:rFonts w:ascii="Times New Roman" w:hAnsi="Times New Roman"/>
          <w:sz w:val="24"/>
          <w:szCs w:val="24"/>
        </w:rPr>
        <w:t>will affect the runtime of the SDMs, but not the accuracy;</w:t>
      </w:r>
      <w:r w:rsidR="001C00C6" w:rsidRPr="00E37E04">
        <w:rPr>
          <w:rFonts w:ascii="Times New Roman" w:hAnsi="Times New Roman"/>
          <w:sz w:val="24"/>
          <w:szCs w:val="24"/>
        </w:rPr>
        <w:t xml:space="preserve"> and</w:t>
      </w:r>
    </w:p>
    <w:p w14:paraId="6099E8C8" w14:textId="34380235" w:rsidR="00C2424C" w:rsidRPr="00E37E04" w:rsidRDefault="00C2424C" w:rsidP="00DA1171">
      <w:pPr>
        <w:pStyle w:val="BodyText"/>
        <w:numPr>
          <w:ilvl w:val="1"/>
          <w:numId w:val="4"/>
        </w:numPr>
        <w:spacing w:before="0" w:after="0" w:line="240" w:lineRule="auto"/>
        <w:rPr>
          <w:rFonts w:ascii="Times New Roman" w:hAnsi="Times New Roman"/>
          <w:sz w:val="24"/>
          <w:szCs w:val="24"/>
        </w:rPr>
      </w:pPr>
      <w:r w:rsidRPr="00E37E04">
        <w:rPr>
          <w:rFonts w:ascii="Times New Roman" w:hAnsi="Times New Roman"/>
          <w:sz w:val="24"/>
          <w:szCs w:val="24"/>
        </w:rPr>
        <w:t>data volume will affect both the run</w:t>
      </w:r>
      <w:r w:rsidR="001C00C6" w:rsidRPr="00E37E04">
        <w:rPr>
          <w:rFonts w:ascii="Times New Roman" w:hAnsi="Times New Roman"/>
          <w:sz w:val="24"/>
          <w:szCs w:val="24"/>
        </w:rPr>
        <w:t>time and accuracy of the SDM.</w:t>
      </w:r>
    </w:p>
    <w:p w14:paraId="715499C2" w14:textId="67AA8017" w:rsidR="001C00C6" w:rsidRPr="00C92AEB" w:rsidRDefault="00C2424C" w:rsidP="00DA1171">
      <w:pPr>
        <w:pStyle w:val="FirstParagraph"/>
        <w:spacing w:before="0" w:after="0" w:line="240" w:lineRule="auto"/>
        <w:rPr>
          <w:rFonts w:ascii="Times New Roman" w:hAnsi="Times New Roman" w:cs="Times New Roman"/>
          <w:sz w:val="24"/>
          <w:szCs w:val="24"/>
        </w:rPr>
      </w:pPr>
      <w:r w:rsidRPr="00E37E04">
        <w:rPr>
          <w:rFonts w:ascii="Times New Roman" w:hAnsi="Times New Roman" w:cs="Times New Roman"/>
          <w:sz w:val="24"/>
          <w:szCs w:val="24"/>
        </w:rPr>
        <w:t xml:space="preserve">In the study, I characterize data as the number of training examples and the number of environmental covariates used to fit the model. I characterize hardware as the number of CPUs and amount of memory, in gigabytes (GB), of the VM on which the SDM is run. I use four SDM algorithms that </w:t>
      </w:r>
      <w:r w:rsidR="00EC3736" w:rsidRPr="00E37E04">
        <w:rPr>
          <w:rFonts w:ascii="Times New Roman" w:hAnsi="Times New Roman" w:cs="Times New Roman"/>
          <w:sz w:val="24"/>
          <w:szCs w:val="24"/>
        </w:rPr>
        <w:t xml:space="preserve">are widely used and </w:t>
      </w:r>
      <w:r w:rsidRPr="00E37E04">
        <w:rPr>
          <w:rFonts w:ascii="Times New Roman" w:hAnsi="Times New Roman" w:cs="Times New Roman"/>
          <w:sz w:val="24"/>
          <w:szCs w:val="24"/>
        </w:rPr>
        <w:t xml:space="preserve">have shown competitive accuracy results in the literature: multivariate adaptive regression splines (MARS, Leathwick et al., 2006), gradient boosted regression trees (GBM-BRT, Elith et al., 2008; Friedman, 2001; Natekin, 2013), generalized additive models (GAM, Guisan et al., 2002; Yee &amp; Mitchell, 1991), and Random Forests (Breiman, 2006; Elith &amp; Graham, 2009).  </w:t>
      </w:r>
      <w:r w:rsidR="00D9620E" w:rsidRPr="00E37E04">
        <w:rPr>
          <w:rFonts w:ascii="Times New Roman" w:hAnsi="Times New Roman" w:cs="Times New Roman"/>
          <w:sz w:val="24"/>
          <w:szCs w:val="24"/>
        </w:rPr>
        <w:t xml:space="preserve">Maxent is excluded because (1) it is written in Java, with only R bindings linking it to the R platform and (2) it is not open source, being instead distributed as a black-box algorithm. </w:t>
      </w:r>
      <w:r w:rsidRPr="00E37E04">
        <w:rPr>
          <w:rFonts w:ascii="Times New Roman" w:hAnsi="Times New Roman" w:cs="Times New Roman"/>
          <w:sz w:val="24"/>
          <w:szCs w:val="24"/>
        </w:rPr>
        <w:t xml:space="preserve">The experimental design </w:t>
      </w:r>
      <w:r w:rsidR="00EC3736" w:rsidRPr="00E37E04">
        <w:rPr>
          <w:rFonts w:ascii="Times New Roman" w:hAnsi="Times New Roman" w:cs="Times New Roman"/>
          <w:sz w:val="24"/>
          <w:szCs w:val="24"/>
        </w:rPr>
        <w:t xml:space="preserve">is </w:t>
      </w:r>
      <w:r w:rsidRPr="00E37E04">
        <w:rPr>
          <w:rFonts w:ascii="Times New Roman" w:hAnsi="Times New Roman" w:cs="Times New Roman"/>
          <w:sz w:val="24"/>
          <w:szCs w:val="24"/>
        </w:rPr>
        <w:t xml:space="preserve">meant to mimic actual use cases, </w:t>
      </w:r>
      <w:r w:rsidR="007D13B0" w:rsidRPr="00E37E04">
        <w:rPr>
          <w:rFonts w:ascii="Times New Roman" w:hAnsi="Times New Roman" w:cs="Times New Roman"/>
          <w:sz w:val="24"/>
          <w:szCs w:val="24"/>
        </w:rPr>
        <w:t xml:space="preserve">and </w:t>
      </w:r>
      <w:r w:rsidR="00EC3736" w:rsidRPr="00E37E04">
        <w:rPr>
          <w:rFonts w:ascii="Times New Roman" w:hAnsi="Times New Roman" w:cs="Times New Roman"/>
          <w:sz w:val="24"/>
          <w:szCs w:val="24"/>
        </w:rPr>
        <w:t xml:space="preserve">is </w:t>
      </w:r>
      <w:r w:rsidR="007D13B0" w:rsidRPr="00E37E04">
        <w:rPr>
          <w:rFonts w:ascii="Times New Roman" w:hAnsi="Times New Roman" w:cs="Times New Roman"/>
          <w:sz w:val="24"/>
          <w:szCs w:val="24"/>
        </w:rPr>
        <w:t>performed using popular implementations of the algorithms in R.</w:t>
      </w:r>
    </w:p>
    <w:p w14:paraId="2883CC8A" w14:textId="634AA312" w:rsidR="009E773D" w:rsidRPr="00A20E63" w:rsidRDefault="00AC34D2" w:rsidP="00DA1171">
      <w:pPr>
        <w:pStyle w:val="Heading1"/>
        <w:spacing w:before="0" w:line="240" w:lineRule="auto"/>
        <w:rPr>
          <w:rFonts w:ascii="Times New Roman" w:hAnsi="Times New Roman" w:cs="Times New Roman"/>
          <w:b/>
          <w:sz w:val="32"/>
          <w:szCs w:val="32"/>
        </w:rPr>
      </w:pPr>
      <w:bookmarkStart w:id="29" w:name="methods"/>
      <w:bookmarkStart w:id="30" w:name="_Toc351117852"/>
      <w:bookmarkEnd w:id="29"/>
      <w:r w:rsidRPr="00A20E63">
        <w:rPr>
          <w:rFonts w:ascii="Times New Roman" w:hAnsi="Times New Roman" w:cs="Times New Roman"/>
          <w:b/>
          <w:sz w:val="32"/>
          <w:szCs w:val="32"/>
        </w:rPr>
        <w:t>Methods</w:t>
      </w:r>
      <w:bookmarkEnd w:id="30"/>
    </w:p>
    <w:p w14:paraId="5789C6EF" w14:textId="77777777" w:rsidR="00F94FEE" w:rsidRPr="001A4B99" w:rsidRDefault="00AC34D2" w:rsidP="00A20E63">
      <w:pPr>
        <w:pStyle w:val="Heading2"/>
      </w:pPr>
      <w:bookmarkStart w:id="31" w:name="approach"/>
      <w:bookmarkStart w:id="32" w:name="limitations-and-assumptions"/>
      <w:bookmarkStart w:id="33" w:name="data-collection"/>
      <w:bookmarkStart w:id="34" w:name="_Toc351117853"/>
      <w:bookmarkEnd w:id="31"/>
      <w:bookmarkEnd w:id="32"/>
      <w:bookmarkEnd w:id="33"/>
      <w:r w:rsidRPr="001A4B99">
        <w:t>Data Collection</w:t>
      </w:r>
      <w:bookmarkEnd w:id="34"/>
    </w:p>
    <w:p w14:paraId="5BA198BD" w14:textId="4348D5B5" w:rsidR="00F94FEE" w:rsidRPr="00A20E63" w:rsidRDefault="003128D6" w:rsidP="00A20E63">
      <w:pPr>
        <w:pStyle w:val="Heading3"/>
        <w:rPr>
          <w:sz w:val="24"/>
          <w:szCs w:val="24"/>
        </w:rPr>
      </w:pPr>
      <w:bookmarkStart w:id="35" w:name="sdm-data-preparation"/>
      <w:bookmarkStart w:id="36" w:name="_Toc351117854"/>
      <w:bookmarkEnd w:id="35"/>
      <w:r w:rsidRPr="00A20E63">
        <w:rPr>
          <w:sz w:val="24"/>
          <w:szCs w:val="24"/>
        </w:rPr>
        <w:t>SDM</w:t>
      </w:r>
      <w:r w:rsidR="001A4B99" w:rsidRPr="00A20E63">
        <w:rPr>
          <w:sz w:val="24"/>
          <w:szCs w:val="24"/>
        </w:rPr>
        <w:t xml:space="preserve"> data preparation</w:t>
      </w:r>
      <w:bookmarkEnd w:id="36"/>
    </w:p>
    <w:p w14:paraId="616D7A4D" w14:textId="0700D710" w:rsidR="00F94FEE" w:rsidRPr="00E37E04" w:rsidRDefault="00C2424C" w:rsidP="00DA1171">
      <w:pPr>
        <w:pStyle w:val="FirstParagraph"/>
        <w:spacing w:before="0" w:after="0" w:line="240" w:lineRule="auto"/>
        <w:ind w:firstLine="720"/>
        <w:rPr>
          <w:rFonts w:ascii="Times New Roman" w:hAnsi="Times New Roman" w:cs="Times New Roman"/>
          <w:sz w:val="24"/>
          <w:szCs w:val="24"/>
        </w:rPr>
      </w:pPr>
      <w:r w:rsidRPr="00E37E04">
        <w:rPr>
          <w:rFonts w:ascii="Times New Roman" w:hAnsi="Times New Roman" w:cs="Times New Roman"/>
          <w:sz w:val="24"/>
          <w:szCs w:val="24"/>
        </w:rPr>
        <w:t>Systematic, controlled</w:t>
      </w:r>
      <w:r w:rsidR="007D13B0" w:rsidRPr="00E37E04">
        <w:rPr>
          <w:rFonts w:ascii="Times New Roman" w:hAnsi="Times New Roman" w:cs="Times New Roman"/>
          <w:sz w:val="24"/>
          <w:szCs w:val="24"/>
        </w:rPr>
        <w:t xml:space="preserve"> observation</w:t>
      </w:r>
      <w:r w:rsidRPr="00E37E04">
        <w:rPr>
          <w:rFonts w:ascii="Times New Roman" w:hAnsi="Times New Roman" w:cs="Times New Roman"/>
          <w:sz w:val="24"/>
          <w:szCs w:val="24"/>
        </w:rPr>
        <w:t xml:space="preserve"> of SDM run time and accuracy </w:t>
      </w:r>
      <w:r w:rsidR="007D13B0" w:rsidRPr="00E37E04">
        <w:rPr>
          <w:rFonts w:ascii="Times New Roman" w:hAnsi="Times New Roman" w:cs="Times New Roman"/>
          <w:sz w:val="24"/>
          <w:szCs w:val="24"/>
        </w:rPr>
        <w:t>on a complete set of data and hardware configurations was</w:t>
      </w:r>
      <w:r w:rsidRPr="00E37E04">
        <w:rPr>
          <w:rFonts w:ascii="Times New Roman" w:hAnsi="Times New Roman" w:cs="Times New Roman"/>
          <w:sz w:val="24"/>
          <w:szCs w:val="24"/>
        </w:rPr>
        <w:t xml:space="preserve"> completed </w:t>
      </w:r>
      <w:r w:rsidR="009E773D" w:rsidRPr="00E37E04">
        <w:rPr>
          <w:rFonts w:ascii="Times New Roman" w:hAnsi="Times New Roman" w:cs="Times New Roman"/>
          <w:sz w:val="24"/>
          <w:szCs w:val="24"/>
        </w:rPr>
        <w:t xml:space="preserve">using </w:t>
      </w:r>
      <w:r w:rsidR="00AC34D2" w:rsidRPr="00E37E04">
        <w:rPr>
          <w:rFonts w:ascii="Times New Roman" w:hAnsi="Times New Roman" w:cs="Times New Roman"/>
          <w:sz w:val="24"/>
          <w:szCs w:val="24"/>
        </w:rPr>
        <w:t xml:space="preserve">the R statistical </w:t>
      </w:r>
      <w:r w:rsidRPr="00E37E04">
        <w:rPr>
          <w:rFonts w:ascii="Times New Roman" w:hAnsi="Times New Roman" w:cs="Times New Roman"/>
          <w:sz w:val="24"/>
          <w:szCs w:val="24"/>
        </w:rPr>
        <w:t xml:space="preserve">environment (R Core Team, 2016). </w:t>
      </w:r>
      <w:r w:rsidR="007D13B0" w:rsidRPr="00E37E04">
        <w:rPr>
          <w:rFonts w:ascii="Times New Roman" w:hAnsi="Times New Roman" w:cs="Times New Roman"/>
          <w:sz w:val="24"/>
          <w:szCs w:val="24"/>
        </w:rPr>
        <w:t>Each SDM was fit with</w:t>
      </w:r>
      <w:r w:rsidR="009E773D" w:rsidRPr="00E37E04">
        <w:rPr>
          <w:rFonts w:ascii="Times New Roman" w:hAnsi="Times New Roman" w:cs="Times New Roman"/>
          <w:sz w:val="24"/>
          <w:szCs w:val="24"/>
        </w:rPr>
        <w:t xml:space="preserve"> </w:t>
      </w:r>
      <w:r w:rsidR="00AC34D2" w:rsidRPr="00E37E04">
        <w:rPr>
          <w:rFonts w:ascii="Times New Roman" w:hAnsi="Times New Roman" w:cs="Times New Roman"/>
          <w:sz w:val="24"/>
          <w:szCs w:val="24"/>
        </w:rPr>
        <w:t>the sta</w:t>
      </w:r>
      <w:r w:rsidR="007D13B0" w:rsidRPr="00E37E04">
        <w:rPr>
          <w:rFonts w:ascii="Times New Roman" w:hAnsi="Times New Roman" w:cs="Times New Roman"/>
          <w:sz w:val="24"/>
          <w:szCs w:val="24"/>
        </w:rPr>
        <w:t>ndard package for that model</w:t>
      </w:r>
      <w:r w:rsidR="009E773D" w:rsidRPr="00E37E04">
        <w:rPr>
          <w:rFonts w:ascii="Times New Roman" w:hAnsi="Times New Roman" w:cs="Times New Roman"/>
          <w:sz w:val="24"/>
          <w:szCs w:val="24"/>
        </w:rPr>
        <w:t xml:space="preserve"> for</w:t>
      </w:r>
      <w:r w:rsidR="007D13B0" w:rsidRPr="00E37E04">
        <w:rPr>
          <w:rFonts w:ascii="Times New Roman" w:hAnsi="Times New Roman" w:cs="Times New Roman"/>
          <w:sz w:val="24"/>
          <w:szCs w:val="24"/>
        </w:rPr>
        <w:t xml:space="preserve"> use with</w:t>
      </w:r>
      <w:r w:rsidR="009E773D" w:rsidRPr="00E37E04">
        <w:rPr>
          <w:rFonts w:ascii="Times New Roman" w:hAnsi="Times New Roman" w:cs="Times New Roman"/>
          <w:sz w:val="24"/>
          <w:szCs w:val="24"/>
        </w:rPr>
        <w:t xml:space="preserve"> SDM</w:t>
      </w:r>
      <w:r w:rsidR="00AC34D2" w:rsidRPr="00E37E04">
        <w:rPr>
          <w:rFonts w:ascii="Times New Roman" w:hAnsi="Times New Roman" w:cs="Times New Roman"/>
          <w:sz w:val="24"/>
          <w:szCs w:val="24"/>
        </w:rPr>
        <w:t xml:space="preserve">. </w:t>
      </w:r>
      <w:r w:rsidR="007D13B0" w:rsidRPr="00E37E04">
        <w:rPr>
          <w:rFonts w:ascii="Times New Roman" w:hAnsi="Times New Roman" w:cs="Times New Roman"/>
          <w:sz w:val="24"/>
          <w:szCs w:val="24"/>
        </w:rPr>
        <w:t xml:space="preserve">Specifically, </w:t>
      </w:r>
      <w:r w:rsidR="00AC34D2" w:rsidRPr="00E37E04">
        <w:rPr>
          <w:rFonts w:ascii="Times New Roman" w:hAnsi="Times New Roman" w:cs="Times New Roman"/>
          <w:sz w:val="24"/>
          <w:szCs w:val="24"/>
        </w:rPr>
        <w:t>GBM-BRT models were fit using the</w:t>
      </w:r>
      <w:r w:rsidR="007D13B0" w:rsidRPr="00E37E04">
        <w:rPr>
          <w:rFonts w:ascii="Times New Roman" w:hAnsi="Times New Roman" w:cs="Times New Roman"/>
          <w:sz w:val="24"/>
          <w:szCs w:val="24"/>
        </w:rPr>
        <w:t xml:space="preserve"> dismo</w:t>
      </w:r>
      <w:r w:rsidR="00AC34D2" w:rsidRPr="00E37E04">
        <w:rPr>
          <w:rFonts w:ascii="Times New Roman" w:hAnsi="Times New Roman" w:cs="Times New Roman"/>
          <w:sz w:val="24"/>
          <w:szCs w:val="24"/>
        </w:rPr>
        <w:t xml:space="preserve"> package version 1.1-1</w:t>
      </w:r>
      <w:r w:rsidR="00E71152" w:rsidRPr="00E37E04">
        <w:rPr>
          <w:rFonts w:ascii="Times New Roman" w:hAnsi="Times New Roman" w:cs="Times New Roman"/>
          <w:sz w:val="24"/>
          <w:szCs w:val="24"/>
        </w:rPr>
        <w:t xml:space="preserve"> (Hijmans et al., 2016)</w:t>
      </w:r>
      <w:r w:rsidR="009E773D" w:rsidRPr="00E37E04">
        <w:rPr>
          <w:rFonts w:ascii="Times New Roman" w:hAnsi="Times New Roman" w:cs="Times New Roman"/>
          <w:sz w:val="24"/>
          <w:szCs w:val="24"/>
        </w:rPr>
        <w:t xml:space="preserve">, </w:t>
      </w:r>
      <w:r w:rsidR="00AC34D2" w:rsidRPr="00E37E04">
        <w:rPr>
          <w:rFonts w:ascii="Times New Roman" w:hAnsi="Times New Roman" w:cs="Times New Roman"/>
          <w:sz w:val="24"/>
          <w:szCs w:val="24"/>
        </w:rPr>
        <w:t>GAMs using the</w:t>
      </w:r>
      <w:r w:rsidR="007D13B0" w:rsidRPr="00E37E04">
        <w:rPr>
          <w:rFonts w:ascii="Times New Roman" w:hAnsi="Times New Roman" w:cs="Times New Roman"/>
          <w:sz w:val="24"/>
          <w:szCs w:val="24"/>
        </w:rPr>
        <w:t xml:space="preserve"> gam </w:t>
      </w:r>
      <w:r w:rsidR="00AC34D2" w:rsidRPr="00E37E04">
        <w:rPr>
          <w:rFonts w:ascii="Times New Roman" w:hAnsi="Times New Roman" w:cs="Times New Roman"/>
          <w:sz w:val="24"/>
          <w:szCs w:val="24"/>
        </w:rPr>
        <w:t>package, version 1.12 (Hastie, 2015), MARS using the</w:t>
      </w:r>
      <w:r w:rsidR="007D13B0" w:rsidRPr="00E37E04">
        <w:rPr>
          <w:rFonts w:ascii="Times New Roman" w:hAnsi="Times New Roman" w:cs="Times New Roman"/>
          <w:sz w:val="24"/>
          <w:szCs w:val="24"/>
        </w:rPr>
        <w:t xml:space="preserve"> earth </w:t>
      </w:r>
      <w:r w:rsidR="009E773D" w:rsidRPr="00E37E04">
        <w:rPr>
          <w:rFonts w:ascii="Times New Roman" w:hAnsi="Times New Roman" w:cs="Times New Roman"/>
          <w:sz w:val="24"/>
          <w:szCs w:val="24"/>
        </w:rPr>
        <w:t>package version 4.4.4 (</w:t>
      </w:r>
      <w:r w:rsidR="00A6230A" w:rsidRPr="00E37E04">
        <w:rPr>
          <w:rFonts w:ascii="Times New Roman" w:hAnsi="Times New Roman" w:cs="Times New Roman"/>
          <w:sz w:val="24"/>
          <w:szCs w:val="24"/>
        </w:rPr>
        <w:t>Milborrow</w:t>
      </w:r>
      <w:r w:rsidR="00AC34D2" w:rsidRPr="00E37E04">
        <w:rPr>
          <w:rFonts w:ascii="Times New Roman" w:hAnsi="Times New Roman" w:cs="Times New Roman"/>
          <w:sz w:val="24"/>
          <w:szCs w:val="24"/>
        </w:rPr>
        <w:t xml:space="preserve">, 2016), and </w:t>
      </w:r>
      <w:r w:rsidR="007D13B0" w:rsidRPr="00E37E04">
        <w:rPr>
          <w:rFonts w:ascii="Times New Roman" w:hAnsi="Times New Roman" w:cs="Times New Roman"/>
          <w:sz w:val="24"/>
          <w:szCs w:val="24"/>
        </w:rPr>
        <w:t>RF</w:t>
      </w:r>
      <w:r w:rsidR="00AC34D2" w:rsidRPr="00E37E04">
        <w:rPr>
          <w:rFonts w:ascii="Times New Roman" w:hAnsi="Times New Roman" w:cs="Times New Roman"/>
          <w:sz w:val="24"/>
          <w:szCs w:val="24"/>
        </w:rPr>
        <w:t xml:space="preserve"> </w:t>
      </w:r>
      <w:r w:rsidR="007D13B0" w:rsidRPr="00E37E04">
        <w:rPr>
          <w:rFonts w:ascii="Times New Roman" w:hAnsi="Times New Roman" w:cs="Times New Roman"/>
          <w:sz w:val="24"/>
          <w:szCs w:val="24"/>
        </w:rPr>
        <w:t>using</w:t>
      </w:r>
      <w:r w:rsidR="00AC34D2" w:rsidRPr="00E37E04">
        <w:rPr>
          <w:rFonts w:ascii="Times New Roman" w:hAnsi="Times New Roman" w:cs="Times New Roman"/>
          <w:sz w:val="24"/>
          <w:szCs w:val="24"/>
        </w:rPr>
        <w:t xml:space="preserve"> the</w:t>
      </w:r>
      <w:r w:rsidR="007D13B0" w:rsidRPr="00E37E04">
        <w:rPr>
          <w:rFonts w:ascii="Times New Roman" w:hAnsi="Times New Roman" w:cs="Times New Roman"/>
          <w:sz w:val="24"/>
          <w:szCs w:val="24"/>
        </w:rPr>
        <w:t xml:space="preserve"> randomforest package version 4.6-12 </w:t>
      </w:r>
      <w:r w:rsidR="00AC34D2" w:rsidRPr="00E37E04">
        <w:rPr>
          <w:rFonts w:ascii="Times New Roman" w:hAnsi="Times New Roman" w:cs="Times New Roman"/>
          <w:sz w:val="24"/>
          <w:szCs w:val="24"/>
        </w:rPr>
        <w:t xml:space="preserve">(Liaw &amp; Wiener, 2002). </w:t>
      </w:r>
    </w:p>
    <w:p w14:paraId="3FF9CE8A" w14:textId="034917B8" w:rsidR="00F94FEE" w:rsidRPr="00E37E04" w:rsidRDefault="00AC34D2" w:rsidP="00DA1171">
      <w:pPr>
        <w:pStyle w:val="BodyText"/>
        <w:spacing w:before="0" w:after="0" w:line="240" w:lineRule="auto"/>
        <w:ind w:firstLine="720"/>
        <w:rPr>
          <w:rFonts w:ascii="Times New Roman" w:hAnsi="Times New Roman" w:cs="Times New Roman"/>
          <w:sz w:val="24"/>
          <w:szCs w:val="24"/>
        </w:rPr>
      </w:pPr>
      <w:r w:rsidRPr="00E37E04">
        <w:rPr>
          <w:rFonts w:ascii="Times New Roman" w:hAnsi="Times New Roman" w:cs="Times New Roman"/>
          <w:sz w:val="24"/>
          <w:szCs w:val="24"/>
        </w:rPr>
        <w:lastRenderedPageBreak/>
        <w:t xml:space="preserve">Each SDM was fit using fossil pollen </w:t>
      </w:r>
      <w:r w:rsidR="007D13B0" w:rsidRPr="00E37E04">
        <w:rPr>
          <w:rFonts w:ascii="Times New Roman" w:hAnsi="Times New Roman" w:cs="Times New Roman"/>
          <w:sz w:val="24"/>
          <w:szCs w:val="24"/>
        </w:rPr>
        <w:t xml:space="preserve">occurrence </w:t>
      </w:r>
      <w:r w:rsidRPr="00E37E04">
        <w:rPr>
          <w:rFonts w:ascii="Times New Roman" w:hAnsi="Times New Roman" w:cs="Times New Roman"/>
          <w:sz w:val="24"/>
          <w:szCs w:val="24"/>
        </w:rPr>
        <w:t xml:space="preserve">data obtained from the Neotoma Paleoecological Database in April 2016. </w:t>
      </w:r>
      <w:r w:rsidR="001C00C6" w:rsidRPr="00E37E04">
        <w:rPr>
          <w:rFonts w:ascii="Times New Roman" w:hAnsi="Times New Roman" w:cs="Times New Roman"/>
          <w:sz w:val="24"/>
          <w:szCs w:val="24"/>
        </w:rPr>
        <w:t xml:space="preserve">Neotoma was selected as the provider of occurrence data due to its </w:t>
      </w:r>
      <w:r w:rsidR="006F57D0" w:rsidRPr="00E37E04">
        <w:rPr>
          <w:rFonts w:ascii="Times New Roman" w:hAnsi="Times New Roman" w:cs="Times New Roman"/>
          <w:sz w:val="24"/>
          <w:szCs w:val="24"/>
        </w:rPr>
        <w:t xml:space="preserve">rich coverage in space and time in North America since the last glacial maximum. However, Neotoma is just one instance of occurrence data -- similar analyses could be undertaken with records from other databases, such as GBIF or PBDB. </w:t>
      </w:r>
      <w:r w:rsidRPr="00E37E04">
        <w:rPr>
          <w:rFonts w:ascii="Times New Roman" w:hAnsi="Times New Roman" w:cs="Times New Roman"/>
          <w:sz w:val="24"/>
          <w:szCs w:val="24"/>
        </w:rPr>
        <w:t xml:space="preserve">All records for the genera </w:t>
      </w:r>
      <w:r w:rsidRPr="00E37E04">
        <w:rPr>
          <w:rFonts w:ascii="Times New Roman" w:hAnsi="Times New Roman" w:cs="Times New Roman"/>
          <w:i/>
          <w:sz w:val="24"/>
          <w:szCs w:val="24"/>
        </w:rPr>
        <w:t>Picea</w:t>
      </w:r>
      <w:r w:rsidRPr="00E37E04">
        <w:rPr>
          <w:rFonts w:ascii="Times New Roman" w:hAnsi="Times New Roman" w:cs="Times New Roman"/>
          <w:sz w:val="24"/>
          <w:szCs w:val="24"/>
        </w:rPr>
        <w:t xml:space="preserve"> (spruce), </w:t>
      </w:r>
      <w:r w:rsidRPr="00E37E04">
        <w:rPr>
          <w:rFonts w:ascii="Times New Roman" w:hAnsi="Times New Roman" w:cs="Times New Roman"/>
          <w:i/>
          <w:sz w:val="24"/>
          <w:szCs w:val="24"/>
        </w:rPr>
        <w:t>Quercus</w:t>
      </w:r>
      <w:r w:rsidRPr="00E37E04">
        <w:rPr>
          <w:rFonts w:ascii="Times New Roman" w:hAnsi="Times New Roman" w:cs="Times New Roman"/>
          <w:sz w:val="24"/>
          <w:szCs w:val="24"/>
        </w:rPr>
        <w:t xml:space="preserve"> (oak), </w:t>
      </w:r>
      <w:r w:rsidRPr="00E37E04">
        <w:rPr>
          <w:rFonts w:ascii="Times New Roman" w:hAnsi="Times New Roman" w:cs="Times New Roman"/>
          <w:i/>
          <w:sz w:val="24"/>
          <w:szCs w:val="24"/>
        </w:rPr>
        <w:t>Tsuga</w:t>
      </w:r>
      <w:r w:rsidRPr="00E37E04">
        <w:rPr>
          <w:rFonts w:ascii="Times New Roman" w:hAnsi="Times New Roman" w:cs="Times New Roman"/>
          <w:sz w:val="24"/>
          <w:szCs w:val="24"/>
        </w:rPr>
        <w:t xml:space="preserve"> (Hemlock), and </w:t>
      </w:r>
      <w:r w:rsidRPr="00E37E04">
        <w:rPr>
          <w:rFonts w:ascii="Times New Roman" w:hAnsi="Times New Roman" w:cs="Times New Roman"/>
          <w:i/>
          <w:sz w:val="24"/>
          <w:szCs w:val="24"/>
        </w:rPr>
        <w:t>Betula</w:t>
      </w:r>
      <w:r w:rsidRPr="00E37E04">
        <w:rPr>
          <w:rFonts w:ascii="Times New Roman" w:hAnsi="Times New Roman" w:cs="Times New Roman"/>
          <w:sz w:val="24"/>
          <w:szCs w:val="24"/>
        </w:rPr>
        <w:t xml:space="preserve"> (birch) were downloaded </w:t>
      </w:r>
      <w:r w:rsidR="007D13B0" w:rsidRPr="00E37E04">
        <w:rPr>
          <w:rFonts w:ascii="Times New Roman" w:hAnsi="Times New Roman" w:cs="Times New Roman"/>
          <w:sz w:val="24"/>
          <w:szCs w:val="24"/>
        </w:rPr>
        <w:t xml:space="preserve">in R </w:t>
      </w:r>
      <w:r w:rsidRPr="00E37E04">
        <w:rPr>
          <w:rFonts w:ascii="Times New Roman" w:hAnsi="Times New Roman" w:cs="Times New Roman"/>
          <w:sz w:val="24"/>
          <w:szCs w:val="24"/>
        </w:rPr>
        <w:t>using the</w:t>
      </w:r>
      <w:r w:rsidR="007D13B0" w:rsidRPr="00E37E04">
        <w:rPr>
          <w:rFonts w:ascii="Times New Roman" w:hAnsi="Times New Roman" w:cs="Times New Roman"/>
          <w:sz w:val="24"/>
          <w:szCs w:val="24"/>
        </w:rPr>
        <w:t xml:space="preserve"> neotoma </w:t>
      </w:r>
      <w:r w:rsidR="009E773D" w:rsidRPr="00E37E04">
        <w:rPr>
          <w:rFonts w:ascii="Times New Roman" w:hAnsi="Times New Roman" w:cs="Times New Roman"/>
          <w:sz w:val="24"/>
          <w:szCs w:val="24"/>
        </w:rPr>
        <w:t xml:space="preserve">package (Goring et al., 2015), and </w:t>
      </w:r>
      <w:r w:rsidRPr="00E37E04">
        <w:rPr>
          <w:rFonts w:ascii="Times New Roman" w:hAnsi="Times New Roman" w:cs="Times New Roman"/>
          <w:sz w:val="24"/>
          <w:szCs w:val="24"/>
        </w:rPr>
        <w:t xml:space="preserve">filtered to include </w:t>
      </w:r>
      <w:r w:rsidR="007D13B0" w:rsidRPr="00E37E04">
        <w:rPr>
          <w:rFonts w:ascii="Times New Roman" w:hAnsi="Times New Roman" w:cs="Times New Roman"/>
          <w:sz w:val="24"/>
          <w:szCs w:val="24"/>
        </w:rPr>
        <w:t xml:space="preserve">only </w:t>
      </w:r>
      <w:r w:rsidRPr="00E37E04">
        <w:rPr>
          <w:rFonts w:ascii="Times New Roman" w:hAnsi="Times New Roman" w:cs="Times New Roman"/>
          <w:sz w:val="24"/>
          <w:szCs w:val="24"/>
        </w:rPr>
        <w:t xml:space="preserve">those </w:t>
      </w:r>
      <w:r w:rsidR="007D13B0" w:rsidRPr="00E37E04">
        <w:rPr>
          <w:rFonts w:ascii="Times New Roman" w:hAnsi="Times New Roman" w:cs="Times New Roman"/>
          <w:sz w:val="24"/>
          <w:szCs w:val="24"/>
        </w:rPr>
        <w:t xml:space="preserve">records </w:t>
      </w:r>
      <w:r w:rsidR="009E773D" w:rsidRPr="00E37E04">
        <w:rPr>
          <w:rFonts w:ascii="Times New Roman" w:hAnsi="Times New Roman" w:cs="Times New Roman"/>
          <w:sz w:val="24"/>
          <w:szCs w:val="24"/>
        </w:rPr>
        <w:t xml:space="preserve">dated </w:t>
      </w:r>
      <w:r w:rsidR="007D13B0" w:rsidRPr="00E37E04">
        <w:rPr>
          <w:rFonts w:ascii="Times New Roman" w:hAnsi="Times New Roman" w:cs="Times New Roman"/>
          <w:sz w:val="24"/>
          <w:szCs w:val="24"/>
        </w:rPr>
        <w:t xml:space="preserve">to </w:t>
      </w:r>
      <w:r w:rsidR="009E773D" w:rsidRPr="00E37E04">
        <w:rPr>
          <w:rFonts w:ascii="Times New Roman" w:hAnsi="Times New Roman" w:cs="Times New Roman"/>
          <w:sz w:val="24"/>
          <w:szCs w:val="24"/>
        </w:rPr>
        <w:t>within</w:t>
      </w:r>
      <w:r w:rsidR="00E71152" w:rsidRPr="00E37E04">
        <w:rPr>
          <w:rFonts w:ascii="Times New Roman" w:hAnsi="Times New Roman" w:cs="Times New Roman"/>
          <w:sz w:val="24"/>
          <w:szCs w:val="24"/>
        </w:rPr>
        <w:t xml:space="preserve"> the last 22,000 years </w:t>
      </w:r>
      <w:r w:rsidRPr="00E37E04">
        <w:rPr>
          <w:rFonts w:ascii="Times New Roman" w:hAnsi="Times New Roman" w:cs="Times New Roman"/>
          <w:sz w:val="24"/>
          <w:szCs w:val="24"/>
        </w:rPr>
        <w:t xml:space="preserve">and located in North America. For each record, the latitude, longitude, age, and relative abundance of the taxon was retained and stored </w:t>
      </w:r>
      <w:r w:rsidR="00DF0AE6" w:rsidRPr="00E37E04">
        <w:rPr>
          <w:rFonts w:ascii="Times New Roman" w:hAnsi="Times New Roman" w:cs="Times New Roman"/>
          <w:sz w:val="24"/>
          <w:szCs w:val="24"/>
        </w:rPr>
        <w:t>in</w:t>
      </w:r>
      <w:r w:rsidRPr="00E37E04">
        <w:rPr>
          <w:rFonts w:ascii="Times New Roman" w:hAnsi="Times New Roman" w:cs="Times New Roman"/>
          <w:sz w:val="24"/>
          <w:szCs w:val="24"/>
        </w:rPr>
        <w:t xml:space="preserve"> comma</w:t>
      </w:r>
      <w:r w:rsidR="00DF0AE6" w:rsidRPr="00E37E04">
        <w:rPr>
          <w:rFonts w:ascii="Times New Roman" w:hAnsi="Times New Roman" w:cs="Times New Roman"/>
          <w:sz w:val="24"/>
          <w:szCs w:val="24"/>
        </w:rPr>
        <w:t>-</w:t>
      </w:r>
      <w:r w:rsidRPr="00E37E04">
        <w:rPr>
          <w:rFonts w:ascii="Times New Roman" w:hAnsi="Times New Roman" w:cs="Times New Roman"/>
          <w:sz w:val="24"/>
          <w:szCs w:val="24"/>
        </w:rPr>
        <w:t xml:space="preserve">separated </w:t>
      </w:r>
      <w:r w:rsidR="00DF0AE6" w:rsidRPr="00E37E04">
        <w:rPr>
          <w:rFonts w:ascii="Times New Roman" w:hAnsi="Times New Roman" w:cs="Times New Roman"/>
          <w:sz w:val="24"/>
          <w:szCs w:val="24"/>
        </w:rPr>
        <w:t>text format</w:t>
      </w:r>
      <w:r w:rsidRPr="00E37E04">
        <w:rPr>
          <w:rFonts w:ascii="Times New Roman" w:hAnsi="Times New Roman" w:cs="Times New Roman"/>
          <w:sz w:val="24"/>
          <w:szCs w:val="24"/>
        </w:rPr>
        <w:t>.</w:t>
      </w:r>
    </w:p>
    <w:p w14:paraId="49135D1B" w14:textId="28EF3C46" w:rsidR="00F94FEE" w:rsidRPr="00E37E04" w:rsidRDefault="00E71152" w:rsidP="00DA1171">
      <w:pPr>
        <w:pStyle w:val="BodyText"/>
        <w:spacing w:before="0" w:after="0" w:line="240" w:lineRule="auto"/>
        <w:ind w:firstLine="720"/>
        <w:rPr>
          <w:rFonts w:ascii="Times New Roman" w:hAnsi="Times New Roman" w:cs="Times New Roman"/>
          <w:sz w:val="24"/>
          <w:szCs w:val="24"/>
        </w:rPr>
      </w:pPr>
      <w:r w:rsidRPr="00E37E04">
        <w:rPr>
          <w:rFonts w:ascii="Times New Roman" w:hAnsi="Times New Roman" w:cs="Times New Roman"/>
          <w:sz w:val="24"/>
          <w:szCs w:val="24"/>
        </w:rPr>
        <w:t>Climatic</w:t>
      </w:r>
      <w:r w:rsidR="00AC34D2" w:rsidRPr="00E37E04">
        <w:rPr>
          <w:rFonts w:ascii="Times New Roman" w:hAnsi="Times New Roman" w:cs="Times New Roman"/>
          <w:sz w:val="24"/>
          <w:szCs w:val="24"/>
        </w:rPr>
        <w:t xml:space="preserve"> covariates were </w:t>
      </w:r>
      <w:r w:rsidRPr="00E37E04">
        <w:rPr>
          <w:rFonts w:ascii="Times New Roman" w:hAnsi="Times New Roman" w:cs="Times New Roman"/>
          <w:sz w:val="24"/>
          <w:szCs w:val="24"/>
        </w:rPr>
        <w:t xml:space="preserve">obtained from </w:t>
      </w:r>
      <w:r w:rsidR="00AC34D2" w:rsidRPr="00E37E04">
        <w:rPr>
          <w:rFonts w:ascii="Times New Roman" w:hAnsi="Times New Roman" w:cs="Times New Roman"/>
          <w:sz w:val="24"/>
          <w:szCs w:val="24"/>
        </w:rPr>
        <w:t xml:space="preserve">downscaled and debiased Community Climate System Version 3 (CCSM3) model simulations for North America (Lorenz et al., 2016). </w:t>
      </w:r>
      <w:r w:rsidR="007D13B0" w:rsidRPr="00E37E04">
        <w:rPr>
          <w:rFonts w:ascii="Times New Roman" w:hAnsi="Times New Roman" w:cs="Times New Roman"/>
          <w:sz w:val="24"/>
          <w:szCs w:val="24"/>
        </w:rPr>
        <w:t>P</w:t>
      </w:r>
      <w:r w:rsidR="00AC34D2" w:rsidRPr="00E37E04">
        <w:rPr>
          <w:rFonts w:ascii="Times New Roman" w:hAnsi="Times New Roman" w:cs="Times New Roman"/>
          <w:sz w:val="24"/>
          <w:szCs w:val="24"/>
        </w:rPr>
        <w:t>ost-processed model output was obtained in NetCDF format with a 0</w:t>
      </w:r>
      <w:r w:rsidRPr="00E37E04">
        <w:rPr>
          <w:rFonts w:ascii="Times New Roman" w:hAnsi="Times New Roman" w:cs="Times New Roman"/>
          <w:sz w:val="24"/>
          <w:szCs w:val="24"/>
        </w:rPr>
        <w:t>.5-degree</w:t>
      </w:r>
      <w:r w:rsidR="00AC34D2" w:rsidRPr="00E37E04">
        <w:rPr>
          <w:rFonts w:ascii="Times New Roman" w:hAnsi="Times New Roman" w:cs="Times New Roman"/>
          <w:sz w:val="24"/>
          <w:szCs w:val="24"/>
        </w:rPr>
        <w:t xml:space="preserve"> spatial resolution and decadal temporal resolu</w:t>
      </w:r>
      <w:r w:rsidRPr="00E37E04">
        <w:rPr>
          <w:rFonts w:ascii="Times New Roman" w:hAnsi="Times New Roman" w:cs="Times New Roman"/>
          <w:sz w:val="24"/>
          <w:szCs w:val="24"/>
        </w:rPr>
        <w:t>tion for the last 22,000 years.</w:t>
      </w:r>
      <w:r w:rsidR="00DD209B" w:rsidRPr="00E37E04">
        <w:rPr>
          <w:rFonts w:ascii="Times New Roman" w:hAnsi="Times New Roman" w:cs="Times New Roman"/>
          <w:sz w:val="24"/>
          <w:szCs w:val="24"/>
        </w:rPr>
        <w:t xml:space="preserve"> </w:t>
      </w:r>
      <w:r w:rsidR="007D13B0" w:rsidRPr="00E37E04">
        <w:rPr>
          <w:rFonts w:ascii="Times New Roman" w:hAnsi="Times New Roman" w:cs="Times New Roman"/>
          <w:sz w:val="24"/>
          <w:szCs w:val="24"/>
        </w:rPr>
        <w:t xml:space="preserve">Bioclimatic variables (BV, </w:t>
      </w:r>
      <w:r w:rsidR="00AC34D2" w:rsidRPr="00E37E04">
        <w:rPr>
          <w:rFonts w:ascii="Times New Roman" w:hAnsi="Times New Roman" w:cs="Times New Roman"/>
          <w:sz w:val="24"/>
          <w:szCs w:val="24"/>
        </w:rPr>
        <w:t>O’Donnell &amp; Ignizio, 2012) were calculated for each timestep using the biovars function in the</w:t>
      </w:r>
      <w:r w:rsidR="007D13B0" w:rsidRPr="00E37E04">
        <w:rPr>
          <w:rFonts w:ascii="Times New Roman" w:hAnsi="Times New Roman" w:cs="Times New Roman"/>
          <w:sz w:val="24"/>
          <w:szCs w:val="24"/>
        </w:rPr>
        <w:t xml:space="preserve"> dismo </w:t>
      </w:r>
      <w:r w:rsidR="00AC34D2" w:rsidRPr="00E37E04">
        <w:rPr>
          <w:rFonts w:ascii="Times New Roman" w:hAnsi="Times New Roman" w:cs="Times New Roman"/>
          <w:sz w:val="24"/>
          <w:szCs w:val="24"/>
        </w:rPr>
        <w:t>R package</w:t>
      </w:r>
      <w:r w:rsidRPr="00E37E04">
        <w:rPr>
          <w:rFonts w:ascii="Times New Roman" w:hAnsi="Times New Roman" w:cs="Times New Roman"/>
          <w:sz w:val="24"/>
          <w:szCs w:val="24"/>
        </w:rPr>
        <w:t xml:space="preserve"> (Hijmans et al. 2016)</w:t>
      </w:r>
      <w:r w:rsidR="009E773D" w:rsidRPr="00E37E04">
        <w:rPr>
          <w:rFonts w:ascii="Times New Roman" w:hAnsi="Times New Roman" w:cs="Times New Roman"/>
          <w:sz w:val="24"/>
          <w:szCs w:val="24"/>
        </w:rPr>
        <w:t xml:space="preserve">. </w:t>
      </w:r>
      <w:r w:rsidR="00AC34D2" w:rsidRPr="00E37E04">
        <w:rPr>
          <w:rFonts w:ascii="Times New Roman" w:hAnsi="Times New Roman" w:cs="Times New Roman"/>
          <w:sz w:val="24"/>
          <w:szCs w:val="24"/>
        </w:rPr>
        <w:t xml:space="preserve">BV values were </w:t>
      </w:r>
      <w:r w:rsidR="007D13B0" w:rsidRPr="00E37E04">
        <w:rPr>
          <w:rFonts w:ascii="Times New Roman" w:hAnsi="Times New Roman" w:cs="Times New Roman"/>
          <w:sz w:val="24"/>
          <w:szCs w:val="24"/>
        </w:rPr>
        <w:t xml:space="preserve">then </w:t>
      </w:r>
      <w:r w:rsidR="00AC34D2" w:rsidRPr="00E37E04">
        <w:rPr>
          <w:rFonts w:ascii="Times New Roman" w:hAnsi="Times New Roman" w:cs="Times New Roman"/>
          <w:sz w:val="24"/>
          <w:szCs w:val="24"/>
        </w:rPr>
        <w:t xml:space="preserve">extracted for </w:t>
      </w:r>
      <w:r w:rsidR="009E773D" w:rsidRPr="00E37E04">
        <w:rPr>
          <w:rFonts w:ascii="Times New Roman" w:hAnsi="Times New Roman" w:cs="Times New Roman"/>
          <w:sz w:val="24"/>
          <w:szCs w:val="24"/>
        </w:rPr>
        <w:t>the</w:t>
      </w:r>
      <w:r w:rsidR="00AC34D2" w:rsidRPr="00E37E04">
        <w:rPr>
          <w:rFonts w:ascii="Times New Roman" w:hAnsi="Times New Roman" w:cs="Times New Roman"/>
          <w:sz w:val="24"/>
          <w:szCs w:val="24"/>
        </w:rPr>
        <w:t xml:space="preserve"> space-time location</w:t>
      </w:r>
      <w:r w:rsidR="009E773D" w:rsidRPr="00E37E04">
        <w:rPr>
          <w:rFonts w:ascii="Times New Roman" w:hAnsi="Times New Roman" w:cs="Times New Roman"/>
          <w:sz w:val="24"/>
          <w:szCs w:val="24"/>
        </w:rPr>
        <w:t xml:space="preserve"> of each fossil occurrence</w:t>
      </w:r>
      <w:r w:rsidR="00AC34D2" w:rsidRPr="00E37E04">
        <w:rPr>
          <w:rFonts w:ascii="Times New Roman" w:hAnsi="Times New Roman" w:cs="Times New Roman"/>
          <w:sz w:val="24"/>
          <w:szCs w:val="24"/>
        </w:rPr>
        <w:t>.</w:t>
      </w:r>
      <w:r w:rsidR="00DD209B" w:rsidRPr="00E37E04">
        <w:rPr>
          <w:rFonts w:ascii="Times New Roman" w:hAnsi="Times New Roman" w:cs="Times New Roman"/>
          <w:sz w:val="24"/>
          <w:szCs w:val="24"/>
        </w:rPr>
        <w:t xml:space="preserve"> </w:t>
      </w:r>
      <w:r w:rsidR="00AC34D2" w:rsidRPr="00E37E04">
        <w:rPr>
          <w:rFonts w:ascii="Times New Roman" w:hAnsi="Times New Roman" w:cs="Times New Roman"/>
          <w:sz w:val="24"/>
          <w:szCs w:val="24"/>
        </w:rPr>
        <w:t xml:space="preserve">The </w:t>
      </w:r>
      <w:r w:rsidR="009E773D" w:rsidRPr="00E37E04">
        <w:rPr>
          <w:rFonts w:ascii="Times New Roman" w:hAnsi="Times New Roman" w:cs="Times New Roman"/>
          <w:sz w:val="24"/>
          <w:szCs w:val="24"/>
        </w:rPr>
        <w:t xml:space="preserve">dataset </w:t>
      </w:r>
      <w:r w:rsidRPr="00E37E04">
        <w:rPr>
          <w:rFonts w:ascii="Times New Roman" w:hAnsi="Times New Roman" w:cs="Times New Roman"/>
          <w:sz w:val="24"/>
          <w:szCs w:val="24"/>
        </w:rPr>
        <w:t>w</w:t>
      </w:r>
      <w:r w:rsidR="009E773D" w:rsidRPr="00E37E04">
        <w:rPr>
          <w:rFonts w:ascii="Times New Roman" w:hAnsi="Times New Roman" w:cs="Times New Roman"/>
          <w:sz w:val="24"/>
          <w:szCs w:val="24"/>
        </w:rPr>
        <w:t>as</w:t>
      </w:r>
      <w:r w:rsidR="00AC34D2" w:rsidRPr="00E37E04">
        <w:rPr>
          <w:rFonts w:ascii="Times New Roman" w:hAnsi="Times New Roman" w:cs="Times New Roman"/>
          <w:sz w:val="24"/>
          <w:szCs w:val="24"/>
        </w:rPr>
        <w:t xml:space="preserve"> then filtered to include only the six l</w:t>
      </w:r>
      <w:r w:rsidR="009E773D" w:rsidRPr="00E37E04">
        <w:rPr>
          <w:rFonts w:ascii="Times New Roman" w:hAnsi="Times New Roman" w:cs="Times New Roman"/>
          <w:sz w:val="24"/>
          <w:szCs w:val="24"/>
        </w:rPr>
        <w:t>east correlated BV covariates, using the variance inflation factor</w:t>
      </w:r>
      <w:r w:rsidR="00A6230A" w:rsidRPr="00E37E04">
        <w:rPr>
          <w:rFonts w:ascii="Times New Roman" w:hAnsi="Times New Roman" w:cs="Times New Roman"/>
          <w:sz w:val="24"/>
          <w:szCs w:val="24"/>
        </w:rPr>
        <w:t xml:space="preserve"> (VIF, O</w:t>
      </w:r>
      <w:r w:rsidRPr="00E37E04">
        <w:rPr>
          <w:rFonts w:ascii="Times New Roman" w:hAnsi="Times New Roman" w:cs="Times New Roman"/>
          <w:sz w:val="24"/>
          <w:szCs w:val="24"/>
        </w:rPr>
        <w:t>brien, 2007)</w:t>
      </w:r>
      <w:r w:rsidR="009E773D" w:rsidRPr="00E37E04">
        <w:rPr>
          <w:rFonts w:ascii="Times New Roman" w:hAnsi="Times New Roman" w:cs="Times New Roman"/>
          <w:sz w:val="24"/>
          <w:szCs w:val="24"/>
        </w:rPr>
        <w:t>.</w:t>
      </w:r>
      <w:r w:rsidR="00AC34D2" w:rsidRPr="00E37E04">
        <w:rPr>
          <w:rFonts w:ascii="Times New Roman" w:hAnsi="Times New Roman" w:cs="Times New Roman"/>
          <w:sz w:val="24"/>
          <w:szCs w:val="24"/>
        </w:rPr>
        <w:t xml:space="preserve"> </w:t>
      </w:r>
      <w:r w:rsidR="009E773D" w:rsidRPr="00E37E04">
        <w:rPr>
          <w:rFonts w:ascii="Times New Roman" w:hAnsi="Times New Roman" w:cs="Times New Roman"/>
          <w:sz w:val="24"/>
          <w:szCs w:val="24"/>
        </w:rPr>
        <w:t>The variables</w:t>
      </w:r>
      <w:r w:rsidR="00AC34D2" w:rsidRPr="00E37E04">
        <w:rPr>
          <w:rFonts w:ascii="Times New Roman" w:hAnsi="Times New Roman" w:cs="Times New Roman"/>
          <w:sz w:val="24"/>
          <w:szCs w:val="24"/>
        </w:rPr>
        <w:t xml:space="preserve"> retained were BV2 (mean diurnal temperature range), BV7 (annual temperature rang</w:t>
      </w:r>
      <w:r w:rsidR="007D13B0" w:rsidRPr="00E37E04">
        <w:rPr>
          <w:rFonts w:ascii="Times New Roman" w:hAnsi="Times New Roman" w:cs="Times New Roman"/>
          <w:sz w:val="24"/>
          <w:szCs w:val="24"/>
        </w:rPr>
        <w:t>e), BV8 (mean temperature of we</w:t>
      </w:r>
      <w:r w:rsidR="00AC34D2" w:rsidRPr="00E37E04">
        <w:rPr>
          <w:rFonts w:ascii="Times New Roman" w:hAnsi="Times New Roman" w:cs="Times New Roman"/>
          <w:sz w:val="24"/>
          <w:szCs w:val="24"/>
        </w:rPr>
        <w:t xml:space="preserve">ttest quarter), BV15 (precipitation </w:t>
      </w:r>
      <w:r w:rsidR="006F57D0" w:rsidRPr="00E37E04">
        <w:rPr>
          <w:rFonts w:ascii="Times New Roman" w:hAnsi="Times New Roman" w:cs="Times New Roman"/>
          <w:sz w:val="24"/>
          <w:szCs w:val="24"/>
        </w:rPr>
        <w:t>seasonality</w:t>
      </w:r>
      <w:r w:rsidR="00AC34D2" w:rsidRPr="00E37E04">
        <w:rPr>
          <w:rFonts w:ascii="Times New Roman" w:hAnsi="Times New Roman" w:cs="Times New Roman"/>
          <w:sz w:val="24"/>
          <w:szCs w:val="24"/>
        </w:rPr>
        <w:t>), BV17 (precipitation of warmest quarter), and BV18 (precipitation of driest quarter).</w:t>
      </w:r>
    </w:p>
    <w:p w14:paraId="52E4FA90" w14:textId="4A74388E" w:rsidR="00DF0AE6" w:rsidRPr="00E37E04" w:rsidRDefault="006F57D0" w:rsidP="00DA1171">
      <w:pPr>
        <w:pStyle w:val="BodyText"/>
        <w:spacing w:before="0" w:after="0" w:line="240" w:lineRule="auto"/>
        <w:ind w:firstLine="720"/>
        <w:rPr>
          <w:rFonts w:ascii="Times New Roman" w:hAnsi="Times New Roman" w:cs="Times New Roman"/>
          <w:sz w:val="24"/>
          <w:szCs w:val="24"/>
        </w:rPr>
      </w:pPr>
      <w:r w:rsidRPr="00E37E04">
        <w:rPr>
          <w:rFonts w:ascii="Times New Roman" w:hAnsi="Times New Roman" w:cs="Times New Roman"/>
          <w:sz w:val="24"/>
          <w:szCs w:val="24"/>
        </w:rPr>
        <w:t>Downscaled f</w:t>
      </w:r>
      <w:r w:rsidR="007D13B0" w:rsidRPr="00E37E04">
        <w:rPr>
          <w:rFonts w:ascii="Times New Roman" w:hAnsi="Times New Roman" w:cs="Times New Roman"/>
          <w:sz w:val="24"/>
          <w:szCs w:val="24"/>
        </w:rPr>
        <w:t xml:space="preserve">uture climate layers for the year </w:t>
      </w:r>
      <w:r w:rsidR="00AC34D2" w:rsidRPr="00E37E04">
        <w:rPr>
          <w:rFonts w:ascii="Times New Roman" w:hAnsi="Times New Roman" w:cs="Times New Roman"/>
          <w:sz w:val="24"/>
          <w:szCs w:val="24"/>
        </w:rPr>
        <w:t xml:space="preserve">2100 </w:t>
      </w:r>
      <w:r w:rsidR="00DF0AE6" w:rsidRPr="00E37E04">
        <w:rPr>
          <w:rFonts w:ascii="Times New Roman" w:hAnsi="Times New Roman" w:cs="Times New Roman"/>
          <w:sz w:val="24"/>
          <w:szCs w:val="24"/>
        </w:rPr>
        <w:t xml:space="preserve">CE </w:t>
      </w:r>
      <w:r w:rsidR="00AC34D2" w:rsidRPr="00E37E04">
        <w:rPr>
          <w:rFonts w:ascii="Times New Roman" w:hAnsi="Times New Roman" w:cs="Times New Roman"/>
          <w:sz w:val="24"/>
          <w:szCs w:val="24"/>
        </w:rPr>
        <w:t xml:space="preserve">were obtained </w:t>
      </w:r>
      <w:r w:rsidR="00DF0AE6" w:rsidRPr="00E37E04">
        <w:rPr>
          <w:rFonts w:ascii="Times New Roman" w:hAnsi="Times New Roman" w:cs="Times New Roman"/>
          <w:sz w:val="24"/>
          <w:szCs w:val="24"/>
        </w:rPr>
        <w:t>for the</w:t>
      </w:r>
      <w:r w:rsidR="00AC34D2" w:rsidRPr="00E37E04">
        <w:rPr>
          <w:rFonts w:ascii="Times New Roman" w:hAnsi="Times New Roman" w:cs="Times New Roman"/>
          <w:sz w:val="24"/>
          <w:szCs w:val="24"/>
        </w:rPr>
        <w:t xml:space="preserve"> HadCM3 climate model</w:t>
      </w:r>
      <w:r w:rsidRPr="00E37E04">
        <w:rPr>
          <w:rFonts w:ascii="Times New Roman" w:hAnsi="Times New Roman" w:cs="Times New Roman"/>
          <w:sz w:val="24"/>
          <w:szCs w:val="24"/>
        </w:rPr>
        <w:t xml:space="preserve"> (Lorenz et al. 2016)</w:t>
      </w:r>
      <w:r w:rsidR="00DF0AE6" w:rsidRPr="00E37E04">
        <w:rPr>
          <w:rFonts w:ascii="Times New Roman" w:hAnsi="Times New Roman" w:cs="Times New Roman"/>
          <w:sz w:val="24"/>
          <w:szCs w:val="24"/>
        </w:rPr>
        <w:t>, for the CMIP5</w:t>
      </w:r>
      <w:r w:rsidR="00AC34D2" w:rsidRPr="00E37E04">
        <w:rPr>
          <w:rFonts w:ascii="Times New Roman" w:hAnsi="Times New Roman" w:cs="Times New Roman"/>
          <w:sz w:val="24"/>
          <w:szCs w:val="24"/>
        </w:rPr>
        <w:t xml:space="preserve"> RCP 8.5</w:t>
      </w:r>
      <w:r w:rsidR="00DF0AE6" w:rsidRPr="00E37E04">
        <w:rPr>
          <w:rFonts w:ascii="Times New Roman" w:hAnsi="Times New Roman" w:cs="Times New Roman"/>
          <w:sz w:val="24"/>
          <w:szCs w:val="24"/>
        </w:rPr>
        <w:t xml:space="preserve"> scenario</w:t>
      </w:r>
      <w:r w:rsidRPr="00E37E04">
        <w:rPr>
          <w:rFonts w:ascii="Times New Roman" w:hAnsi="Times New Roman" w:cs="Times New Roman"/>
          <w:sz w:val="24"/>
          <w:szCs w:val="24"/>
        </w:rPr>
        <w:t xml:space="preserve"> </w:t>
      </w:r>
      <w:r w:rsidR="00DF0AE6" w:rsidRPr="00E37E04">
        <w:rPr>
          <w:rFonts w:ascii="Times New Roman" w:hAnsi="Times New Roman" w:cs="Times New Roman"/>
          <w:sz w:val="24"/>
          <w:szCs w:val="24"/>
        </w:rPr>
        <w:t>which</w:t>
      </w:r>
      <w:r w:rsidR="00AC34D2" w:rsidRPr="00E37E04">
        <w:rPr>
          <w:rFonts w:ascii="Times New Roman" w:hAnsi="Times New Roman" w:cs="Times New Roman"/>
          <w:sz w:val="24"/>
          <w:szCs w:val="24"/>
        </w:rPr>
        <w:t xml:space="preserve"> assumes high population, moderate economic growth, and a sustained dependence on fossil fuels (Riahi et al., 2011). These layers were </w:t>
      </w:r>
      <w:r w:rsidR="00E71152" w:rsidRPr="00E37E04">
        <w:rPr>
          <w:rFonts w:ascii="Times New Roman" w:hAnsi="Times New Roman" w:cs="Times New Roman"/>
          <w:sz w:val="24"/>
          <w:szCs w:val="24"/>
        </w:rPr>
        <w:t>processed as above.</w:t>
      </w:r>
    </w:p>
    <w:p w14:paraId="00B0ED27" w14:textId="77777777" w:rsidR="00F94FEE" w:rsidRPr="00A20E63" w:rsidRDefault="00AC34D2" w:rsidP="00A20E63">
      <w:pPr>
        <w:pStyle w:val="Heading3"/>
        <w:rPr>
          <w:sz w:val="24"/>
          <w:szCs w:val="24"/>
        </w:rPr>
      </w:pPr>
      <w:bookmarkStart w:id="37" w:name="computing-infrastructure"/>
      <w:bookmarkStart w:id="38" w:name="_Toc351117855"/>
      <w:bookmarkEnd w:id="37"/>
      <w:r w:rsidRPr="00A20E63">
        <w:rPr>
          <w:sz w:val="24"/>
          <w:szCs w:val="24"/>
        </w:rPr>
        <w:t>Computing Infrastructure</w:t>
      </w:r>
      <w:bookmarkEnd w:id="38"/>
    </w:p>
    <w:p w14:paraId="6E9AD209" w14:textId="77777777" w:rsidR="006F57D0" w:rsidRPr="00E37E04" w:rsidRDefault="007D13B0" w:rsidP="00DA1171">
      <w:pPr>
        <w:pStyle w:val="FirstParagraph"/>
        <w:spacing w:before="0" w:after="0" w:line="240" w:lineRule="auto"/>
        <w:ind w:firstLine="720"/>
        <w:rPr>
          <w:rFonts w:ascii="Times New Roman" w:hAnsi="Times New Roman" w:cs="Times New Roman"/>
          <w:sz w:val="24"/>
          <w:szCs w:val="24"/>
        </w:rPr>
      </w:pPr>
      <w:r w:rsidRPr="00E37E04">
        <w:rPr>
          <w:rFonts w:ascii="Times New Roman" w:hAnsi="Times New Roman" w:cs="Times New Roman"/>
          <w:sz w:val="24"/>
          <w:szCs w:val="24"/>
        </w:rPr>
        <w:t>Google Cloud Compute Engin</w:t>
      </w:r>
      <w:r w:rsidR="00AC34D2" w:rsidRPr="00E37E04">
        <w:rPr>
          <w:rFonts w:ascii="Times New Roman" w:hAnsi="Times New Roman" w:cs="Times New Roman"/>
          <w:sz w:val="24"/>
          <w:szCs w:val="24"/>
        </w:rPr>
        <w:t>e (GCE)</w:t>
      </w:r>
      <w:r w:rsidR="001A2243" w:rsidRPr="00E37E04">
        <w:rPr>
          <w:rFonts w:ascii="Times New Roman" w:hAnsi="Times New Roman" w:cs="Times New Roman"/>
          <w:sz w:val="24"/>
          <w:szCs w:val="24"/>
        </w:rPr>
        <w:t xml:space="preserve"> </w:t>
      </w:r>
      <w:r w:rsidRPr="00E37E04">
        <w:rPr>
          <w:rFonts w:ascii="Times New Roman" w:hAnsi="Times New Roman" w:cs="Times New Roman"/>
          <w:sz w:val="24"/>
          <w:szCs w:val="24"/>
        </w:rPr>
        <w:t>cloud-based virtual machines were</w:t>
      </w:r>
      <w:r w:rsidR="001A2243" w:rsidRPr="00E37E04">
        <w:rPr>
          <w:rFonts w:ascii="Times New Roman" w:hAnsi="Times New Roman" w:cs="Times New Roman"/>
          <w:sz w:val="24"/>
          <w:szCs w:val="24"/>
        </w:rPr>
        <w:t xml:space="preserve"> used</w:t>
      </w:r>
      <w:r w:rsidR="00AC34D2" w:rsidRPr="00E37E04">
        <w:rPr>
          <w:rFonts w:ascii="Times New Roman" w:hAnsi="Times New Roman" w:cs="Times New Roman"/>
          <w:sz w:val="24"/>
          <w:szCs w:val="24"/>
        </w:rPr>
        <w:t xml:space="preserve"> </w:t>
      </w:r>
      <w:r w:rsidR="001A2243" w:rsidRPr="00E37E04">
        <w:rPr>
          <w:rFonts w:ascii="Times New Roman" w:hAnsi="Times New Roman" w:cs="Times New Roman"/>
          <w:sz w:val="24"/>
          <w:szCs w:val="24"/>
        </w:rPr>
        <w:t>for all model runs</w:t>
      </w:r>
      <w:r w:rsidR="00AC34D2" w:rsidRPr="00E37E04">
        <w:rPr>
          <w:rFonts w:ascii="Times New Roman" w:hAnsi="Times New Roman" w:cs="Times New Roman"/>
          <w:sz w:val="24"/>
          <w:szCs w:val="24"/>
        </w:rPr>
        <w:t xml:space="preserve">. Google’s platform was chosen over other public cloud vendors because of its ability to create custom </w:t>
      </w:r>
      <w:r w:rsidR="008B4327" w:rsidRPr="00E37E04">
        <w:rPr>
          <w:rFonts w:ascii="Times New Roman" w:hAnsi="Times New Roman" w:cs="Times New Roman"/>
          <w:sz w:val="24"/>
          <w:szCs w:val="24"/>
        </w:rPr>
        <w:t>hardware configurations</w:t>
      </w:r>
      <w:r w:rsidR="00E71152" w:rsidRPr="00E37E04">
        <w:rPr>
          <w:rFonts w:ascii="Times New Roman" w:hAnsi="Times New Roman" w:cs="Times New Roman"/>
          <w:sz w:val="24"/>
          <w:szCs w:val="24"/>
        </w:rPr>
        <w:t xml:space="preserve"> that </w:t>
      </w:r>
      <w:r w:rsidRPr="00E37E04">
        <w:rPr>
          <w:rFonts w:ascii="Times New Roman" w:hAnsi="Times New Roman" w:cs="Times New Roman"/>
          <w:sz w:val="24"/>
          <w:szCs w:val="24"/>
        </w:rPr>
        <w:t>adhere</w:t>
      </w:r>
      <w:r w:rsidR="00E71152" w:rsidRPr="00E37E04">
        <w:rPr>
          <w:rFonts w:ascii="Times New Roman" w:hAnsi="Times New Roman" w:cs="Times New Roman"/>
          <w:sz w:val="24"/>
          <w:szCs w:val="24"/>
        </w:rPr>
        <w:t xml:space="preserve"> to user-</w:t>
      </w:r>
      <w:r w:rsidR="00AC34D2" w:rsidRPr="00E37E04">
        <w:rPr>
          <w:rFonts w:ascii="Times New Roman" w:hAnsi="Times New Roman" w:cs="Times New Roman"/>
          <w:sz w:val="24"/>
          <w:szCs w:val="24"/>
        </w:rPr>
        <w:t xml:space="preserve">defined specifications. Other vendors (e.g., Amazon Web Services) provide a larger number of predefined instance types, but </w:t>
      </w:r>
      <w:r w:rsidR="001A2243" w:rsidRPr="00E37E04">
        <w:rPr>
          <w:rFonts w:ascii="Times New Roman" w:hAnsi="Times New Roman" w:cs="Times New Roman"/>
          <w:sz w:val="24"/>
          <w:szCs w:val="24"/>
        </w:rPr>
        <w:t xml:space="preserve">do not support the creation of </w:t>
      </w:r>
      <w:r w:rsidR="00AC34D2" w:rsidRPr="00E37E04">
        <w:rPr>
          <w:rFonts w:ascii="Times New Roman" w:hAnsi="Times New Roman" w:cs="Times New Roman"/>
          <w:sz w:val="24"/>
          <w:szCs w:val="24"/>
        </w:rPr>
        <w:t xml:space="preserve">an instance with arbitrary </w:t>
      </w:r>
      <w:r w:rsidR="001A2243" w:rsidRPr="00E37E04">
        <w:rPr>
          <w:rFonts w:ascii="Times New Roman" w:hAnsi="Times New Roman" w:cs="Times New Roman"/>
          <w:sz w:val="24"/>
          <w:szCs w:val="24"/>
        </w:rPr>
        <w:t>hardware</w:t>
      </w:r>
      <w:r w:rsidR="00AC34D2" w:rsidRPr="00E37E04">
        <w:rPr>
          <w:rFonts w:ascii="Times New Roman" w:hAnsi="Times New Roman" w:cs="Times New Roman"/>
          <w:sz w:val="24"/>
          <w:szCs w:val="24"/>
        </w:rPr>
        <w:t>.</w:t>
      </w:r>
    </w:p>
    <w:p w14:paraId="0B4488AA" w14:textId="35AD0A63" w:rsidR="009F52B2" w:rsidRPr="00C92AEB" w:rsidRDefault="006F57D0" w:rsidP="00DA1171">
      <w:pPr>
        <w:pStyle w:val="FirstParagraph"/>
        <w:spacing w:before="0" w:after="0" w:line="240" w:lineRule="auto"/>
        <w:ind w:firstLine="720"/>
        <w:rPr>
          <w:rFonts w:ascii="Times New Roman" w:hAnsi="Times New Roman" w:cs="Times New Roman"/>
          <w:sz w:val="24"/>
          <w:szCs w:val="24"/>
        </w:rPr>
      </w:pPr>
      <w:r w:rsidRPr="00E37E04">
        <w:rPr>
          <w:rFonts w:ascii="Times New Roman" w:hAnsi="Times New Roman" w:cs="Times New Roman"/>
          <w:sz w:val="24"/>
          <w:szCs w:val="24"/>
        </w:rPr>
        <w:t>The experimental system is illustrated in full in Appendix B. In brief,</w:t>
      </w:r>
      <w:r w:rsidR="00AC34D2" w:rsidRPr="00E37E04">
        <w:rPr>
          <w:rFonts w:ascii="Times New Roman" w:hAnsi="Times New Roman" w:cs="Times New Roman"/>
          <w:sz w:val="24"/>
          <w:szCs w:val="24"/>
        </w:rPr>
        <w:t xml:space="preserve"> </w:t>
      </w:r>
      <w:r w:rsidRPr="00E37E04">
        <w:rPr>
          <w:rFonts w:ascii="Times New Roman" w:hAnsi="Times New Roman" w:cs="Times New Roman"/>
          <w:sz w:val="24"/>
          <w:szCs w:val="24"/>
        </w:rPr>
        <w:t>a master node-compute node infrastructure was devised so that a single server monitored the progression through the experimental design and controlled the provisioning of computing nodes. The master node</w:t>
      </w:r>
      <w:r w:rsidR="00F67274" w:rsidRPr="00E37E04">
        <w:rPr>
          <w:rFonts w:ascii="Times New Roman" w:hAnsi="Times New Roman" w:cs="Times New Roman"/>
          <w:sz w:val="24"/>
          <w:szCs w:val="24"/>
        </w:rPr>
        <w:t xml:space="preserve"> (e.g., cloud-based virtual machine)</w:t>
      </w:r>
      <w:r w:rsidRPr="00E37E04">
        <w:rPr>
          <w:rFonts w:ascii="Times New Roman" w:hAnsi="Times New Roman" w:cs="Times New Roman"/>
          <w:sz w:val="24"/>
          <w:szCs w:val="24"/>
        </w:rPr>
        <w:t xml:space="preserve"> ran a python control script attached to a centralized MySQL relational database via a Node.js API. The database contained the parameters for all the experiments to be undertaken, including both hardware requirements and algorithm parameters. The control script </w:t>
      </w:r>
      <w:r w:rsidR="009F52B2" w:rsidRPr="00E37E04">
        <w:rPr>
          <w:rFonts w:ascii="Times New Roman" w:hAnsi="Times New Roman" w:cs="Times New Roman"/>
          <w:sz w:val="24"/>
          <w:szCs w:val="24"/>
        </w:rPr>
        <w:t>drew rows at random from the database and executed the initialization of a computing node with the corresponding hardware configuration using the GCE API. The computing nodes all ran Debian Linux 8. All experimental data (e.g., occurrence records, environmental layers) required to compute the SDM were stored in a private GitHub repository and were transferred to the fresh VM using Git. Once booted and provided with data, the computing node automatically ran the SDM using the assigned algorithm. Upon completion, the node communicated the runtime and accuracy back to the central database on the master node, and was subsequently released.</w:t>
      </w:r>
      <w:r w:rsidR="007D13B0" w:rsidRPr="00E37E04">
        <w:rPr>
          <w:rFonts w:ascii="Times New Roman" w:hAnsi="Times New Roman" w:cs="Times New Roman"/>
          <w:sz w:val="24"/>
          <w:szCs w:val="24"/>
        </w:rPr>
        <w:t xml:space="preserve"> </w:t>
      </w:r>
    </w:p>
    <w:p w14:paraId="04F8D590" w14:textId="2F11B823" w:rsidR="00F94FEE" w:rsidRPr="00E37E04" w:rsidRDefault="005E07BC" w:rsidP="00A20E63">
      <w:pPr>
        <w:pStyle w:val="Heading2"/>
      </w:pPr>
      <w:bookmarkStart w:id="39" w:name="sdm-model-protocol"/>
      <w:bookmarkStart w:id="40" w:name="_Toc351117856"/>
      <w:bookmarkEnd w:id="39"/>
      <w:r w:rsidRPr="00E37E04">
        <w:t>Estimating and Modeling SDM Runtime, Cost, and Accuracy</w:t>
      </w:r>
      <w:bookmarkEnd w:id="40"/>
    </w:p>
    <w:p w14:paraId="4D29A6F4" w14:textId="3657FF66" w:rsidR="00184901" w:rsidRPr="00E37E04" w:rsidRDefault="00F67274" w:rsidP="00DA1171">
      <w:pPr>
        <w:pStyle w:val="BodyText"/>
        <w:spacing w:before="0" w:after="0" w:line="240" w:lineRule="auto"/>
        <w:ind w:firstLine="720"/>
        <w:rPr>
          <w:rFonts w:ascii="Times New Roman" w:hAnsi="Times New Roman" w:cs="Times New Roman"/>
          <w:sz w:val="24"/>
          <w:szCs w:val="24"/>
        </w:rPr>
      </w:pPr>
      <w:r w:rsidRPr="00E37E04">
        <w:rPr>
          <w:rFonts w:ascii="Times New Roman" w:hAnsi="Times New Roman" w:cs="Times New Roman"/>
          <w:sz w:val="24"/>
          <w:szCs w:val="24"/>
        </w:rPr>
        <w:lastRenderedPageBreak/>
        <w:t>Once the</w:t>
      </w:r>
      <w:r w:rsidR="002847A0" w:rsidRPr="00E37E04">
        <w:rPr>
          <w:rFonts w:ascii="Times New Roman" w:hAnsi="Times New Roman" w:cs="Times New Roman"/>
          <w:sz w:val="24"/>
          <w:szCs w:val="24"/>
        </w:rPr>
        <w:t xml:space="preserve"> hardware </w:t>
      </w:r>
      <w:r w:rsidRPr="00E37E04">
        <w:rPr>
          <w:rFonts w:ascii="Times New Roman" w:hAnsi="Times New Roman" w:cs="Times New Roman"/>
          <w:sz w:val="24"/>
          <w:szCs w:val="24"/>
        </w:rPr>
        <w:t>configuration (CPUs and memory) and</w:t>
      </w:r>
      <w:r w:rsidR="002847A0" w:rsidRPr="00E37E04">
        <w:rPr>
          <w:rFonts w:ascii="Times New Roman" w:hAnsi="Times New Roman" w:cs="Times New Roman"/>
          <w:sz w:val="24"/>
          <w:szCs w:val="24"/>
        </w:rPr>
        <w:t xml:space="preserve"> </w:t>
      </w:r>
      <w:r w:rsidR="005E07BC" w:rsidRPr="00E37E04">
        <w:rPr>
          <w:rFonts w:ascii="Times New Roman" w:hAnsi="Times New Roman" w:cs="Times New Roman"/>
          <w:sz w:val="24"/>
          <w:szCs w:val="24"/>
        </w:rPr>
        <w:t xml:space="preserve">the </w:t>
      </w:r>
      <w:r w:rsidR="00184901" w:rsidRPr="00E37E04">
        <w:rPr>
          <w:rFonts w:ascii="Times New Roman" w:hAnsi="Times New Roman" w:cs="Times New Roman"/>
          <w:sz w:val="24"/>
          <w:szCs w:val="24"/>
        </w:rPr>
        <w:t xml:space="preserve">data parameters (number of covariates and number of training examples) were communicated to the </w:t>
      </w:r>
      <w:r w:rsidRPr="00E37E04">
        <w:rPr>
          <w:rFonts w:ascii="Times New Roman" w:hAnsi="Times New Roman" w:cs="Times New Roman"/>
          <w:sz w:val="24"/>
          <w:szCs w:val="24"/>
        </w:rPr>
        <w:t>computing node, the set of pre</w:t>
      </w:r>
      <w:r w:rsidR="00184901" w:rsidRPr="00E37E04">
        <w:rPr>
          <w:rFonts w:ascii="Times New Roman" w:hAnsi="Times New Roman" w:cs="Times New Roman"/>
          <w:sz w:val="24"/>
          <w:szCs w:val="24"/>
        </w:rPr>
        <w:t xml:space="preserve">-processed occurrence points </w:t>
      </w:r>
      <w:r w:rsidRPr="00E37E04">
        <w:rPr>
          <w:rFonts w:ascii="Times New Roman" w:hAnsi="Times New Roman" w:cs="Times New Roman"/>
          <w:sz w:val="24"/>
          <w:szCs w:val="24"/>
        </w:rPr>
        <w:t>was</w:t>
      </w:r>
      <w:r w:rsidR="00184901" w:rsidRPr="00E37E04">
        <w:rPr>
          <w:rFonts w:ascii="Times New Roman" w:hAnsi="Times New Roman" w:cs="Times New Roman"/>
          <w:sz w:val="24"/>
          <w:szCs w:val="24"/>
        </w:rPr>
        <w:t xml:space="preserve"> partitioned into a testing set</w:t>
      </w:r>
      <w:r w:rsidR="00E71152" w:rsidRPr="00E37E04">
        <w:rPr>
          <w:rFonts w:ascii="Times New Roman" w:hAnsi="Times New Roman" w:cs="Times New Roman"/>
          <w:sz w:val="24"/>
          <w:szCs w:val="24"/>
        </w:rPr>
        <w:t xml:space="preserve"> (20%)</w:t>
      </w:r>
      <w:r w:rsidR="00184901" w:rsidRPr="00E37E04">
        <w:rPr>
          <w:rFonts w:ascii="Times New Roman" w:hAnsi="Times New Roman" w:cs="Times New Roman"/>
          <w:sz w:val="24"/>
          <w:szCs w:val="24"/>
        </w:rPr>
        <w:t xml:space="preserve"> and a training set </w:t>
      </w:r>
      <w:r w:rsidR="00E71152" w:rsidRPr="00E37E04">
        <w:rPr>
          <w:rFonts w:ascii="Times New Roman" w:hAnsi="Times New Roman" w:cs="Times New Roman"/>
          <w:sz w:val="24"/>
          <w:szCs w:val="24"/>
        </w:rPr>
        <w:t xml:space="preserve">(80%) </w:t>
      </w:r>
      <w:r w:rsidR="00184901" w:rsidRPr="00E37E04">
        <w:rPr>
          <w:rFonts w:ascii="Times New Roman" w:hAnsi="Times New Roman" w:cs="Times New Roman"/>
          <w:sz w:val="24"/>
          <w:szCs w:val="24"/>
        </w:rPr>
        <w:t xml:space="preserve">of the </w:t>
      </w:r>
      <w:r w:rsidR="002847A0" w:rsidRPr="00E37E04">
        <w:rPr>
          <w:rFonts w:ascii="Times New Roman" w:hAnsi="Times New Roman" w:cs="Times New Roman"/>
          <w:sz w:val="24"/>
          <w:szCs w:val="24"/>
        </w:rPr>
        <w:t xml:space="preserve">total </w:t>
      </w:r>
      <w:r w:rsidR="00184901" w:rsidRPr="00E37E04">
        <w:rPr>
          <w:rFonts w:ascii="Times New Roman" w:hAnsi="Times New Roman" w:cs="Times New Roman"/>
          <w:sz w:val="24"/>
          <w:szCs w:val="24"/>
        </w:rPr>
        <w:t xml:space="preserve">number of </w:t>
      </w:r>
      <w:r w:rsidR="005E07BC" w:rsidRPr="00E37E04">
        <w:rPr>
          <w:rFonts w:ascii="Times New Roman" w:hAnsi="Times New Roman" w:cs="Times New Roman"/>
          <w:sz w:val="24"/>
          <w:szCs w:val="24"/>
        </w:rPr>
        <w:t xml:space="preserve">training </w:t>
      </w:r>
      <w:r w:rsidRPr="00E37E04">
        <w:rPr>
          <w:rFonts w:ascii="Times New Roman" w:hAnsi="Times New Roman" w:cs="Times New Roman"/>
          <w:sz w:val="24"/>
          <w:szCs w:val="24"/>
        </w:rPr>
        <w:t>points</w:t>
      </w:r>
      <w:r w:rsidR="00E71152" w:rsidRPr="00E37E04">
        <w:rPr>
          <w:rFonts w:ascii="Times New Roman" w:hAnsi="Times New Roman" w:cs="Times New Roman"/>
          <w:sz w:val="24"/>
          <w:szCs w:val="24"/>
        </w:rPr>
        <w:t xml:space="preserve">. </w:t>
      </w:r>
      <w:r w:rsidR="002847A0" w:rsidRPr="00E37E04">
        <w:rPr>
          <w:rFonts w:ascii="Times New Roman" w:hAnsi="Times New Roman" w:cs="Times New Roman"/>
          <w:sz w:val="24"/>
          <w:szCs w:val="24"/>
        </w:rPr>
        <w:t>An</w:t>
      </w:r>
      <w:r w:rsidR="00E71152" w:rsidRPr="00E37E04">
        <w:rPr>
          <w:rFonts w:ascii="Times New Roman" w:hAnsi="Times New Roman" w:cs="Times New Roman"/>
          <w:sz w:val="24"/>
          <w:szCs w:val="24"/>
        </w:rPr>
        <w:t xml:space="preserve"> </w:t>
      </w:r>
      <w:r w:rsidR="002847A0" w:rsidRPr="00E37E04">
        <w:rPr>
          <w:rFonts w:ascii="Times New Roman" w:hAnsi="Times New Roman" w:cs="Times New Roman"/>
          <w:sz w:val="24"/>
          <w:szCs w:val="24"/>
        </w:rPr>
        <w:t>SDM</w:t>
      </w:r>
      <w:r w:rsidR="00184901" w:rsidRPr="00E37E04">
        <w:rPr>
          <w:rFonts w:ascii="Times New Roman" w:hAnsi="Times New Roman" w:cs="Times New Roman"/>
          <w:sz w:val="24"/>
          <w:szCs w:val="24"/>
        </w:rPr>
        <w:t xml:space="preserve"> </w:t>
      </w:r>
      <w:r w:rsidR="00E71152" w:rsidRPr="00E37E04">
        <w:rPr>
          <w:rFonts w:ascii="Times New Roman" w:hAnsi="Times New Roman" w:cs="Times New Roman"/>
          <w:sz w:val="24"/>
          <w:szCs w:val="24"/>
        </w:rPr>
        <w:t>was</w:t>
      </w:r>
      <w:r w:rsidR="00184901" w:rsidRPr="00E37E04">
        <w:rPr>
          <w:rFonts w:ascii="Times New Roman" w:hAnsi="Times New Roman" w:cs="Times New Roman"/>
          <w:sz w:val="24"/>
          <w:szCs w:val="24"/>
        </w:rPr>
        <w:t xml:space="preserve"> fit </w:t>
      </w:r>
      <w:r w:rsidR="002847A0" w:rsidRPr="00E37E04">
        <w:rPr>
          <w:rFonts w:ascii="Times New Roman" w:hAnsi="Times New Roman" w:cs="Times New Roman"/>
          <w:sz w:val="24"/>
          <w:szCs w:val="24"/>
        </w:rPr>
        <w:t xml:space="preserve">to the training data, </w:t>
      </w:r>
      <w:r w:rsidR="005E07BC" w:rsidRPr="00E37E04">
        <w:rPr>
          <w:rFonts w:ascii="Times New Roman" w:hAnsi="Times New Roman" w:cs="Times New Roman"/>
          <w:sz w:val="24"/>
          <w:szCs w:val="24"/>
        </w:rPr>
        <w:t xml:space="preserve">assessed for accuracy, and then </w:t>
      </w:r>
      <w:r w:rsidR="002847A0" w:rsidRPr="00E37E04">
        <w:rPr>
          <w:rFonts w:ascii="Times New Roman" w:hAnsi="Times New Roman" w:cs="Times New Roman"/>
          <w:sz w:val="24"/>
          <w:szCs w:val="24"/>
        </w:rPr>
        <w:t xml:space="preserve">projected </w:t>
      </w:r>
      <w:r w:rsidR="00184901" w:rsidRPr="00E37E04">
        <w:rPr>
          <w:rFonts w:ascii="Times New Roman" w:hAnsi="Times New Roman" w:cs="Times New Roman"/>
          <w:sz w:val="24"/>
          <w:szCs w:val="24"/>
        </w:rPr>
        <w:t xml:space="preserve">to the modeled future climate. </w:t>
      </w:r>
      <w:r w:rsidR="002847A0" w:rsidRPr="00E37E04">
        <w:rPr>
          <w:rFonts w:ascii="Times New Roman" w:hAnsi="Times New Roman" w:cs="Times New Roman"/>
          <w:sz w:val="24"/>
          <w:szCs w:val="24"/>
        </w:rPr>
        <w:t>A</w:t>
      </w:r>
      <w:r w:rsidR="00184901" w:rsidRPr="00E37E04">
        <w:rPr>
          <w:rFonts w:ascii="Times New Roman" w:hAnsi="Times New Roman" w:cs="Times New Roman"/>
          <w:sz w:val="24"/>
          <w:szCs w:val="24"/>
        </w:rPr>
        <w:t xml:space="preserve">ccuracy </w:t>
      </w:r>
      <w:r w:rsidR="00E71152" w:rsidRPr="00E37E04">
        <w:rPr>
          <w:rFonts w:ascii="Times New Roman" w:hAnsi="Times New Roman" w:cs="Times New Roman"/>
          <w:sz w:val="24"/>
          <w:szCs w:val="24"/>
        </w:rPr>
        <w:t>was evaluated</w:t>
      </w:r>
      <w:r w:rsidR="00184901" w:rsidRPr="00E37E04">
        <w:rPr>
          <w:rFonts w:ascii="Times New Roman" w:hAnsi="Times New Roman" w:cs="Times New Roman"/>
          <w:sz w:val="24"/>
          <w:szCs w:val="24"/>
        </w:rPr>
        <w:t xml:space="preserve"> using the testing set and quantified using the </w:t>
      </w:r>
      <w:r w:rsidR="002847A0" w:rsidRPr="00E37E04">
        <w:rPr>
          <w:rFonts w:ascii="Times New Roman" w:hAnsi="Times New Roman" w:cs="Times New Roman"/>
          <w:sz w:val="24"/>
          <w:szCs w:val="24"/>
        </w:rPr>
        <w:t>Area Under the Curve (</w:t>
      </w:r>
      <w:r w:rsidR="00184901" w:rsidRPr="00E37E04">
        <w:rPr>
          <w:rFonts w:ascii="Times New Roman" w:hAnsi="Times New Roman" w:cs="Times New Roman"/>
          <w:sz w:val="24"/>
          <w:szCs w:val="24"/>
        </w:rPr>
        <w:t>AUC</w:t>
      </w:r>
      <w:r w:rsidR="002847A0" w:rsidRPr="00E37E04">
        <w:rPr>
          <w:rFonts w:ascii="Times New Roman" w:hAnsi="Times New Roman" w:cs="Times New Roman"/>
          <w:sz w:val="24"/>
          <w:szCs w:val="24"/>
        </w:rPr>
        <w:t>)</w:t>
      </w:r>
      <w:r w:rsidR="00184901" w:rsidRPr="00E37E04">
        <w:rPr>
          <w:rFonts w:ascii="Times New Roman" w:hAnsi="Times New Roman" w:cs="Times New Roman"/>
          <w:sz w:val="24"/>
          <w:szCs w:val="24"/>
        </w:rPr>
        <w:t xml:space="preserve"> statistic.</w:t>
      </w:r>
      <w:r w:rsidR="00DD209B" w:rsidRPr="00E37E04">
        <w:rPr>
          <w:rFonts w:ascii="Times New Roman" w:hAnsi="Times New Roman" w:cs="Times New Roman"/>
          <w:sz w:val="24"/>
          <w:szCs w:val="24"/>
        </w:rPr>
        <w:t xml:space="preserve"> </w:t>
      </w:r>
      <w:r w:rsidR="005E07BC" w:rsidRPr="00E37E04">
        <w:rPr>
          <w:rFonts w:ascii="Times New Roman" w:hAnsi="Times New Roman" w:cs="Times New Roman"/>
          <w:sz w:val="24"/>
          <w:szCs w:val="24"/>
        </w:rPr>
        <w:t xml:space="preserve">Runtime </w:t>
      </w:r>
      <w:r w:rsidRPr="00E37E04">
        <w:rPr>
          <w:rFonts w:ascii="Times New Roman" w:hAnsi="Times New Roman" w:cs="Times New Roman"/>
          <w:sz w:val="24"/>
          <w:szCs w:val="24"/>
        </w:rPr>
        <w:t xml:space="preserve">(in seconds) </w:t>
      </w:r>
      <w:r w:rsidR="00184901" w:rsidRPr="00E37E04">
        <w:rPr>
          <w:rFonts w:ascii="Times New Roman" w:hAnsi="Times New Roman" w:cs="Times New Roman"/>
          <w:sz w:val="24"/>
          <w:szCs w:val="24"/>
        </w:rPr>
        <w:t xml:space="preserve">was </w:t>
      </w:r>
      <w:r w:rsidR="005E07BC" w:rsidRPr="00E37E04">
        <w:rPr>
          <w:rFonts w:ascii="Times New Roman" w:hAnsi="Times New Roman" w:cs="Times New Roman"/>
          <w:sz w:val="24"/>
          <w:szCs w:val="24"/>
        </w:rPr>
        <w:t xml:space="preserve">estimated </w:t>
      </w:r>
      <w:r w:rsidR="00184901" w:rsidRPr="00E37E04">
        <w:rPr>
          <w:rFonts w:ascii="Times New Roman" w:hAnsi="Times New Roman" w:cs="Times New Roman"/>
          <w:sz w:val="24"/>
          <w:szCs w:val="24"/>
        </w:rPr>
        <w:t>within R using the</w:t>
      </w:r>
      <w:r w:rsidR="002847A0" w:rsidRPr="00E37E04">
        <w:rPr>
          <w:rFonts w:ascii="Times New Roman" w:hAnsi="Times New Roman" w:cs="Times New Roman"/>
          <w:sz w:val="24"/>
          <w:szCs w:val="24"/>
        </w:rPr>
        <w:t xml:space="preserve"> proc.time</w:t>
      </w:r>
      <w:r w:rsidR="00184901" w:rsidRPr="00E37E04">
        <w:rPr>
          <w:rFonts w:ascii="Times New Roman" w:hAnsi="Times New Roman" w:cs="Times New Roman"/>
          <w:sz w:val="24"/>
          <w:szCs w:val="24"/>
        </w:rPr>
        <w:t xml:space="preserve"> function. No database I/O was done inside the timing script, so network connection speed is not expected </w:t>
      </w:r>
      <w:r w:rsidR="005E07BC" w:rsidRPr="00E37E04">
        <w:rPr>
          <w:rFonts w:ascii="Times New Roman" w:hAnsi="Times New Roman" w:cs="Times New Roman"/>
          <w:sz w:val="24"/>
          <w:szCs w:val="24"/>
        </w:rPr>
        <w:t xml:space="preserve">to </w:t>
      </w:r>
      <w:r w:rsidR="00184901" w:rsidRPr="00E37E04">
        <w:rPr>
          <w:rFonts w:ascii="Times New Roman" w:hAnsi="Times New Roman" w:cs="Times New Roman"/>
          <w:sz w:val="24"/>
          <w:szCs w:val="24"/>
        </w:rPr>
        <w:t>influence the results.</w:t>
      </w:r>
      <w:r w:rsidR="00801B1D" w:rsidRPr="00E37E04">
        <w:rPr>
          <w:rFonts w:ascii="Times New Roman" w:hAnsi="Times New Roman" w:cs="Times New Roman"/>
          <w:sz w:val="24"/>
          <w:szCs w:val="24"/>
        </w:rPr>
        <w:t xml:space="preserve"> </w:t>
      </w:r>
    </w:p>
    <w:p w14:paraId="2C297E67" w14:textId="5F2DB09A" w:rsidR="003A4EB7" w:rsidRPr="00E37E04" w:rsidRDefault="00C071DB" w:rsidP="00DA1171">
      <w:pPr>
        <w:pStyle w:val="FirstParagraph"/>
        <w:spacing w:before="0" w:after="0" w:line="240" w:lineRule="auto"/>
        <w:ind w:firstLine="720"/>
        <w:rPr>
          <w:ins w:id="41" w:author="Jack W Williams" w:date="2017-02-27T12:09:00Z"/>
          <w:rFonts w:ascii="Times New Roman" w:hAnsi="Times New Roman" w:cs="Times New Roman"/>
          <w:sz w:val="24"/>
          <w:szCs w:val="24"/>
        </w:rPr>
      </w:pPr>
      <w:r w:rsidRPr="00E37E04">
        <w:rPr>
          <w:rFonts w:ascii="Times New Roman" w:hAnsi="Times New Roman" w:cs="Times New Roman"/>
          <w:sz w:val="24"/>
          <w:szCs w:val="24"/>
        </w:rPr>
        <w:t xml:space="preserve">In total, 26,730 </w:t>
      </w:r>
      <w:r w:rsidR="002847A0" w:rsidRPr="00E37E04">
        <w:rPr>
          <w:rFonts w:ascii="Times New Roman" w:hAnsi="Times New Roman" w:cs="Times New Roman"/>
          <w:sz w:val="24"/>
          <w:szCs w:val="24"/>
        </w:rPr>
        <w:t>experimental trials</w:t>
      </w:r>
      <w:r w:rsidRPr="00E37E04">
        <w:rPr>
          <w:rFonts w:ascii="Times New Roman" w:hAnsi="Times New Roman" w:cs="Times New Roman"/>
          <w:sz w:val="24"/>
          <w:szCs w:val="24"/>
        </w:rPr>
        <w:t xml:space="preserve"> were made</w:t>
      </w:r>
      <w:r w:rsidR="005E07BC" w:rsidRPr="00E37E04">
        <w:rPr>
          <w:rFonts w:ascii="Times New Roman" w:hAnsi="Times New Roman" w:cs="Times New Roman"/>
          <w:sz w:val="24"/>
          <w:szCs w:val="24"/>
        </w:rPr>
        <w:t xml:space="preserve">, with each trial consisting of a particular combination of </w:t>
      </w:r>
      <w:r w:rsidR="00F67274" w:rsidRPr="00E37E04">
        <w:rPr>
          <w:rFonts w:ascii="Times New Roman" w:hAnsi="Times New Roman" w:cs="Times New Roman"/>
          <w:sz w:val="24"/>
          <w:szCs w:val="24"/>
        </w:rPr>
        <w:t>CPU cores</w:t>
      </w:r>
      <w:r w:rsidR="005E07BC" w:rsidRPr="00E37E04">
        <w:rPr>
          <w:rFonts w:ascii="Times New Roman" w:hAnsi="Times New Roman" w:cs="Times New Roman"/>
          <w:sz w:val="24"/>
          <w:szCs w:val="24"/>
        </w:rPr>
        <w:t xml:space="preserve">, </w:t>
      </w:r>
      <w:r w:rsidR="00F67274" w:rsidRPr="00E37E04">
        <w:rPr>
          <w:rFonts w:ascii="Times New Roman" w:hAnsi="Times New Roman" w:cs="Times New Roman"/>
          <w:sz w:val="24"/>
          <w:szCs w:val="24"/>
        </w:rPr>
        <w:t>server memory</w:t>
      </w:r>
      <w:r w:rsidR="005E07BC" w:rsidRPr="00E37E04">
        <w:rPr>
          <w:rFonts w:ascii="Times New Roman" w:hAnsi="Times New Roman" w:cs="Times New Roman"/>
          <w:sz w:val="24"/>
          <w:szCs w:val="24"/>
        </w:rPr>
        <w:t xml:space="preserve">, and </w:t>
      </w:r>
      <w:r w:rsidR="00F67274" w:rsidRPr="00E37E04">
        <w:rPr>
          <w:rFonts w:ascii="Times New Roman" w:hAnsi="Times New Roman" w:cs="Times New Roman"/>
          <w:sz w:val="24"/>
          <w:szCs w:val="24"/>
        </w:rPr>
        <w:t>number of training examples, number of environmental covariates, and number of cells in the prediction layers</w:t>
      </w:r>
      <w:r w:rsidRPr="00E37E04">
        <w:rPr>
          <w:rFonts w:ascii="Times New Roman" w:hAnsi="Times New Roman" w:cs="Times New Roman"/>
          <w:sz w:val="24"/>
          <w:szCs w:val="24"/>
        </w:rPr>
        <w:t xml:space="preserve">. </w:t>
      </w:r>
      <w:r w:rsidR="00F67274" w:rsidRPr="00E37E04">
        <w:rPr>
          <w:rFonts w:ascii="Times New Roman" w:hAnsi="Times New Roman" w:cs="Times New Roman"/>
          <w:sz w:val="24"/>
          <w:szCs w:val="24"/>
        </w:rPr>
        <w:t>C</w:t>
      </w:r>
      <w:r w:rsidRPr="00E37E04">
        <w:rPr>
          <w:rFonts w:ascii="Times New Roman" w:hAnsi="Times New Roman" w:cs="Times New Roman"/>
          <w:sz w:val="24"/>
          <w:szCs w:val="24"/>
        </w:rPr>
        <w:t>onfigurations were chosen to maximize the parameter space covered in the analysis while maintaining at least three replicates per configuration. Where feasible (see “Limitations”), more replicates were made.</w:t>
      </w:r>
      <w:bookmarkStart w:id="42" w:name="modeling-execution-time-and-accuracy"/>
      <w:bookmarkEnd w:id="42"/>
      <w:r w:rsidR="00F67274" w:rsidRPr="00E37E04">
        <w:rPr>
          <w:rFonts w:ascii="Times New Roman" w:hAnsi="Times New Roman" w:cs="Times New Roman"/>
          <w:sz w:val="24"/>
          <w:szCs w:val="24"/>
        </w:rPr>
        <w:t xml:space="preserve"> </w:t>
      </w:r>
      <w:r w:rsidR="00E71152" w:rsidRPr="00E37E04">
        <w:rPr>
          <w:rFonts w:ascii="Times New Roman" w:hAnsi="Times New Roman" w:cs="Times New Roman"/>
          <w:sz w:val="24"/>
          <w:szCs w:val="24"/>
        </w:rPr>
        <w:t>Once data c</w:t>
      </w:r>
      <w:r w:rsidR="000239C4" w:rsidRPr="00E37E04">
        <w:rPr>
          <w:rFonts w:ascii="Times New Roman" w:hAnsi="Times New Roman" w:cs="Times New Roman"/>
          <w:sz w:val="24"/>
          <w:szCs w:val="24"/>
        </w:rPr>
        <w:t xml:space="preserve">ollection </w:t>
      </w:r>
      <w:r w:rsidR="00210CBA" w:rsidRPr="00E37E04">
        <w:rPr>
          <w:rFonts w:ascii="Times New Roman" w:hAnsi="Times New Roman" w:cs="Times New Roman"/>
          <w:sz w:val="24"/>
          <w:szCs w:val="24"/>
        </w:rPr>
        <w:t>was</w:t>
      </w:r>
      <w:r w:rsidR="000239C4" w:rsidRPr="00E37E04">
        <w:rPr>
          <w:rFonts w:ascii="Times New Roman" w:hAnsi="Times New Roman" w:cs="Times New Roman"/>
          <w:sz w:val="24"/>
          <w:szCs w:val="24"/>
        </w:rPr>
        <w:t xml:space="preserve"> completed, </w:t>
      </w:r>
      <w:r w:rsidR="008B4B49" w:rsidRPr="00E37E04">
        <w:rPr>
          <w:rFonts w:ascii="Times New Roman" w:hAnsi="Times New Roman" w:cs="Times New Roman"/>
          <w:sz w:val="24"/>
          <w:szCs w:val="24"/>
        </w:rPr>
        <w:t>SDM runtime a</w:t>
      </w:r>
      <w:r w:rsidR="00E71152" w:rsidRPr="00E37E04">
        <w:rPr>
          <w:rFonts w:ascii="Times New Roman" w:hAnsi="Times New Roman" w:cs="Times New Roman"/>
          <w:sz w:val="24"/>
          <w:szCs w:val="24"/>
        </w:rPr>
        <w:t>nd accuracy were modeled using</w:t>
      </w:r>
      <w:r w:rsidR="00AC34D2" w:rsidRPr="00E37E04">
        <w:rPr>
          <w:rFonts w:ascii="Times New Roman" w:hAnsi="Times New Roman" w:cs="Times New Roman"/>
          <w:sz w:val="24"/>
          <w:szCs w:val="24"/>
        </w:rPr>
        <w:t xml:space="preserve"> Bayesian additive regression tree</w:t>
      </w:r>
      <w:r w:rsidR="00E71152" w:rsidRPr="00E37E04">
        <w:rPr>
          <w:rFonts w:ascii="Times New Roman" w:hAnsi="Times New Roman" w:cs="Times New Roman"/>
          <w:sz w:val="24"/>
          <w:szCs w:val="24"/>
        </w:rPr>
        <w:t>s</w:t>
      </w:r>
      <w:r w:rsidR="00184901" w:rsidRPr="00E37E04">
        <w:rPr>
          <w:rFonts w:ascii="Times New Roman" w:hAnsi="Times New Roman" w:cs="Times New Roman"/>
          <w:sz w:val="24"/>
          <w:szCs w:val="24"/>
        </w:rPr>
        <w:t xml:space="preserve"> (BART)</w:t>
      </w:r>
      <w:r w:rsidR="00E71152" w:rsidRPr="00E37E04">
        <w:rPr>
          <w:rFonts w:ascii="Times New Roman" w:hAnsi="Times New Roman" w:cs="Times New Roman"/>
          <w:sz w:val="24"/>
          <w:szCs w:val="24"/>
        </w:rPr>
        <w:t>, fit with the</w:t>
      </w:r>
      <w:r w:rsidR="002847A0" w:rsidRPr="00E37E04">
        <w:rPr>
          <w:rFonts w:ascii="Times New Roman" w:hAnsi="Times New Roman" w:cs="Times New Roman"/>
          <w:sz w:val="24"/>
          <w:szCs w:val="24"/>
        </w:rPr>
        <w:t xml:space="preserve"> bartMachine </w:t>
      </w:r>
      <w:r w:rsidR="00E71152" w:rsidRPr="00E37E04">
        <w:rPr>
          <w:rFonts w:ascii="Times New Roman" w:hAnsi="Times New Roman" w:cs="Times New Roman"/>
          <w:sz w:val="24"/>
          <w:szCs w:val="24"/>
        </w:rPr>
        <w:t>R package, version 1.2.3 (Kapelner</w:t>
      </w:r>
      <w:r w:rsidR="00A6230A" w:rsidRPr="00E37E04">
        <w:rPr>
          <w:rFonts w:ascii="Times New Roman" w:hAnsi="Times New Roman" w:cs="Times New Roman"/>
          <w:sz w:val="24"/>
          <w:szCs w:val="24"/>
        </w:rPr>
        <w:t xml:space="preserve"> &amp; Bleich</w:t>
      </w:r>
      <w:r w:rsidR="00E71152" w:rsidRPr="00E37E04">
        <w:rPr>
          <w:rFonts w:ascii="Times New Roman" w:hAnsi="Times New Roman" w:cs="Times New Roman"/>
          <w:sz w:val="24"/>
          <w:szCs w:val="24"/>
        </w:rPr>
        <w:t>, 2016).</w:t>
      </w:r>
      <w:r w:rsidR="002847A0" w:rsidRPr="00E37E04">
        <w:rPr>
          <w:rFonts w:ascii="Times New Roman" w:hAnsi="Times New Roman" w:cs="Times New Roman"/>
          <w:sz w:val="24"/>
          <w:szCs w:val="24"/>
        </w:rPr>
        <w:t xml:space="preserve"> The Bayesian model fits a probability distribution for the response at each leaf node, rather than the standard single maximum likelihood estimate.</w:t>
      </w:r>
      <w:r w:rsidR="00AC34D2" w:rsidRPr="00E37E04">
        <w:rPr>
          <w:rFonts w:ascii="Times New Roman" w:hAnsi="Times New Roman" w:cs="Times New Roman"/>
          <w:sz w:val="24"/>
          <w:szCs w:val="24"/>
        </w:rPr>
        <w:t xml:space="preserve"> </w:t>
      </w:r>
      <w:r w:rsidR="002847A0" w:rsidRPr="00E37E04">
        <w:rPr>
          <w:rFonts w:ascii="Times New Roman" w:hAnsi="Times New Roman" w:cs="Times New Roman"/>
          <w:sz w:val="24"/>
          <w:szCs w:val="24"/>
        </w:rPr>
        <w:t xml:space="preserve">A boosted ensemble size of 50 trees was used, and models were fit using default priors on the parameters and hyperparameters as suggested by the authors (Appendix C). </w:t>
      </w:r>
      <w:r w:rsidR="000239C4" w:rsidRPr="00E37E04">
        <w:rPr>
          <w:rFonts w:ascii="Times New Roman" w:hAnsi="Times New Roman" w:cs="Times New Roman"/>
          <w:sz w:val="24"/>
          <w:szCs w:val="24"/>
        </w:rPr>
        <w:t>Runtime and accuracy were modeled separately for each SDM.</w:t>
      </w:r>
      <w:r w:rsidR="00DD209B" w:rsidRPr="00E37E04">
        <w:rPr>
          <w:rFonts w:ascii="Times New Roman" w:hAnsi="Times New Roman" w:cs="Times New Roman"/>
          <w:sz w:val="24"/>
          <w:szCs w:val="24"/>
        </w:rPr>
        <w:t xml:space="preserve"> </w:t>
      </w:r>
      <w:r w:rsidR="000239C4" w:rsidRPr="00E37E04">
        <w:rPr>
          <w:rFonts w:ascii="Times New Roman" w:hAnsi="Times New Roman" w:cs="Times New Roman"/>
          <w:sz w:val="24"/>
          <w:szCs w:val="24"/>
        </w:rPr>
        <w:t>Runtime was modeled on a log scale</w:t>
      </w:r>
      <w:r w:rsidR="002F2495" w:rsidRPr="00E37E04">
        <w:rPr>
          <w:rFonts w:ascii="Times New Roman" w:hAnsi="Times New Roman" w:cs="Times New Roman"/>
          <w:sz w:val="24"/>
          <w:szCs w:val="24"/>
        </w:rPr>
        <w:t xml:space="preserve"> (log-seconds)</w:t>
      </w:r>
      <w:r w:rsidR="000239C4" w:rsidRPr="00E37E04">
        <w:rPr>
          <w:rFonts w:ascii="Times New Roman" w:hAnsi="Times New Roman" w:cs="Times New Roman"/>
          <w:sz w:val="24"/>
          <w:szCs w:val="24"/>
        </w:rPr>
        <w:t>, which improve</w:t>
      </w:r>
      <w:r w:rsidR="003B224B" w:rsidRPr="00E37E04">
        <w:rPr>
          <w:rFonts w:ascii="Times New Roman" w:hAnsi="Times New Roman" w:cs="Times New Roman"/>
          <w:sz w:val="24"/>
          <w:szCs w:val="24"/>
        </w:rPr>
        <w:t>s</w:t>
      </w:r>
      <w:r w:rsidR="000239C4" w:rsidRPr="00E37E04">
        <w:rPr>
          <w:rFonts w:ascii="Times New Roman" w:hAnsi="Times New Roman" w:cs="Times New Roman"/>
          <w:sz w:val="24"/>
          <w:szCs w:val="24"/>
        </w:rPr>
        <w:t xml:space="preserve"> predicti</w:t>
      </w:r>
      <w:r w:rsidR="003B224B" w:rsidRPr="00E37E04">
        <w:rPr>
          <w:rFonts w:ascii="Times New Roman" w:hAnsi="Times New Roman" w:cs="Times New Roman"/>
          <w:sz w:val="24"/>
          <w:szCs w:val="24"/>
        </w:rPr>
        <w:t>ve skill for</w:t>
      </w:r>
      <w:r w:rsidR="000239C4" w:rsidRPr="00E37E04">
        <w:rPr>
          <w:rFonts w:ascii="Times New Roman" w:hAnsi="Times New Roman" w:cs="Times New Roman"/>
          <w:sz w:val="24"/>
          <w:szCs w:val="24"/>
        </w:rPr>
        <w:t xml:space="preserve"> </w:t>
      </w:r>
      <w:r w:rsidR="00210CBA" w:rsidRPr="00E37E04">
        <w:rPr>
          <w:rFonts w:ascii="Times New Roman" w:hAnsi="Times New Roman" w:cs="Times New Roman"/>
          <w:sz w:val="24"/>
          <w:szCs w:val="24"/>
        </w:rPr>
        <w:t xml:space="preserve">on </w:t>
      </w:r>
      <w:r w:rsidR="000239C4" w:rsidRPr="00E37E04">
        <w:rPr>
          <w:rFonts w:ascii="Times New Roman" w:hAnsi="Times New Roman" w:cs="Times New Roman"/>
          <w:sz w:val="24"/>
          <w:szCs w:val="24"/>
        </w:rPr>
        <w:t>high-variance datasets</w:t>
      </w:r>
      <w:r w:rsidR="00A6230A" w:rsidRPr="00E37E04">
        <w:rPr>
          <w:rFonts w:ascii="Times New Roman" w:hAnsi="Times New Roman" w:cs="Times New Roman"/>
          <w:sz w:val="24"/>
          <w:szCs w:val="24"/>
        </w:rPr>
        <w:t xml:space="preserve"> (Hutter et al., 2014).</w:t>
      </w:r>
      <w:r w:rsidR="000239C4" w:rsidRPr="00E37E04">
        <w:rPr>
          <w:rFonts w:ascii="Times New Roman" w:hAnsi="Times New Roman" w:cs="Times New Roman"/>
          <w:sz w:val="24"/>
          <w:szCs w:val="24"/>
        </w:rPr>
        <w:t xml:space="preserve"> The </w:t>
      </w:r>
      <w:r w:rsidR="002F2495" w:rsidRPr="00E37E04">
        <w:rPr>
          <w:rFonts w:ascii="Times New Roman" w:hAnsi="Times New Roman" w:cs="Times New Roman"/>
          <w:sz w:val="24"/>
          <w:szCs w:val="24"/>
        </w:rPr>
        <w:t>observed runtime and accuracy</w:t>
      </w:r>
      <w:r w:rsidR="000239C4" w:rsidRPr="00E37E04">
        <w:rPr>
          <w:rFonts w:ascii="Times New Roman" w:hAnsi="Times New Roman" w:cs="Times New Roman"/>
          <w:sz w:val="24"/>
          <w:szCs w:val="24"/>
        </w:rPr>
        <w:t xml:space="preserve"> data </w:t>
      </w:r>
      <w:r w:rsidR="002F2495" w:rsidRPr="00E37E04">
        <w:rPr>
          <w:rFonts w:ascii="Times New Roman" w:hAnsi="Times New Roman" w:cs="Times New Roman"/>
          <w:sz w:val="24"/>
          <w:szCs w:val="24"/>
        </w:rPr>
        <w:t xml:space="preserve">for each SDM </w:t>
      </w:r>
      <w:r w:rsidR="00AC34D2" w:rsidRPr="00E37E04">
        <w:rPr>
          <w:rFonts w:ascii="Times New Roman" w:hAnsi="Times New Roman" w:cs="Times New Roman"/>
          <w:sz w:val="24"/>
          <w:szCs w:val="24"/>
        </w:rPr>
        <w:t>was randomly split in</w:t>
      </w:r>
      <w:r w:rsidR="000239C4" w:rsidRPr="00E37E04">
        <w:rPr>
          <w:rFonts w:ascii="Times New Roman" w:hAnsi="Times New Roman" w:cs="Times New Roman"/>
          <w:sz w:val="24"/>
          <w:szCs w:val="24"/>
        </w:rPr>
        <w:t>to</w:t>
      </w:r>
      <w:r w:rsidR="00AC34D2" w:rsidRPr="00E37E04">
        <w:rPr>
          <w:rFonts w:ascii="Times New Roman" w:hAnsi="Times New Roman" w:cs="Times New Roman"/>
          <w:sz w:val="24"/>
          <w:szCs w:val="24"/>
        </w:rPr>
        <w:t xml:space="preserve"> a training set (80%) and testing set (20%)</w:t>
      </w:r>
      <w:r w:rsidR="00210CBA" w:rsidRPr="00E37E04">
        <w:rPr>
          <w:rFonts w:ascii="Times New Roman" w:hAnsi="Times New Roman" w:cs="Times New Roman"/>
          <w:sz w:val="24"/>
          <w:szCs w:val="24"/>
        </w:rPr>
        <w:t xml:space="preserve"> for evaluation</w:t>
      </w:r>
      <w:r w:rsidR="00AC34D2" w:rsidRPr="00E37E04">
        <w:rPr>
          <w:rFonts w:ascii="Times New Roman" w:hAnsi="Times New Roman" w:cs="Times New Roman"/>
          <w:sz w:val="24"/>
          <w:szCs w:val="24"/>
        </w:rPr>
        <w:t xml:space="preserve">. 1250 </w:t>
      </w:r>
      <w:r w:rsidR="000239C4" w:rsidRPr="00E37E04">
        <w:rPr>
          <w:rFonts w:ascii="Times New Roman" w:hAnsi="Times New Roman" w:cs="Times New Roman"/>
          <w:sz w:val="24"/>
          <w:szCs w:val="24"/>
        </w:rPr>
        <w:t>MCMC iterations were performed, each of which built</w:t>
      </w:r>
      <w:r w:rsidR="003A4EB7" w:rsidRPr="00E37E04">
        <w:rPr>
          <w:rFonts w:ascii="Times New Roman" w:hAnsi="Times New Roman" w:cs="Times New Roman"/>
          <w:sz w:val="24"/>
          <w:szCs w:val="24"/>
        </w:rPr>
        <w:t xml:space="preserve"> an entir</w:t>
      </w:r>
      <w:r w:rsidR="002F2495" w:rsidRPr="00E37E04">
        <w:rPr>
          <w:rFonts w:ascii="Times New Roman" w:hAnsi="Times New Roman" w:cs="Times New Roman"/>
          <w:sz w:val="24"/>
          <w:szCs w:val="24"/>
        </w:rPr>
        <w:t>e additive model ensemble</w:t>
      </w:r>
      <w:r w:rsidR="003A4EB7" w:rsidRPr="00E37E04">
        <w:rPr>
          <w:rFonts w:ascii="Times New Roman" w:hAnsi="Times New Roman" w:cs="Times New Roman"/>
          <w:sz w:val="24"/>
          <w:szCs w:val="24"/>
        </w:rPr>
        <w:t xml:space="preserve">. The </w:t>
      </w:r>
      <w:r w:rsidR="00AC34D2" w:rsidRPr="00E37E04">
        <w:rPr>
          <w:rFonts w:ascii="Times New Roman" w:hAnsi="Times New Roman" w:cs="Times New Roman"/>
          <w:sz w:val="24"/>
          <w:szCs w:val="24"/>
        </w:rPr>
        <w:t>first 250</w:t>
      </w:r>
      <w:r w:rsidR="003A4EB7" w:rsidRPr="00E37E04">
        <w:rPr>
          <w:rFonts w:ascii="Times New Roman" w:hAnsi="Times New Roman" w:cs="Times New Roman"/>
          <w:sz w:val="24"/>
          <w:szCs w:val="24"/>
        </w:rPr>
        <w:t xml:space="preserve"> iterations</w:t>
      </w:r>
      <w:r w:rsidR="00AC34D2" w:rsidRPr="00E37E04">
        <w:rPr>
          <w:rFonts w:ascii="Times New Roman" w:hAnsi="Times New Roman" w:cs="Times New Roman"/>
          <w:sz w:val="24"/>
          <w:szCs w:val="24"/>
        </w:rPr>
        <w:t xml:space="preserve"> were discarded as burn-in, leaving 1000 posterior samples</w:t>
      </w:r>
      <w:r w:rsidR="00A57F63" w:rsidRPr="00E37E04">
        <w:rPr>
          <w:rFonts w:ascii="Times New Roman" w:hAnsi="Times New Roman" w:cs="Times New Roman"/>
          <w:sz w:val="24"/>
          <w:szCs w:val="24"/>
        </w:rPr>
        <w:t xml:space="preserve"> to analyze and evaluate</w:t>
      </w:r>
      <w:r w:rsidR="00AC34D2" w:rsidRPr="00E37E04">
        <w:rPr>
          <w:rFonts w:ascii="Times New Roman" w:hAnsi="Times New Roman" w:cs="Times New Roman"/>
          <w:sz w:val="24"/>
          <w:szCs w:val="24"/>
        </w:rPr>
        <w:t xml:space="preserve">. </w:t>
      </w:r>
      <w:bookmarkStart w:id="43" w:name="model-evaluation"/>
      <w:bookmarkEnd w:id="43"/>
    </w:p>
    <w:p w14:paraId="33AD6ACE" w14:textId="0F76E033" w:rsidR="00F94FEE" w:rsidRPr="00E37E04" w:rsidRDefault="003A4EB7" w:rsidP="00DA1171">
      <w:pPr>
        <w:pStyle w:val="FirstParagraph"/>
        <w:spacing w:before="0" w:after="0" w:line="240" w:lineRule="auto"/>
        <w:ind w:firstLine="720"/>
        <w:rPr>
          <w:rFonts w:ascii="Times New Roman" w:hAnsi="Times New Roman" w:cs="Times New Roman"/>
          <w:sz w:val="24"/>
          <w:szCs w:val="24"/>
        </w:rPr>
      </w:pPr>
      <w:r w:rsidRPr="00E37E04">
        <w:rPr>
          <w:rFonts w:ascii="Times New Roman" w:hAnsi="Times New Roman" w:cs="Times New Roman"/>
          <w:sz w:val="24"/>
          <w:szCs w:val="24"/>
        </w:rPr>
        <w:t xml:space="preserve">The predictive skill of </w:t>
      </w:r>
      <w:r w:rsidR="005E07BC" w:rsidRPr="00E37E04">
        <w:rPr>
          <w:rFonts w:ascii="Times New Roman" w:hAnsi="Times New Roman" w:cs="Times New Roman"/>
          <w:sz w:val="24"/>
          <w:szCs w:val="24"/>
        </w:rPr>
        <w:t xml:space="preserve">the runtime and accuracy </w:t>
      </w:r>
      <w:r w:rsidRPr="00E37E04">
        <w:rPr>
          <w:rFonts w:ascii="Times New Roman" w:hAnsi="Times New Roman" w:cs="Times New Roman"/>
          <w:sz w:val="24"/>
          <w:szCs w:val="24"/>
        </w:rPr>
        <w:t>model</w:t>
      </w:r>
      <w:r w:rsidR="005E07BC" w:rsidRPr="00E37E04">
        <w:rPr>
          <w:rFonts w:ascii="Times New Roman" w:hAnsi="Times New Roman" w:cs="Times New Roman"/>
          <w:sz w:val="24"/>
          <w:szCs w:val="24"/>
        </w:rPr>
        <w:t>s</w:t>
      </w:r>
      <w:r w:rsidRPr="00E37E04">
        <w:rPr>
          <w:rFonts w:ascii="Times New Roman" w:hAnsi="Times New Roman" w:cs="Times New Roman"/>
          <w:sz w:val="24"/>
          <w:szCs w:val="24"/>
        </w:rPr>
        <w:t xml:space="preserve"> was evaluated usi</w:t>
      </w:r>
      <w:r w:rsidR="000239C4" w:rsidRPr="00E37E04">
        <w:rPr>
          <w:rFonts w:ascii="Times New Roman" w:hAnsi="Times New Roman" w:cs="Times New Roman"/>
          <w:sz w:val="24"/>
          <w:szCs w:val="24"/>
        </w:rPr>
        <w:t xml:space="preserve">ng the mean squared error (MSE), </w:t>
      </w:r>
      <w:r w:rsidRPr="00E37E04">
        <w:rPr>
          <w:rFonts w:ascii="Times New Roman" w:hAnsi="Times New Roman" w:cs="Times New Roman"/>
          <w:sz w:val="24"/>
          <w:szCs w:val="24"/>
        </w:rPr>
        <w:t xml:space="preserve">the </w:t>
      </w:r>
      <m:oMath>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E37E04">
        <w:rPr>
          <w:rFonts w:ascii="Times New Roman" w:hAnsi="Times New Roman" w:cs="Times New Roman"/>
          <w:sz w:val="24"/>
          <w:szCs w:val="24"/>
        </w:rPr>
        <w:t xml:space="preserve"> statistic between observed and predicted values from the mean of the posterior distribution, and the standard deviation of the</w:t>
      </w:r>
      <w:r w:rsidR="002F2495" w:rsidRPr="00E37E04">
        <w:rPr>
          <w:rFonts w:ascii="Times New Roman" w:hAnsi="Times New Roman" w:cs="Times New Roman"/>
          <w:sz w:val="24"/>
          <w:szCs w:val="24"/>
        </w:rPr>
        <w:t xml:space="preserve"> prediction</w:t>
      </w:r>
      <w:r w:rsidRPr="00E37E04">
        <w:rPr>
          <w:rFonts w:ascii="Times New Roman" w:hAnsi="Times New Roman" w:cs="Times New Roman"/>
          <w:sz w:val="24"/>
          <w:szCs w:val="24"/>
        </w:rPr>
        <w:t xml:space="preserve"> </w:t>
      </w:r>
      <w:r w:rsidR="002F2495" w:rsidRPr="00E37E04">
        <w:rPr>
          <w:rFonts w:ascii="Times New Roman" w:hAnsi="Times New Roman" w:cs="Times New Roman"/>
          <w:sz w:val="24"/>
          <w:szCs w:val="24"/>
        </w:rPr>
        <w:t>posterior</w:t>
      </w:r>
      <w:r w:rsidRPr="00E37E04">
        <w:rPr>
          <w:rFonts w:ascii="Times New Roman" w:hAnsi="Times New Roman" w:cs="Times New Roman"/>
          <w:sz w:val="24"/>
          <w:szCs w:val="24"/>
        </w:rPr>
        <w:t xml:space="preserve">. </w:t>
      </w:r>
      <w:r w:rsidR="005E07BC" w:rsidRPr="00E37E04">
        <w:rPr>
          <w:rFonts w:ascii="Times New Roman" w:hAnsi="Times New Roman" w:cs="Times New Roman"/>
          <w:sz w:val="24"/>
          <w:szCs w:val="24"/>
        </w:rPr>
        <w:t xml:space="preserve">Model results </w:t>
      </w:r>
      <w:r w:rsidR="003B224B" w:rsidRPr="00E37E04">
        <w:rPr>
          <w:rFonts w:ascii="Times New Roman" w:hAnsi="Times New Roman" w:cs="Times New Roman"/>
          <w:sz w:val="24"/>
          <w:szCs w:val="24"/>
        </w:rPr>
        <w:t>were</w:t>
      </w:r>
      <w:r w:rsidR="005E07BC" w:rsidRPr="00E37E04">
        <w:rPr>
          <w:rFonts w:ascii="Times New Roman" w:hAnsi="Times New Roman" w:cs="Times New Roman"/>
          <w:sz w:val="24"/>
          <w:szCs w:val="24"/>
        </w:rPr>
        <w:t xml:space="preserve"> also visually assessed</w:t>
      </w:r>
      <w:r w:rsidR="00AC34D2" w:rsidRPr="00E37E04">
        <w:rPr>
          <w:rFonts w:ascii="Times New Roman" w:hAnsi="Times New Roman" w:cs="Times New Roman"/>
          <w:sz w:val="24"/>
          <w:szCs w:val="24"/>
        </w:rPr>
        <w:t xml:space="preserve"> by plotting the predicted values against the observed data</w:t>
      </w:r>
      <w:r w:rsidRPr="00E37E04">
        <w:rPr>
          <w:rFonts w:ascii="Times New Roman" w:hAnsi="Times New Roman" w:cs="Times New Roman"/>
          <w:sz w:val="24"/>
          <w:szCs w:val="24"/>
        </w:rPr>
        <w:t xml:space="preserve"> and qualitatively assessing deviations from</w:t>
      </w:r>
      <w:r w:rsidR="00AC34D2" w:rsidRPr="00E37E04">
        <w:rPr>
          <w:rFonts w:ascii="Times New Roman" w:hAnsi="Times New Roman" w:cs="Times New Roman"/>
          <w:sz w:val="24"/>
          <w:szCs w:val="24"/>
        </w:rPr>
        <w:t xml:space="preserve"> the y=x line.</w:t>
      </w:r>
    </w:p>
    <w:p w14:paraId="49948B50" w14:textId="02E8BD26" w:rsidR="00DF0AE6" w:rsidRPr="00E37E04" w:rsidRDefault="003B224B" w:rsidP="00DA1171">
      <w:pPr>
        <w:pStyle w:val="BodyText"/>
        <w:spacing w:before="0" w:after="0" w:line="240" w:lineRule="auto"/>
        <w:ind w:firstLine="720"/>
        <w:rPr>
          <w:rFonts w:ascii="Times New Roman" w:hAnsi="Times New Roman" w:cs="Times New Roman"/>
          <w:sz w:val="24"/>
          <w:szCs w:val="24"/>
        </w:rPr>
      </w:pPr>
      <w:r w:rsidRPr="00E37E04">
        <w:rPr>
          <w:rFonts w:ascii="Times New Roman" w:hAnsi="Times New Roman" w:cs="Times New Roman"/>
          <w:sz w:val="24"/>
          <w:szCs w:val="24"/>
        </w:rPr>
        <w:t xml:space="preserve">The </w:t>
      </w:r>
      <w:r w:rsidR="001E0B19" w:rsidRPr="00E37E04">
        <w:rPr>
          <w:rFonts w:ascii="Times New Roman" w:hAnsi="Times New Roman" w:cs="Times New Roman"/>
          <w:sz w:val="24"/>
          <w:szCs w:val="24"/>
        </w:rPr>
        <w:t>influence of each predictor</w:t>
      </w:r>
      <w:r w:rsidR="000239C4" w:rsidRPr="00E37E04">
        <w:rPr>
          <w:rFonts w:ascii="Times New Roman" w:hAnsi="Times New Roman" w:cs="Times New Roman"/>
          <w:sz w:val="24"/>
          <w:szCs w:val="24"/>
        </w:rPr>
        <w:t xml:space="preserve"> </w:t>
      </w:r>
      <w:r w:rsidR="001E0B19" w:rsidRPr="00E37E04">
        <w:rPr>
          <w:rFonts w:ascii="Times New Roman" w:hAnsi="Times New Roman" w:cs="Times New Roman"/>
          <w:sz w:val="24"/>
          <w:szCs w:val="24"/>
        </w:rPr>
        <w:t>in</w:t>
      </w:r>
      <w:r w:rsidR="000239C4" w:rsidRPr="00E37E04">
        <w:rPr>
          <w:rFonts w:ascii="Times New Roman" w:hAnsi="Times New Roman" w:cs="Times New Roman"/>
          <w:sz w:val="24"/>
          <w:szCs w:val="24"/>
        </w:rPr>
        <w:t xml:space="preserve"> </w:t>
      </w:r>
      <w:r w:rsidR="001E0B19" w:rsidRPr="00E37E04">
        <w:rPr>
          <w:rFonts w:ascii="Times New Roman" w:hAnsi="Times New Roman" w:cs="Times New Roman"/>
          <w:sz w:val="24"/>
          <w:szCs w:val="24"/>
        </w:rPr>
        <w:t>the runtime and accurac</w:t>
      </w:r>
      <w:r w:rsidRPr="00E37E04">
        <w:rPr>
          <w:rFonts w:ascii="Times New Roman" w:hAnsi="Times New Roman" w:cs="Times New Roman"/>
          <w:sz w:val="24"/>
          <w:szCs w:val="24"/>
        </w:rPr>
        <w:t xml:space="preserve">y </w:t>
      </w:r>
      <w:r w:rsidR="000239C4" w:rsidRPr="00E37E04">
        <w:rPr>
          <w:rFonts w:ascii="Times New Roman" w:hAnsi="Times New Roman" w:cs="Times New Roman"/>
          <w:sz w:val="24"/>
          <w:szCs w:val="24"/>
        </w:rPr>
        <w:t>m</w:t>
      </w:r>
      <w:r w:rsidR="00AC34D2" w:rsidRPr="00E37E04">
        <w:rPr>
          <w:rFonts w:ascii="Times New Roman" w:hAnsi="Times New Roman" w:cs="Times New Roman"/>
          <w:sz w:val="24"/>
          <w:szCs w:val="24"/>
        </w:rPr>
        <w:t>odel</w:t>
      </w:r>
      <w:r w:rsidR="001E0B19" w:rsidRPr="00E37E04">
        <w:rPr>
          <w:rFonts w:ascii="Times New Roman" w:hAnsi="Times New Roman" w:cs="Times New Roman"/>
          <w:sz w:val="24"/>
          <w:szCs w:val="24"/>
        </w:rPr>
        <w:t>s</w:t>
      </w:r>
      <w:r w:rsidR="00AC34D2" w:rsidRPr="00E37E04">
        <w:rPr>
          <w:rFonts w:ascii="Times New Roman" w:hAnsi="Times New Roman" w:cs="Times New Roman"/>
          <w:sz w:val="24"/>
          <w:szCs w:val="24"/>
        </w:rPr>
        <w:t xml:space="preserve"> </w:t>
      </w:r>
      <w:r w:rsidR="000239C4" w:rsidRPr="00E37E04">
        <w:rPr>
          <w:rFonts w:ascii="Times New Roman" w:hAnsi="Times New Roman" w:cs="Times New Roman"/>
          <w:sz w:val="24"/>
          <w:szCs w:val="24"/>
        </w:rPr>
        <w:t>was</w:t>
      </w:r>
      <w:r w:rsidR="00AC34D2" w:rsidRPr="00E37E04">
        <w:rPr>
          <w:rFonts w:ascii="Times New Roman" w:hAnsi="Times New Roman" w:cs="Times New Roman"/>
          <w:sz w:val="24"/>
          <w:szCs w:val="24"/>
        </w:rPr>
        <w:t xml:space="preserve"> evaluated by </w:t>
      </w:r>
      <w:r w:rsidRPr="00E37E04">
        <w:rPr>
          <w:rFonts w:ascii="Times New Roman" w:hAnsi="Times New Roman" w:cs="Times New Roman"/>
          <w:sz w:val="24"/>
          <w:szCs w:val="24"/>
        </w:rPr>
        <w:t xml:space="preserve">leave-one-out </w:t>
      </w:r>
      <w:r w:rsidR="00AC34D2" w:rsidRPr="00E37E04">
        <w:rPr>
          <w:rFonts w:ascii="Times New Roman" w:hAnsi="Times New Roman" w:cs="Times New Roman"/>
          <w:sz w:val="24"/>
          <w:szCs w:val="24"/>
        </w:rPr>
        <w:t>cross</w:t>
      </w:r>
      <w:r w:rsidRPr="00E37E04">
        <w:rPr>
          <w:rFonts w:ascii="Times New Roman" w:hAnsi="Times New Roman" w:cs="Times New Roman"/>
          <w:sz w:val="24"/>
          <w:szCs w:val="24"/>
        </w:rPr>
        <w:t>-</w:t>
      </w:r>
      <w:r w:rsidR="00AC34D2" w:rsidRPr="00E37E04">
        <w:rPr>
          <w:rFonts w:ascii="Times New Roman" w:hAnsi="Times New Roman" w:cs="Times New Roman"/>
          <w:sz w:val="24"/>
          <w:szCs w:val="24"/>
        </w:rPr>
        <w:t>validati</w:t>
      </w:r>
      <w:r w:rsidRPr="00E37E04">
        <w:rPr>
          <w:rFonts w:ascii="Times New Roman" w:hAnsi="Times New Roman" w:cs="Times New Roman"/>
          <w:sz w:val="24"/>
          <w:szCs w:val="24"/>
        </w:rPr>
        <w:t xml:space="preserve">on, in which models were </w:t>
      </w:r>
      <w:r w:rsidR="000239C4" w:rsidRPr="00E37E04">
        <w:rPr>
          <w:rFonts w:ascii="Times New Roman" w:hAnsi="Times New Roman" w:cs="Times New Roman"/>
          <w:sz w:val="24"/>
          <w:szCs w:val="24"/>
        </w:rPr>
        <w:t xml:space="preserve">separately built using four </w:t>
      </w:r>
      <w:r w:rsidR="00AC34D2" w:rsidRPr="00E37E04">
        <w:rPr>
          <w:rFonts w:ascii="Times New Roman" w:hAnsi="Times New Roman" w:cs="Times New Roman"/>
          <w:sz w:val="24"/>
          <w:szCs w:val="24"/>
        </w:rPr>
        <w:t>of the</w:t>
      </w:r>
      <w:r w:rsidR="000239C4" w:rsidRPr="00E37E04">
        <w:rPr>
          <w:rFonts w:ascii="Times New Roman" w:hAnsi="Times New Roman" w:cs="Times New Roman"/>
          <w:sz w:val="24"/>
          <w:szCs w:val="24"/>
        </w:rPr>
        <w:t xml:space="preserve"> five</w:t>
      </w:r>
      <w:r w:rsidR="003A4EB7" w:rsidRPr="00E37E04">
        <w:rPr>
          <w:rFonts w:ascii="Times New Roman" w:hAnsi="Times New Roman" w:cs="Times New Roman"/>
          <w:sz w:val="24"/>
          <w:szCs w:val="24"/>
        </w:rPr>
        <w:t xml:space="preserve"> </w:t>
      </w:r>
      <w:r w:rsidR="00AC34D2" w:rsidRPr="00E37E04">
        <w:rPr>
          <w:rFonts w:ascii="Times New Roman" w:hAnsi="Times New Roman" w:cs="Times New Roman"/>
          <w:sz w:val="24"/>
          <w:szCs w:val="24"/>
        </w:rPr>
        <w:t>predictors. Each predictor was left out of a model</w:t>
      </w:r>
      <w:r w:rsidR="002F2495" w:rsidRPr="00E37E04">
        <w:rPr>
          <w:rFonts w:ascii="Times New Roman" w:hAnsi="Times New Roman" w:cs="Times New Roman"/>
          <w:sz w:val="24"/>
          <w:szCs w:val="24"/>
        </w:rPr>
        <w:t xml:space="preserve"> in turn</w:t>
      </w:r>
      <w:r w:rsidR="00AC34D2" w:rsidRPr="00E37E04">
        <w:rPr>
          <w:rFonts w:ascii="Times New Roman" w:hAnsi="Times New Roman" w:cs="Times New Roman"/>
          <w:sz w:val="24"/>
          <w:szCs w:val="24"/>
        </w:rPr>
        <w:t xml:space="preserve">, and the </w:t>
      </w:r>
      <m:oMath>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AC34D2" w:rsidRPr="00E37E04">
        <w:rPr>
          <w:rFonts w:ascii="Times New Roman" w:hAnsi="Times New Roman" w:cs="Times New Roman"/>
          <w:sz w:val="24"/>
          <w:szCs w:val="24"/>
        </w:rPr>
        <w:t xml:space="preserve"> of the subset model was evaluated </w:t>
      </w:r>
      <w:r w:rsidR="003A4EB7" w:rsidRPr="00E37E04">
        <w:rPr>
          <w:rFonts w:ascii="Times New Roman" w:hAnsi="Times New Roman" w:cs="Times New Roman"/>
          <w:sz w:val="24"/>
          <w:szCs w:val="24"/>
        </w:rPr>
        <w:t xml:space="preserve">and compared to the </w:t>
      </w:r>
      <m:oMath>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3A4EB7" w:rsidRPr="00E37E04">
        <w:rPr>
          <w:rFonts w:ascii="Times New Roman" w:hAnsi="Times New Roman" w:cs="Times New Roman"/>
          <w:sz w:val="24"/>
          <w:szCs w:val="24"/>
        </w:rPr>
        <w:t xml:space="preserve"> of the full model</w:t>
      </w:r>
      <w:r w:rsidR="00A57F63" w:rsidRPr="00E37E04">
        <w:rPr>
          <w:rFonts w:ascii="Times New Roman" w:hAnsi="Times New Roman" w:cs="Times New Roman"/>
          <w:sz w:val="24"/>
          <w:szCs w:val="24"/>
        </w:rPr>
        <w:t>. The</w:t>
      </w:r>
      <w:r w:rsidR="00AC34D2" w:rsidRPr="00E37E04">
        <w:rPr>
          <w:rFonts w:ascii="Times New Roman" w:hAnsi="Times New Roman" w:cs="Times New Roman"/>
          <w:sz w:val="24"/>
          <w:szCs w:val="24"/>
        </w:rPr>
        <w:t xml:space="preserve"> reduction in </w:t>
      </w:r>
      <m:oMath>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3A4EB7" w:rsidRPr="00E37E04">
        <w:rPr>
          <w:rFonts w:ascii="Times New Roman" w:hAnsi="Times New Roman" w:cs="Times New Roman"/>
          <w:sz w:val="24"/>
          <w:szCs w:val="24"/>
        </w:rPr>
        <w:t xml:space="preserve"> </w:t>
      </w:r>
      <w:r w:rsidR="001E0B19" w:rsidRPr="00E37E04">
        <w:rPr>
          <w:rFonts w:ascii="Times New Roman" w:hAnsi="Times New Roman" w:cs="Times New Roman"/>
          <w:sz w:val="24"/>
          <w:szCs w:val="24"/>
        </w:rPr>
        <w:t>was i</w:t>
      </w:r>
      <w:r w:rsidR="00AC34D2" w:rsidRPr="00E37E04">
        <w:rPr>
          <w:rFonts w:ascii="Times New Roman" w:hAnsi="Times New Roman" w:cs="Times New Roman"/>
          <w:sz w:val="24"/>
          <w:szCs w:val="24"/>
        </w:rPr>
        <w:t xml:space="preserve">nterpreted as the </w:t>
      </w:r>
      <w:r w:rsidR="00A57F63" w:rsidRPr="00E37E04">
        <w:rPr>
          <w:rFonts w:ascii="Times New Roman" w:hAnsi="Times New Roman" w:cs="Times New Roman"/>
          <w:sz w:val="24"/>
          <w:szCs w:val="24"/>
        </w:rPr>
        <w:t>predictive strength of the left-out variable</w:t>
      </w:r>
      <w:r w:rsidR="00AC34D2" w:rsidRPr="00E37E04">
        <w:rPr>
          <w:rFonts w:ascii="Times New Roman" w:hAnsi="Times New Roman" w:cs="Times New Roman"/>
          <w:sz w:val="24"/>
          <w:szCs w:val="24"/>
        </w:rPr>
        <w:t>.</w:t>
      </w:r>
    </w:p>
    <w:p w14:paraId="62C7D4CF" w14:textId="649FA7A0" w:rsidR="001E4E06" w:rsidRPr="001A4B99" w:rsidRDefault="00AC34D2" w:rsidP="00A20E63">
      <w:pPr>
        <w:pStyle w:val="Heading2"/>
      </w:pPr>
      <w:bookmarkStart w:id="44" w:name="optimal-prediction"/>
      <w:bookmarkStart w:id="45" w:name="_Toc351117857"/>
      <w:bookmarkEnd w:id="44"/>
      <w:r w:rsidRPr="001A4B99">
        <w:t>Optimal Prediction</w:t>
      </w:r>
      <w:bookmarkStart w:id="46" w:name="unconstrained-optimization"/>
      <w:bookmarkEnd w:id="46"/>
      <w:bookmarkEnd w:id="45"/>
    </w:p>
    <w:p w14:paraId="273BE30A" w14:textId="0B368FCF" w:rsidR="001E4E06" w:rsidRPr="00E37E04" w:rsidRDefault="001E4E06" w:rsidP="00DA1171">
      <w:pPr>
        <w:pStyle w:val="BodyText"/>
        <w:spacing w:before="0" w:after="0" w:line="240" w:lineRule="auto"/>
        <w:ind w:firstLine="720"/>
        <w:rPr>
          <w:rFonts w:ascii="Times New Roman" w:hAnsi="Times New Roman" w:cs="Times New Roman"/>
          <w:sz w:val="24"/>
          <w:szCs w:val="24"/>
        </w:rPr>
      </w:pPr>
      <w:r w:rsidRPr="00E37E04">
        <w:rPr>
          <w:rFonts w:ascii="Times New Roman" w:hAnsi="Times New Roman" w:cs="Times New Roman"/>
          <w:sz w:val="24"/>
          <w:szCs w:val="24"/>
        </w:rPr>
        <w:t xml:space="preserve">Prediction of the optimal data-hardware configuration for an SDM </w:t>
      </w:r>
      <w:r w:rsidR="00A50640" w:rsidRPr="00E37E04">
        <w:rPr>
          <w:rFonts w:ascii="Times New Roman" w:hAnsi="Times New Roman" w:cs="Times New Roman"/>
          <w:sz w:val="24"/>
          <w:szCs w:val="24"/>
        </w:rPr>
        <w:t>followed</w:t>
      </w:r>
      <w:r w:rsidR="00F40F48" w:rsidRPr="00E37E04">
        <w:rPr>
          <w:rFonts w:ascii="Times New Roman" w:hAnsi="Times New Roman" w:cs="Times New Roman"/>
          <w:sz w:val="24"/>
          <w:szCs w:val="24"/>
        </w:rPr>
        <w:t xml:space="preserve"> a four-step process</w:t>
      </w:r>
      <w:r w:rsidR="00C07FCD" w:rsidRPr="00E37E04">
        <w:rPr>
          <w:rFonts w:ascii="Times New Roman" w:hAnsi="Times New Roman" w:cs="Times New Roman"/>
          <w:sz w:val="24"/>
          <w:szCs w:val="24"/>
        </w:rPr>
        <w:t xml:space="preserve"> (Figure 6)</w:t>
      </w:r>
      <w:r w:rsidR="00F40F48" w:rsidRPr="00E37E04">
        <w:rPr>
          <w:rFonts w:ascii="Times New Roman" w:hAnsi="Times New Roman" w:cs="Times New Roman"/>
          <w:sz w:val="24"/>
          <w:szCs w:val="24"/>
        </w:rPr>
        <w:t>. First, the accuracy model was used to identify the data configuration</w:t>
      </w:r>
      <w:r w:rsidR="000B7057" w:rsidRPr="00E37E04">
        <w:rPr>
          <w:rFonts w:ascii="Times New Roman" w:hAnsi="Times New Roman" w:cs="Times New Roman"/>
          <w:sz w:val="24"/>
          <w:szCs w:val="24"/>
        </w:rPr>
        <w:t xml:space="preserve"> that maximized accuracy</w:t>
      </w:r>
      <w:r w:rsidR="00F40F48" w:rsidRPr="00E37E04">
        <w:rPr>
          <w:rFonts w:ascii="Times New Roman" w:hAnsi="Times New Roman" w:cs="Times New Roman"/>
          <w:sz w:val="24"/>
          <w:szCs w:val="24"/>
        </w:rPr>
        <w:t xml:space="preserve">. Second, the performance model was used to predict the execution time of the accuracy-maximizing model run </w:t>
      </w:r>
      <w:r w:rsidR="00230E25" w:rsidRPr="00E37E04">
        <w:rPr>
          <w:rFonts w:ascii="Times New Roman" w:hAnsi="Times New Roman" w:cs="Times New Roman"/>
          <w:sz w:val="24"/>
          <w:szCs w:val="24"/>
        </w:rPr>
        <w:t>under various</w:t>
      </w:r>
      <w:r w:rsidR="00F40F48" w:rsidRPr="00E37E04">
        <w:rPr>
          <w:rFonts w:ascii="Times New Roman" w:hAnsi="Times New Roman" w:cs="Times New Roman"/>
          <w:sz w:val="24"/>
          <w:szCs w:val="24"/>
        </w:rPr>
        <w:t xml:space="preserve"> hardware configurations. Third, multidimensional hierarchical clustering was used to assemble groups of configurations similar to one another.</w:t>
      </w:r>
      <w:r w:rsidR="00DD209B" w:rsidRPr="00E37E04">
        <w:rPr>
          <w:rFonts w:ascii="Times New Roman" w:hAnsi="Times New Roman" w:cs="Times New Roman"/>
          <w:sz w:val="24"/>
          <w:szCs w:val="24"/>
        </w:rPr>
        <w:t xml:space="preserve"> </w:t>
      </w:r>
      <w:r w:rsidR="00F40F48" w:rsidRPr="00E37E04">
        <w:rPr>
          <w:rFonts w:ascii="Times New Roman" w:hAnsi="Times New Roman" w:cs="Times New Roman"/>
          <w:sz w:val="24"/>
          <w:szCs w:val="24"/>
        </w:rPr>
        <w:t>Finally, the hardware cluster with the lowest runtime, cost, and unc</w:t>
      </w:r>
      <w:r w:rsidR="003C0642" w:rsidRPr="00E37E04">
        <w:rPr>
          <w:rFonts w:ascii="Times New Roman" w:hAnsi="Times New Roman" w:cs="Times New Roman"/>
          <w:sz w:val="24"/>
          <w:szCs w:val="24"/>
        </w:rPr>
        <w:t>ertainty was selected as optimal.</w:t>
      </w:r>
      <w:r w:rsidR="00C07FCD" w:rsidRPr="00E37E04">
        <w:rPr>
          <w:rFonts w:ascii="Times New Roman" w:hAnsi="Times New Roman" w:cs="Times New Roman"/>
          <w:sz w:val="24"/>
          <w:szCs w:val="24"/>
        </w:rPr>
        <w:t xml:space="preserve"> </w:t>
      </w:r>
      <w:r w:rsidR="00230E25" w:rsidRPr="00E37E04">
        <w:rPr>
          <w:rFonts w:ascii="Times New Roman" w:hAnsi="Times New Roman" w:cs="Times New Roman"/>
          <w:sz w:val="24"/>
          <w:szCs w:val="24"/>
        </w:rPr>
        <w:t xml:space="preserve">This approach assumes that </w:t>
      </w:r>
      <w:r w:rsidR="001E0B19" w:rsidRPr="00E37E04">
        <w:rPr>
          <w:rFonts w:ascii="Times New Roman" w:hAnsi="Times New Roman" w:cs="Times New Roman"/>
          <w:sz w:val="24"/>
          <w:szCs w:val="24"/>
        </w:rPr>
        <w:t xml:space="preserve">the researcher chooses spatial resolution (number of cells in the prediction) </w:t>
      </w:r>
      <w:r w:rsidR="001E0B19" w:rsidRPr="00E37E04">
        <w:rPr>
          <w:rFonts w:ascii="Times New Roman" w:hAnsi="Times New Roman" w:cs="Times New Roman"/>
          <w:i/>
          <w:sz w:val="24"/>
          <w:szCs w:val="24"/>
        </w:rPr>
        <w:t>a priori</w:t>
      </w:r>
      <w:r w:rsidR="008A597E" w:rsidRPr="00E37E04">
        <w:rPr>
          <w:rFonts w:ascii="Times New Roman" w:hAnsi="Times New Roman" w:cs="Times New Roman"/>
          <w:sz w:val="24"/>
          <w:szCs w:val="24"/>
        </w:rPr>
        <w:t>, and</w:t>
      </w:r>
      <w:r w:rsidR="00230E25" w:rsidRPr="00E37E04">
        <w:rPr>
          <w:rFonts w:ascii="Times New Roman" w:hAnsi="Times New Roman" w:cs="Times New Roman"/>
          <w:sz w:val="24"/>
          <w:szCs w:val="24"/>
        </w:rPr>
        <w:t xml:space="preserve"> so this variable</w:t>
      </w:r>
      <w:r w:rsidR="008A597E" w:rsidRPr="00E37E04">
        <w:rPr>
          <w:rFonts w:ascii="Times New Roman" w:hAnsi="Times New Roman" w:cs="Times New Roman"/>
          <w:sz w:val="24"/>
          <w:szCs w:val="24"/>
        </w:rPr>
        <w:t xml:space="preserve"> is not included in optimization.</w:t>
      </w:r>
    </w:p>
    <w:p w14:paraId="712F6EC8" w14:textId="74B66E70" w:rsidR="003C0642" w:rsidRPr="00E37E04" w:rsidRDefault="003C0642" w:rsidP="00DA1171">
      <w:pPr>
        <w:pStyle w:val="BodyText"/>
        <w:spacing w:before="0" w:after="0" w:line="240" w:lineRule="auto"/>
        <w:rPr>
          <w:rFonts w:ascii="Times New Roman" w:hAnsi="Times New Roman" w:cs="Times New Roman"/>
          <w:sz w:val="24"/>
          <w:szCs w:val="24"/>
        </w:rPr>
      </w:pPr>
      <w:r w:rsidRPr="00E37E04">
        <w:rPr>
          <w:rFonts w:ascii="Times New Roman" w:hAnsi="Times New Roman" w:cs="Times New Roman"/>
          <w:sz w:val="24"/>
          <w:szCs w:val="24"/>
        </w:rPr>
        <w:tab/>
      </w:r>
      <w:r w:rsidR="00230E25" w:rsidRPr="00E37E04">
        <w:rPr>
          <w:rFonts w:ascii="Times New Roman" w:hAnsi="Times New Roman" w:cs="Times New Roman"/>
          <w:sz w:val="24"/>
          <w:szCs w:val="24"/>
        </w:rPr>
        <w:t>For the first step</w:t>
      </w:r>
      <w:r w:rsidRPr="00E37E04">
        <w:rPr>
          <w:rFonts w:ascii="Times New Roman" w:hAnsi="Times New Roman" w:cs="Times New Roman"/>
          <w:sz w:val="24"/>
          <w:szCs w:val="24"/>
        </w:rPr>
        <w:t xml:space="preserve">, the accuracy model </w:t>
      </w:r>
      <w:r w:rsidR="00230E25" w:rsidRPr="00E37E04">
        <w:rPr>
          <w:rFonts w:ascii="Times New Roman" w:hAnsi="Times New Roman" w:cs="Times New Roman"/>
          <w:sz w:val="24"/>
          <w:szCs w:val="24"/>
        </w:rPr>
        <w:t xml:space="preserve">for a given </w:t>
      </w:r>
      <w:r w:rsidR="00F40635" w:rsidRPr="00E37E04">
        <w:rPr>
          <w:rFonts w:ascii="Times New Roman" w:hAnsi="Times New Roman" w:cs="Times New Roman"/>
          <w:sz w:val="24"/>
          <w:szCs w:val="24"/>
        </w:rPr>
        <w:t xml:space="preserve">SDM </w:t>
      </w:r>
      <w:r w:rsidRPr="00E37E04">
        <w:rPr>
          <w:rFonts w:ascii="Times New Roman" w:hAnsi="Times New Roman" w:cs="Times New Roman"/>
          <w:sz w:val="24"/>
          <w:szCs w:val="24"/>
        </w:rPr>
        <w:t xml:space="preserve">was used to predict the accuracy of </w:t>
      </w:r>
      <w:r w:rsidR="00F40635" w:rsidRPr="00E37E04">
        <w:rPr>
          <w:rFonts w:ascii="Times New Roman" w:hAnsi="Times New Roman" w:cs="Times New Roman"/>
          <w:sz w:val="24"/>
          <w:szCs w:val="24"/>
        </w:rPr>
        <w:t xml:space="preserve">500 </w:t>
      </w:r>
      <w:r w:rsidRPr="00E37E04">
        <w:rPr>
          <w:rFonts w:ascii="Times New Roman" w:hAnsi="Times New Roman" w:cs="Times New Roman"/>
          <w:sz w:val="24"/>
          <w:szCs w:val="24"/>
        </w:rPr>
        <w:t xml:space="preserve">regularly spaced </w:t>
      </w:r>
      <w:r w:rsidR="00230E25" w:rsidRPr="00E37E04">
        <w:rPr>
          <w:rFonts w:ascii="Times New Roman" w:hAnsi="Times New Roman" w:cs="Times New Roman"/>
          <w:sz w:val="24"/>
          <w:szCs w:val="24"/>
        </w:rPr>
        <w:t>configurations</w:t>
      </w:r>
      <w:r w:rsidRPr="00E37E04">
        <w:rPr>
          <w:rFonts w:ascii="Times New Roman" w:hAnsi="Times New Roman" w:cs="Times New Roman"/>
          <w:sz w:val="24"/>
          <w:szCs w:val="24"/>
        </w:rPr>
        <w:t xml:space="preserve">. </w:t>
      </w:r>
      <w:r w:rsidR="000239C4" w:rsidRPr="00E37E04">
        <w:rPr>
          <w:rFonts w:ascii="Times New Roman" w:hAnsi="Times New Roman" w:cs="Times New Roman"/>
          <w:sz w:val="24"/>
          <w:szCs w:val="24"/>
        </w:rPr>
        <w:t>Th</w:t>
      </w:r>
      <w:r w:rsidR="00230E25" w:rsidRPr="00E37E04">
        <w:rPr>
          <w:rFonts w:ascii="Times New Roman" w:hAnsi="Times New Roman" w:cs="Times New Roman"/>
          <w:sz w:val="24"/>
          <w:szCs w:val="24"/>
        </w:rPr>
        <w:t xml:space="preserve">ese configurations </w:t>
      </w:r>
      <w:r w:rsidR="000239C4" w:rsidRPr="00E37E04">
        <w:rPr>
          <w:rFonts w:ascii="Times New Roman" w:hAnsi="Times New Roman" w:cs="Times New Roman"/>
          <w:sz w:val="24"/>
          <w:szCs w:val="24"/>
        </w:rPr>
        <w:t xml:space="preserve">included </w:t>
      </w:r>
      <w:r w:rsidR="00230E25" w:rsidRPr="00E37E04">
        <w:rPr>
          <w:rFonts w:ascii="Times New Roman" w:hAnsi="Times New Roman" w:cs="Times New Roman"/>
          <w:sz w:val="24"/>
          <w:szCs w:val="24"/>
        </w:rPr>
        <w:t>training dataset sizes</w:t>
      </w:r>
      <w:r w:rsidR="001E0B19" w:rsidRPr="00E37E04">
        <w:rPr>
          <w:rFonts w:ascii="Times New Roman" w:hAnsi="Times New Roman" w:cs="Times New Roman"/>
          <w:sz w:val="24"/>
          <w:szCs w:val="24"/>
        </w:rPr>
        <w:t xml:space="preserve"> </w:t>
      </w:r>
      <w:r w:rsidR="001E0B19" w:rsidRPr="00E37E04">
        <w:rPr>
          <w:rFonts w:ascii="Times New Roman" w:hAnsi="Times New Roman" w:cs="Times New Roman"/>
          <w:sz w:val="24"/>
          <w:szCs w:val="24"/>
        </w:rPr>
        <w:lastRenderedPageBreak/>
        <w:t>between</w:t>
      </w:r>
      <w:r w:rsidR="00230E25" w:rsidRPr="00E37E04">
        <w:rPr>
          <w:rFonts w:ascii="Times New Roman" w:hAnsi="Times New Roman" w:cs="Times New Roman"/>
          <w:sz w:val="24"/>
          <w:szCs w:val="24"/>
        </w:rPr>
        <w:t xml:space="preserve"> </w:t>
      </w:r>
      <w:r w:rsidR="00F40635" w:rsidRPr="00E37E04">
        <w:rPr>
          <w:rFonts w:ascii="Times New Roman" w:hAnsi="Times New Roman" w:cs="Times New Roman"/>
          <w:sz w:val="24"/>
          <w:szCs w:val="24"/>
        </w:rPr>
        <w:t>0</w:t>
      </w:r>
      <w:r w:rsidR="000239C4" w:rsidRPr="00E37E04">
        <w:rPr>
          <w:rFonts w:ascii="Times New Roman" w:hAnsi="Times New Roman" w:cs="Times New Roman"/>
          <w:sz w:val="24"/>
          <w:szCs w:val="24"/>
        </w:rPr>
        <w:t xml:space="preserve"> and 10,000</w:t>
      </w:r>
      <w:r w:rsidR="00230E25" w:rsidRPr="00E37E04">
        <w:rPr>
          <w:rFonts w:ascii="Times New Roman" w:hAnsi="Times New Roman" w:cs="Times New Roman"/>
          <w:sz w:val="24"/>
          <w:szCs w:val="24"/>
        </w:rPr>
        <w:t xml:space="preserve"> </w:t>
      </w:r>
      <w:r w:rsidR="001E0B19" w:rsidRPr="00E37E04">
        <w:rPr>
          <w:rFonts w:ascii="Times New Roman" w:hAnsi="Times New Roman" w:cs="Times New Roman"/>
          <w:sz w:val="24"/>
          <w:szCs w:val="24"/>
        </w:rPr>
        <w:t xml:space="preserve">occurrences </w:t>
      </w:r>
      <w:r w:rsidR="00230E25" w:rsidRPr="00E37E04">
        <w:rPr>
          <w:rFonts w:ascii="Times New Roman" w:hAnsi="Times New Roman" w:cs="Times New Roman"/>
          <w:sz w:val="24"/>
          <w:szCs w:val="24"/>
        </w:rPr>
        <w:t>at an interval of 100</w:t>
      </w:r>
      <w:r w:rsidR="000239C4" w:rsidRPr="00E37E04">
        <w:rPr>
          <w:rFonts w:ascii="Times New Roman" w:hAnsi="Times New Roman" w:cs="Times New Roman"/>
          <w:sz w:val="24"/>
          <w:szCs w:val="24"/>
        </w:rPr>
        <w:t xml:space="preserve"> and covariates between one and five.</w:t>
      </w:r>
      <w:r w:rsidR="001E0B19" w:rsidRPr="00E37E04">
        <w:rPr>
          <w:rFonts w:ascii="Times New Roman" w:hAnsi="Times New Roman" w:cs="Times New Roman"/>
          <w:sz w:val="24"/>
          <w:szCs w:val="24"/>
        </w:rPr>
        <w:t xml:space="preserve"> Hardware configurations were chosen between 1 and 24 CPU cores and 1 and 24 GB of memory at an interval of 2 GB. </w:t>
      </w:r>
      <w:r w:rsidR="000239C4" w:rsidRPr="00E37E04">
        <w:rPr>
          <w:rFonts w:ascii="Times New Roman" w:hAnsi="Times New Roman" w:cs="Times New Roman"/>
          <w:sz w:val="24"/>
          <w:szCs w:val="24"/>
        </w:rPr>
        <w:t xml:space="preserve">Predictions </w:t>
      </w:r>
      <w:r w:rsidRPr="00E37E04">
        <w:rPr>
          <w:rFonts w:ascii="Times New Roman" w:hAnsi="Times New Roman" w:cs="Times New Roman"/>
          <w:sz w:val="24"/>
          <w:szCs w:val="24"/>
        </w:rPr>
        <w:t xml:space="preserve">were sorted, first by descending order of accuracy, then by ascending order of training </w:t>
      </w:r>
      <w:r w:rsidR="00230E25" w:rsidRPr="00E37E04">
        <w:rPr>
          <w:rFonts w:ascii="Times New Roman" w:hAnsi="Times New Roman" w:cs="Times New Roman"/>
          <w:sz w:val="24"/>
          <w:szCs w:val="24"/>
        </w:rPr>
        <w:t>dataset size</w:t>
      </w:r>
      <w:r w:rsidRPr="00E37E04">
        <w:rPr>
          <w:rFonts w:ascii="Times New Roman" w:hAnsi="Times New Roman" w:cs="Times New Roman"/>
          <w:sz w:val="24"/>
          <w:szCs w:val="24"/>
        </w:rPr>
        <w:t xml:space="preserve">, and finally by ascending number of covariates. </w:t>
      </w:r>
      <w:r w:rsidR="00230E25" w:rsidRPr="00E37E04">
        <w:rPr>
          <w:rFonts w:ascii="Times New Roman" w:hAnsi="Times New Roman" w:cs="Times New Roman"/>
          <w:sz w:val="24"/>
          <w:szCs w:val="24"/>
        </w:rPr>
        <w:t>Hence</w:t>
      </w:r>
      <w:r w:rsidRPr="00E37E04">
        <w:rPr>
          <w:rFonts w:ascii="Times New Roman" w:hAnsi="Times New Roman" w:cs="Times New Roman"/>
          <w:sz w:val="24"/>
          <w:szCs w:val="24"/>
        </w:rPr>
        <w:t xml:space="preserve">, given equal accuracy, the configuration that requires the </w:t>
      </w:r>
      <w:r w:rsidR="00230E25" w:rsidRPr="00E37E04">
        <w:rPr>
          <w:rFonts w:ascii="Times New Roman" w:hAnsi="Times New Roman" w:cs="Times New Roman"/>
          <w:sz w:val="24"/>
          <w:szCs w:val="24"/>
        </w:rPr>
        <w:t>smaller training dataset</w:t>
      </w:r>
      <w:r w:rsidRPr="00E37E04">
        <w:rPr>
          <w:rFonts w:ascii="Times New Roman" w:hAnsi="Times New Roman" w:cs="Times New Roman"/>
          <w:sz w:val="24"/>
          <w:szCs w:val="24"/>
        </w:rPr>
        <w:t xml:space="preserve"> was preferentially chosen. </w:t>
      </w:r>
    </w:p>
    <w:p w14:paraId="24092461" w14:textId="7F3F14F3" w:rsidR="003C0642" w:rsidRPr="00E37E04" w:rsidRDefault="003C0642" w:rsidP="00DA1171">
      <w:pPr>
        <w:pStyle w:val="BodyText"/>
        <w:spacing w:before="0" w:after="0" w:line="240" w:lineRule="auto"/>
        <w:rPr>
          <w:rFonts w:ascii="Times New Roman" w:hAnsi="Times New Roman" w:cs="Times New Roman"/>
          <w:sz w:val="24"/>
          <w:szCs w:val="24"/>
        </w:rPr>
      </w:pPr>
      <w:r w:rsidRPr="00E37E04">
        <w:rPr>
          <w:rFonts w:ascii="Times New Roman" w:hAnsi="Times New Roman" w:cs="Times New Roman"/>
          <w:sz w:val="24"/>
          <w:szCs w:val="24"/>
        </w:rPr>
        <w:tab/>
      </w:r>
      <w:r w:rsidR="003448C2" w:rsidRPr="00E37E04">
        <w:rPr>
          <w:rFonts w:ascii="Times New Roman" w:hAnsi="Times New Roman" w:cs="Times New Roman"/>
          <w:sz w:val="24"/>
          <w:szCs w:val="24"/>
        </w:rPr>
        <w:t>In the second step, t</w:t>
      </w:r>
      <w:r w:rsidRPr="00E37E04">
        <w:rPr>
          <w:rFonts w:ascii="Times New Roman" w:hAnsi="Times New Roman" w:cs="Times New Roman"/>
          <w:sz w:val="24"/>
          <w:szCs w:val="24"/>
        </w:rPr>
        <w:t xml:space="preserve">he accuracy-maximizing data configuration, and thus expected accuracy, was held constant and used as </w:t>
      </w:r>
      <w:r w:rsidR="00F40635" w:rsidRPr="00E37E04">
        <w:rPr>
          <w:rFonts w:ascii="Times New Roman" w:hAnsi="Times New Roman" w:cs="Times New Roman"/>
          <w:sz w:val="24"/>
          <w:szCs w:val="24"/>
        </w:rPr>
        <w:t xml:space="preserve">an input </w:t>
      </w:r>
      <w:r w:rsidR="000239C4" w:rsidRPr="00E37E04">
        <w:rPr>
          <w:rFonts w:ascii="Times New Roman" w:hAnsi="Times New Roman" w:cs="Times New Roman"/>
          <w:sz w:val="24"/>
          <w:szCs w:val="24"/>
        </w:rPr>
        <w:t>for the performance model. Th</w:t>
      </w:r>
      <w:r w:rsidR="00137CCE" w:rsidRPr="00E37E04">
        <w:rPr>
          <w:rFonts w:ascii="Times New Roman" w:hAnsi="Times New Roman" w:cs="Times New Roman"/>
          <w:sz w:val="24"/>
          <w:szCs w:val="24"/>
        </w:rPr>
        <w:t>e performance</w:t>
      </w:r>
      <w:r w:rsidR="000239C4" w:rsidRPr="00E37E04">
        <w:rPr>
          <w:rFonts w:ascii="Times New Roman" w:hAnsi="Times New Roman" w:cs="Times New Roman"/>
          <w:sz w:val="24"/>
          <w:szCs w:val="24"/>
        </w:rPr>
        <w:t xml:space="preserve"> model </w:t>
      </w:r>
      <w:r w:rsidRPr="00E37E04">
        <w:rPr>
          <w:rFonts w:ascii="Times New Roman" w:hAnsi="Times New Roman" w:cs="Times New Roman"/>
          <w:sz w:val="24"/>
          <w:szCs w:val="24"/>
        </w:rPr>
        <w:t>was used to predict the runtime of a</w:t>
      </w:r>
      <w:r w:rsidR="00137CCE" w:rsidRPr="00E37E04">
        <w:rPr>
          <w:rFonts w:ascii="Times New Roman" w:hAnsi="Times New Roman" w:cs="Times New Roman"/>
          <w:sz w:val="24"/>
          <w:szCs w:val="24"/>
        </w:rPr>
        <w:t xml:space="preserve"> SDM</w:t>
      </w:r>
      <w:r w:rsidRPr="00E37E04">
        <w:rPr>
          <w:rFonts w:ascii="Times New Roman" w:hAnsi="Times New Roman" w:cs="Times New Roman"/>
          <w:sz w:val="24"/>
          <w:szCs w:val="24"/>
        </w:rPr>
        <w:t xml:space="preserve"> experiment with the given </w:t>
      </w:r>
      <w:r w:rsidR="00F40635" w:rsidRPr="00E37E04">
        <w:rPr>
          <w:rFonts w:ascii="Times New Roman" w:hAnsi="Times New Roman" w:cs="Times New Roman"/>
          <w:sz w:val="24"/>
          <w:szCs w:val="24"/>
        </w:rPr>
        <w:t xml:space="preserve">data configuration </w:t>
      </w:r>
      <w:r w:rsidR="00137CCE" w:rsidRPr="00E37E04">
        <w:rPr>
          <w:rFonts w:ascii="Times New Roman" w:hAnsi="Times New Roman" w:cs="Times New Roman"/>
          <w:sz w:val="24"/>
          <w:szCs w:val="24"/>
        </w:rPr>
        <w:t xml:space="preserve">for </w:t>
      </w:r>
      <w:r w:rsidR="00F40635" w:rsidRPr="00E37E04">
        <w:rPr>
          <w:rFonts w:ascii="Times New Roman" w:hAnsi="Times New Roman" w:cs="Times New Roman"/>
          <w:sz w:val="24"/>
          <w:szCs w:val="24"/>
        </w:rPr>
        <w:t>a set of 288</w:t>
      </w:r>
      <w:r w:rsidR="00370D63" w:rsidRPr="00E37E04">
        <w:rPr>
          <w:rFonts w:ascii="Times New Roman" w:hAnsi="Times New Roman" w:cs="Times New Roman"/>
          <w:sz w:val="24"/>
          <w:szCs w:val="24"/>
        </w:rPr>
        <w:t xml:space="preserve"> CPU and memory configurations. Candidate configurations were chosen from GCE allowable custom instance types, and covered the </w:t>
      </w:r>
      <w:r w:rsidR="005F5DA2" w:rsidRPr="00E37E04">
        <w:rPr>
          <w:rFonts w:ascii="Times New Roman" w:hAnsi="Times New Roman" w:cs="Times New Roman"/>
          <w:sz w:val="24"/>
          <w:szCs w:val="24"/>
        </w:rPr>
        <w:t xml:space="preserve">parameter </w:t>
      </w:r>
      <w:r w:rsidR="00370D63" w:rsidRPr="00E37E04">
        <w:rPr>
          <w:rFonts w:ascii="Times New Roman" w:hAnsi="Times New Roman" w:cs="Times New Roman"/>
          <w:sz w:val="24"/>
          <w:szCs w:val="24"/>
        </w:rPr>
        <w:t xml:space="preserve">space between 1 and 25 cores and 1 and 25 GB of memory. </w:t>
      </w:r>
      <w:r w:rsidR="005F5DA2" w:rsidRPr="00E37E04">
        <w:rPr>
          <w:rFonts w:ascii="Times New Roman" w:hAnsi="Times New Roman" w:cs="Times New Roman"/>
          <w:sz w:val="24"/>
          <w:szCs w:val="24"/>
        </w:rPr>
        <w:t>Each</w:t>
      </w:r>
      <w:r w:rsidR="00370D63" w:rsidRPr="00E37E04">
        <w:rPr>
          <w:rFonts w:ascii="Times New Roman" w:hAnsi="Times New Roman" w:cs="Times New Roman"/>
          <w:sz w:val="24"/>
          <w:szCs w:val="24"/>
        </w:rPr>
        <w:t xml:space="preserve"> runtime prediction was </w:t>
      </w:r>
      <w:r w:rsidR="005F5DA2" w:rsidRPr="00E37E04">
        <w:rPr>
          <w:rFonts w:ascii="Times New Roman" w:hAnsi="Times New Roman" w:cs="Times New Roman"/>
          <w:sz w:val="24"/>
          <w:szCs w:val="24"/>
        </w:rPr>
        <w:t>evaluated</w:t>
      </w:r>
      <w:r w:rsidR="00370D63" w:rsidRPr="00E37E04">
        <w:rPr>
          <w:rFonts w:ascii="Times New Roman" w:hAnsi="Times New Roman" w:cs="Times New Roman"/>
          <w:sz w:val="24"/>
          <w:szCs w:val="24"/>
        </w:rPr>
        <w:t xml:space="preserve"> as </w:t>
      </w:r>
      <w:r w:rsidR="005F5DA2" w:rsidRPr="00E37E04">
        <w:rPr>
          <w:rFonts w:ascii="Times New Roman" w:hAnsi="Times New Roman" w:cs="Times New Roman"/>
          <w:sz w:val="24"/>
          <w:szCs w:val="24"/>
        </w:rPr>
        <w:t xml:space="preserve">1000 </w:t>
      </w:r>
      <w:r w:rsidR="00F40635" w:rsidRPr="00E37E04">
        <w:rPr>
          <w:rFonts w:ascii="Times New Roman" w:hAnsi="Times New Roman" w:cs="Times New Roman"/>
          <w:sz w:val="24"/>
          <w:szCs w:val="24"/>
        </w:rPr>
        <w:t xml:space="preserve">samples from the </w:t>
      </w:r>
      <w:r w:rsidR="005F5DA2" w:rsidRPr="00E37E04">
        <w:rPr>
          <w:rFonts w:ascii="Times New Roman" w:hAnsi="Times New Roman" w:cs="Times New Roman"/>
          <w:sz w:val="24"/>
          <w:szCs w:val="24"/>
        </w:rPr>
        <w:t>posterior</w:t>
      </w:r>
      <w:r w:rsidR="00F40635" w:rsidRPr="00E37E04">
        <w:rPr>
          <w:rFonts w:ascii="Times New Roman" w:hAnsi="Times New Roman" w:cs="Times New Roman"/>
          <w:sz w:val="24"/>
          <w:szCs w:val="24"/>
        </w:rPr>
        <w:t xml:space="preserve"> distribution</w:t>
      </w:r>
      <w:r w:rsidR="00137CCE" w:rsidRPr="00E37E04">
        <w:rPr>
          <w:rFonts w:ascii="Times New Roman" w:hAnsi="Times New Roman" w:cs="Times New Roman"/>
          <w:sz w:val="24"/>
          <w:szCs w:val="24"/>
        </w:rPr>
        <w:t xml:space="preserve"> provided by bartMachine</w:t>
      </w:r>
      <w:r w:rsidR="005F5DA2" w:rsidRPr="00E37E04">
        <w:rPr>
          <w:rFonts w:ascii="Times New Roman" w:hAnsi="Times New Roman" w:cs="Times New Roman"/>
          <w:sz w:val="24"/>
          <w:szCs w:val="24"/>
        </w:rPr>
        <w:t>.</w:t>
      </w:r>
      <w:r w:rsidR="00DD209B" w:rsidRPr="00E37E04">
        <w:rPr>
          <w:rFonts w:ascii="Times New Roman" w:hAnsi="Times New Roman" w:cs="Times New Roman"/>
          <w:sz w:val="24"/>
          <w:szCs w:val="24"/>
        </w:rPr>
        <w:t xml:space="preserve"> </w:t>
      </w:r>
      <w:r w:rsidR="005F5DA2" w:rsidRPr="00E37E04">
        <w:rPr>
          <w:rFonts w:ascii="Times New Roman" w:hAnsi="Times New Roman" w:cs="Times New Roman"/>
          <w:sz w:val="24"/>
          <w:szCs w:val="24"/>
        </w:rPr>
        <w:t xml:space="preserve">The mean of the distribution was used to calculate runtime cost, </w:t>
      </w:r>
      <w:r w:rsidR="00370D63" w:rsidRPr="00E37E04">
        <w:rPr>
          <w:rFonts w:ascii="Times New Roman" w:hAnsi="Times New Roman" w:cs="Times New Roman"/>
          <w:sz w:val="24"/>
          <w:szCs w:val="24"/>
        </w:rPr>
        <w:t>using GCE rates</w:t>
      </w:r>
      <w:r w:rsidR="001E0B19" w:rsidRPr="00E37E04">
        <w:rPr>
          <w:rFonts w:ascii="Times New Roman" w:hAnsi="Times New Roman" w:cs="Times New Roman"/>
          <w:sz w:val="24"/>
          <w:szCs w:val="24"/>
        </w:rPr>
        <w:t xml:space="preserve"> (Cost = $0.03492/CPU + $0.00468/GB; </w:t>
      </w:r>
      <w:r w:rsidR="001355CF" w:rsidRPr="00E37E04">
        <w:rPr>
          <w:rFonts w:ascii="Times New Roman" w:hAnsi="Times New Roman" w:cs="Times New Roman"/>
          <w:sz w:val="24"/>
          <w:szCs w:val="24"/>
        </w:rPr>
        <w:t>Google, Inc, 2017</w:t>
      </w:r>
      <w:r w:rsidR="001E0B19" w:rsidRPr="00E37E04">
        <w:rPr>
          <w:rFonts w:ascii="Times New Roman" w:hAnsi="Times New Roman" w:cs="Times New Roman"/>
          <w:sz w:val="24"/>
          <w:szCs w:val="24"/>
        </w:rPr>
        <w:t>)</w:t>
      </w:r>
      <w:r w:rsidR="005F5DA2" w:rsidRPr="00E37E04">
        <w:rPr>
          <w:rFonts w:ascii="Times New Roman" w:hAnsi="Times New Roman" w:cs="Times New Roman"/>
          <w:sz w:val="24"/>
          <w:szCs w:val="24"/>
        </w:rPr>
        <w:t>, and the standard deviation was used as a measure of prediction uncertainty.</w:t>
      </w:r>
      <w:r w:rsidR="001355CF" w:rsidRPr="00E37E04">
        <w:rPr>
          <w:rFonts w:ascii="Times New Roman" w:hAnsi="Times New Roman" w:cs="Times New Roman"/>
          <w:sz w:val="24"/>
          <w:szCs w:val="24"/>
        </w:rPr>
        <w:t xml:space="preserve"> The dataset was subsequently scaled and centered using the R function scale.</w:t>
      </w:r>
    </w:p>
    <w:p w14:paraId="0B4CC184" w14:textId="13FEC1A7" w:rsidR="00370D63" w:rsidRPr="00E37E04" w:rsidRDefault="00370D63" w:rsidP="00DA1171">
      <w:pPr>
        <w:pStyle w:val="BodyText"/>
        <w:spacing w:before="0" w:after="0" w:line="240" w:lineRule="auto"/>
        <w:ind w:firstLine="720"/>
        <w:rPr>
          <w:rFonts w:ascii="Times New Roman" w:hAnsi="Times New Roman" w:cs="Times New Roman"/>
          <w:sz w:val="24"/>
          <w:szCs w:val="24"/>
        </w:rPr>
      </w:pPr>
      <w:r w:rsidRPr="00E37E04">
        <w:rPr>
          <w:rFonts w:ascii="Times New Roman" w:hAnsi="Times New Roman" w:cs="Times New Roman"/>
          <w:sz w:val="24"/>
          <w:szCs w:val="24"/>
        </w:rPr>
        <w:t xml:space="preserve">The runtime predictions were </w:t>
      </w:r>
      <w:r w:rsidR="005F5DA2" w:rsidRPr="00E37E04">
        <w:rPr>
          <w:rFonts w:ascii="Times New Roman" w:hAnsi="Times New Roman" w:cs="Times New Roman"/>
          <w:sz w:val="24"/>
          <w:szCs w:val="24"/>
        </w:rPr>
        <w:t xml:space="preserve">then </w:t>
      </w:r>
      <w:r w:rsidRPr="00E37E04">
        <w:rPr>
          <w:rFonts w:ascii="Times New Roman" w:hAnsi="Times New Roman" w:cs="Times New Roman"/>
          <w:sz w:val="24"/>
          <w:szCs w:val="24"/>
        </w:rPr>
        <w:t xml:space="preserve">clustered using complete linkage hierarchical clustering on runtime, run cost, and </w:t>
      </w:r>
      <w:r w:rsidR="005F5DA2" w:rsidRPr="00E37E04">
        <w:rPr>
          <w:rFonts w:ascii="Times New Roman" w:hAnsi="Times New Roman" w:cs="Times New Roman"/>
          <w:sz w:val="24"/>
          <w:szCs w:val="24"/>
        </w:rPr>
        <w:t>prediction uncertainty</w:t>
      </w:r>
      <w:r w:rsidRPr="00E37E04">
        <w:rPr>
          <w:rFonts w:ascii="Times New Roman" w:hAnsi="Times New Roman" w:cs="Times New Roman"/>
          <w:sz w:val="24"/>
          <w:szCs w:val="24"/>
        </w:rPr>
        <w:t xml:space="preserve">. </w:t>
      </w:r>
      <w:r w:rsidR="00E51880" w:rsidRPr="00E37E04">
        <w:rPr>
          <w:rFonts w:ascii="Times New Roman" w:hAnsi="Times New Roman" w:cs="Times New Roman"/>
          <w:sz w:val="24"/>
          <w:szCs w:val="24"/>
        </w:rPr>
        <w:t xml:space="preserve">Prior to clustering, the dataset was centered and scaled using the R scale function. </w:t>
      </w:r>
      <w:r w:rsidRPr="00E37E04">
        <w:rPr>
          <w:rFonts w:ascii="Times New Roman" w:hAnsi="Times New Roman" w:cs="Times New Roman"/>
          <w:sz w:val="24"/>
          <w:szCs w:val="24"/>
        </w:rPr>
        <w:t>The result</w:t>
      </w:r>
      <w:r w:rsidR="005F5DA2" w:rsidRPr="00E37E04">
        <w:rPr>
          <w:rFonts w:ascii="Times New Roman" w:hAnsi="Times New Roman" w:cs="Times New Roman"/>
          <w:sz w:val="24"/>
          <w:szCs w:val="24"/>
        </w:rPr>
        <w:t xml:space="preserve">s were plotted as a dendrogram and </w:t>
      </w:r>
      <w:r w:rsidR="00F40635" w:rsidRPr="00E37E04">
        <w:rPr>
          <w:rFonts w:ascii="Times New Roman" w:hAnsi="Times New Roman" w:cs="Times New Roman"/>
          <w:sz w:val="24"/>
          <w:szCs w:val="24"/>
        </w:rPr>
        <w:t>demarcated</w:t>
      </w:r>
      <w:r w:rsidRPr="00E37E04">
        <w:rPr>
          <w:rFonts w:ascii="Times New Roman" w:hAnsi="Times New Roman" w:cs="Times New Roman"/>
          <w:sz w:val="24"/>
          <w:szCs w:val="24"/>
        </w:rPr>
        <w:t xml:space="preserve"> into clusters using the silhouette rule </w:t>
      </w:r>
      <w:r w:rsidR="00E91C2D" w:rsidRPr="00E37E04">
        <w:rPr>
          <w:rFonts w:ascii="Times New Roman" w:hAnsi="Times New Roman" w:cs="Times New Roman"/>
          <w:sz w:val="24"/>
          <w:szCs w:val="24"/>
        </w:rPr>
        <w:t>for maximizing within-cluster homogeneity while maximizing out-of-cluster varianc</w:t>
      </w:r>
      <w:r w:rsidR="00F40635" w:rsidRPr="00E37E04">
        <w:rPr>
          <w:rFonts w:ascii="Times New Roman" w:hAnsi="Times New Roman" w:cs="Times New Roman"/>
          <w:sz w:val="24"/>
          <w:szCs w:val="24"/>
        </w:rPr>
        <w:t>e (Rousseeuw, 1987)</w:t>
      </w:r>
      <w:r w:rsidR="00E91C2D" w:rsidRPr="00E37E04">
        <w:rPr>
          <w:rFonts w:ascii="Times New Roman" w:hAnsi="Times New Roman" w:cs="Times New Roman"/>
          <w:sz w:val="24"/>
          <w:szCs w:val="24"/>
        </w:rPr>
        <w:t xml:space="preserve">. </w:t>
      </w:r>
    </w:p>
    <w:p w14:paraId="79665FDF" w14:textId="7B6593EC" w:rsidR="00DF0AE6" w:rsidRPr="00E37E04" w:rsidRDefault="00E91C2D" w:rsidP="00DA1171">
      <w:pPr>
        <w:pStyle w:val="BodyText"/>
        <w:spacing w:before="0" w:after="0" w:line="240" w:lineRule="auto"/>
        <w:ind w:firstLine="720"/>
        <w:rPr>
          <w:rFonts w:ascii="Times New Roman" w:hAnsi="Times New Roman" w:cs="Times New Roman"/>
          <w:sz w:val="24"/>
          <w:szCs w:val="24"/>
        </w:rPr>
      </w:pPr>
      <w:r w:rsidRPr="00E37E04">
        <w:rPr>
          <w:rFonts w:ascii="Times New Roman" w:hAnsi="Times New Roman" w:cs="Times New Roman"/>
          <w:sz w:val="24"/>
          <w:szCs w:val="24"/>
        </w:rPr>
        <w:t>Finally, the clusters were plotted</w:t>
      </w:r>
      <w:r w:rsidR="005F5DA2" w:rsidRPr="00E37E04">
        <w:rPr>
          <w:rFonts w:ascii="Times New Roman" w:hAnsi="Times New Roman" w:cs="Times New Roman"/>
          <w:sz w:val="24"/>
          <w:szCs w:val="24"/>
        </w:rPr>
        <w:t xml:space="preserve"> in time-cost-uncertainty space. </w:t>
      </w:r>
      <w:r w:rsidRPr="00E37E04">
        <w:rPr>
          <w:rFonts w:ascii="Times New Roman" w:hAnsi="Times New Roman" w:cs="Times New Roman"/>
          <w:sz w:val="24"/>
          <w:szCs w:val="24"/>
        </w:rPr>
        <w:t xml:space="preserve">The </w:t>
      </w:r>
      <w:r w:rsidR="00575B29" w:rsidRPr="00E37E04">
        <w:rPr>
          <w:rFonts w:ascii="Times New Roman" w:hAnsi="Times New Roman" w:cs="Times New Roman"/>
          <w:sz w:val="24"/>
          <w:szCs w:val="24"/>
        </w:rPr>
        <w:t xml:space="preserve">hypothetical </w:t>
      </w:r>
      <w:r w:rsidRPr="00E37E04">
        <w:rPr>
          <w:rFonts w:ascii="Times New Roman" w:hAnsi="Times New Roman" w:cs="Times New Roman"/>
          <w:sz w:val="24"/>
          <w:szCs w:val="24"/>
        </w:rPr>
        <w:t>ideal scenario would involve no time, no cost, and no uncertai</w:t>
      </w:r>
      <w:r w:rsidR="005F5DA2" w:rsidRPr="00E37E04">
        <w:rPr>
          <w:rFonts w:ascii="Times New Roman" w:hAnsi="Times New Roman" w:cs="Times New Roman"/>
          <w:sz w:val="24"/>
          <w:szCs w:val="24"/>
        </w:rPr>
        <w:t>nty, which occurs at the origin of these three axes.</w:t>
      </w:r>
      <w:r w:rsidR="00DD209B" w:rsidRPr="00E37E04">
        <w:rPr>
          <w:rFonts w:ascii="Times New Roman" w:hAnsi="Times New Roman" w:cs="Times New Roman"/>
          <w:sz w:val="24"/>
          <w:szCs w:val="24"/>
        </w:rPr>
        <w:t xml:space="preserve"> </w:t>
      </w:r>
      <w:r w:rsidR="005F5DA2" w:rsidRPr="00E37E04">
        <w:rPr>
          <w:rFonts w:ascii="Times New Roman" w:hAnsi="Times New Roman" w:cs="Times New Roman"/>
          <w:sz w:val="24"/>
          <w:szCs w:val="24"/>
        </w:rPr>
        <w:t xml:space="preserve">The Euclidean distance between the centroid of each cluster and the origin was calculated and the cluster with the smallest distance to the origin was identified as the optimal set of hardware configurations for that SDM. </w:t>
      </w:r>
      <w:r w:rsidR="001355CF" w:rsidRPr="00E37E04">
        <w:rPr>
          <w:rFonts w:ascii="Times New Roman" w:hAnsi="Times New Roman" w:cs="Times New Roman"/>
          <w:sz w:val="24"/>
          <w:szCs w:val="24"/>
        </w:rPr>
        <w:t>The Euclidean distance metric normalizes each dimension by its mean and standard deviation, eliminating the problem of optimizing using data with different units and variances.</w:t>
      </w:r>
    </w:p>
    <w:p w14:paraId="2098F5DB" w14:textId="43158B9C" w:rsidR="00261B55" w:rsidRPr="00A20E63" w:rsidRDefault="00261B55" w:rsidP="00DA1171">
      <w:pPr>
        <w:pStyle w:val="Heading1"/>
        <w:spacing w:before="0" w:line="240" w:lineRule="auto"/>
        <w:rPr>
          <w:rFonts w:ascii="Times New Roman" w:hAnsi="Times New Roman" w:cs="Times New Roman"/>
          <w:b/>
          <w:sz w:val="32"/>
          <w:szCs w:val="32"/>
        </w:rPr>
      </w:pPr>
      <w:bookmarkStart w:id="47" w:name="data-constrained-optimization"/>
      <w:bookmarkStart w:id="48" w:name="_Toc351117858"/>
      <w:bookmarkEnd w:id="47"/>
      <w:r w:rsidRPr="00A20E63">
        <w:rPr>
          <w:rFonts w:ascii="Times New Roman" w:hAnsi="Times New Roman" w:cs="Times New Roman"/>
          <w:b/>
          <w:sz w:val="32"/>
          <w:szCs w:val="32"/>
        </w:rPr>
        <w:t>Limitations</w:t>
      </w:r>
      <w:r w:rsidR="00A479B7" w:rsidRPr="00A20E63">
        <w:rPr>
          <w:rFonts w:ascii="Times New Roman" w:hAnsi="Times New Roman" w:cs="Times New Roman"/>
          <w:b/>
          <w:sz w:val="32"/>
          <w:szCs w:val="32"/>
        </w:rPr>
        <w:t xml:space="preserve"> and Extensibility of this Framework</w:t>
      </w:r>
      <w:bookmarkEnd w:id="48"/>
    </w:p>
    <w:p w14:paraId="271C8B0E" w14:textId="6DB97E81" w:rsidR="00261B55" w:rsidRPr="00E37E04" w:rsidRDefault="009D6ADF" w:rsidP="00DA1171">
      <w:pPr>
        <w:pStyle w:val="FirstParagraph"/>
        <w:spacing w:before="0" w:after="0" w:line="240" w:lineRule="auto"/>
        <w:ind w:firstLine="720"/>
        <w:rPr>
          <w:rFonts w:ascii="Times New Roman" w:hAnsi="Times New Roman" w:cs="Times New Roman"/>
          <w:sz w:val="24"/>
          <w:szCs w:val="24"/>
        </w:rPr>
      </w:pPr>
      <w:r w:rsidRPr="00E37E04">
        <w:rPr>
          <w:rFonts w:ascii="Times New Roman" w:hAnsi="Times New Roman" w:cs="Times New Roman"/>
          <w:sz w:val="24"/>
          <w:szCs w:val="24"/>
        </w:rPr>
        <w:t>This</w:t>
      </w:r>
      <w:r w:rsidR="00261B55" w:rsidRPr="00E37E04">
        <w:rPr>
          <w:rFonts w:ascii="Times New Roman" w:hAnsi="Times New Roman" w:cs="Times New Roman"/>
          <w:sz w:val="24"/>
          <w:szCs w:val="24"/>
        </w:rPr>
        <w:t xml:space="preserve"> approach has several important limitations. </w:t>
      </w:r>
      <w:r w:rsidRPr="00E37E04">
        <w:rPr>
          <w:rFonts w:ascii="Times New Roman" w:hAnsi="Times New Roman" w:cs="Times New Roman"/>
          <w:sz w:val="24"/>
          <w:szCs w:val="24"/>
        </w:rPr>
        <w:t>Perhaps most importantly,</w:t>
      </w:r>
      <w:r w:rsidR="00E51880" w:rsidRPr="00E37E04">
        <w:rPr>
          <w:rFonts w:ascii="Times New Roman" w:hAnsi="Times New Roman" w:cs="Times New Roman"/>
          <w:sz w:val="24"/>
          <w:szCs w:val="24"/>
        </w:rPr>
        <w:t xml:space="preserve"> </w:t>
      </w:r>
      <w:r w:rsidRPr="00E37E04">
        <w:rPr>
          <w:rFonts w:ascii="Times New Roman" w:hAnsi="Times New Roman" w:cs="Times New Roman"/>
          <w:sz w:val="24"/>
          <w:szCs w:val="24"/>
        </w:rPr>
        <w:t>w</w:t>
      </w:r>
      <w:r w:rsidR="00261B55" w:rsidRPr="00E37E04">
        <w:rPr>
          <w:rFonts w:ascii="Times New Roman" w:hAnsi="Times New Roman" w:cs="Times New Roman"/>
          <w:sz w:val="24"/>
          <w:szCs w:val="24"/>
        </w:rPr>
        <w:t xml:space="preserve">hile a real SDM workflow contains </w:t>
      </w:r>
      <w:r w:rsidR="00B32F0A" w:rsidRPr="00E37E04">
        <w:rPr>
          <w:rFonts w:ascii="Times New Roman" w:hAnsi="Times New Roman" w:cs="Times New Roman"/>
          <w:sz w:val="24"/>
          <w:szCs w:val="24"/>
        </w:rPr>
        <w:t xml:space="preserve">various pre- and post-processing steps (eq. </w:t>
      </w:r>
      <w:r w:rsidR="00D9620E" w:rsidRPr="00E37E04">
        <w:rPr>
          <w:rFonts w:ascii="Times New Roman" w:hAnsi="Times New Roman" w:cs="Times New Roman"/>
          <w:sz w:val="24"/>
          <w:szCs w:val="24"/>
        </w:rPr>
        <w:t>1</w:t>
      </w:r>
      <w:r w:rsidR="00B32F0A" w:rsidRPr="00E37E04">
        <w:rPr>
          <w:rFonts w:ascii="Times New Roman" w:hAnsi="Times New Roman" w:cs="Times New Roman"/>
          <w:sz w:val="24"/>
          <w:szCs w:val="24"/>
        </w:rPr>
        <w:t>)</w:t>
      </w:r>
      <w:r w:rsidR="00261B55" w:rsidRPr="00E37E04">
        <w:rPr>
          <w:rFonts w:ascii="Times New Roman" w:hAnsi="Times New Roman" w:cs="Times New Roman"/>
          <w:sz w:val="24"/>
          <w:szCs w:val="24"/>
        </w:rPr>
        <w:t xml:space="preserve">, </w:t>
      </w:r>
      <w:r w:rsidR="00B32F0A" w:rsidRPr="00E37E04">
        <w:rPr>
          <w:rFonts w:ascii="Times New Roman" w:hAnsi="Times New Roman" w:cs="Times New Roman"/>
          <w:sz w:val="24"/>
          <w:szCs w:val="24"/>
        </w:rPr>
        <w:t xml:space="preserve">the analyses here </w:t>
      </w:r>
      <w:r w:rsidR="00261B55" w:rsidRPr="00E37E04">
        <w:rPr>
          <w:rFonts w:ascii="Times New Roman" w:hAnsi="Times New Roman" w:cs="Times New Roman"/>
          <w:sz w:val="24"/>
          <w:szCs w:val="24"/>
        </w:rPr>
        <w:t xml:space="preserve">focus only </w:t>
      </w:r>
      <w:r w:rsidR="00B32F0A" w:rsidRPr="00E37E04">
        <w:rPr>
          <w:rFonts w:ascii="Times New Roman" w:hAnsi="Times New Roman" w:cs="Times New Roman"/>
          <w:sz w:val="24"/>
          <w:szCs w:val="24"/>
        </w:rPr>
        <w:t xml:space="preserve">on </w:t>
      </w:r>
      <w:r w:rsidR="00261B55" w:rsidRPr="00E37E04">
        <w:rPr>
          <w:rFonts w:ascii="Times New Roman" w:hAnsi="Times New Roman" w:cs="Times New Roman"/>
          <w:sz w:val="24"/>
          <w:szCs w:val="24"/>
        </w:rPr>
        <w:t>computing time</w:t>
      </w:r>
      <w:r w:rsidR="00B32F0A" w:rsidRPr="00E37E04">
        <w:rPr>
          <w:rFonts w:ascii="Times New Roman" w:hAnsi="Times New Roman" w:cs="Times New Roman"/>
          <w:sz w:val="24"/>
          <w:szCs w:val="24"/>
        </w:rPr>
        <w:t xml:space="preserve"> (T</w:t>
      </w:r>
      <w:r w:rsidR="00B32F0A" w:rsidRPr="00E37E04">
        <w:rPr>
          <w:rFonts w:ascii="Times New Roman" w:hAnsi="Times New Roman" w:cs="Times New Roman"/>
          <w:i/>
          <w:sz w:val="24"/>
          <w:szCs w:val="24"/>
          <w:vertAlign w:val="subscript"/>
        </w:rPr>
        <w:t>Compute</w:t>
      </w:r>
      <w:r w:rsidR="00B32F0A" w:rsidRPr="00E37E04">
        <w:rPr>
          <w:rFonts w:ascii="Times New Roman" w:hAnsi="Times New Roman" w:cs="Times New Roman"/>
          <w:sz w:val="24"/>
          <w:szCs w:val="24"/>
        </w:rPr>
        <w:t>)</w:t>
      </w:r>
      <w:r w:rsidR="00261B55" w:rsidRPr="00E37E04">
        <w:rPr>
          <w:rFonts w:ascii="Times New Roman" w:hAnsi="Times New Roman" w:cs="Times New Roman"/>
          <w:sz w:val="24"/>
          <w:szCs w:val="24"/>
        </w:rPr>
        <w:t xml:space="preserve">. </w:t>
      </w:r>
      <w:r w:rsidR="00574A83" w:rsidRPr="00E37E04">
        <w:rPr>
          <w:rFonts w:ascii="Times New Roman" w:hAnsi="Times New Roman" w:cs="Times New Roman"/>
          <w:sz w:val="24"/>
          <w:szCs w:val="24"/>
        </w:rPr>
        <w:t xml:space="preserve">Overall workflow time depends on </w:t>
      </w:r>
      <w:r w:rsidR="00261B55" w:rsidRPr="00E37E04">
        <w:rPr>
          <w:rFonts w:ascii="Times New Roman" w:hAnsi="Times New Roman" w:cs="Times New Roman"/>
          <w:sz w:val="24"/>
          <w:szCs w:val="24"/>
        </w:rPr>
        <w:t xml:space="preserve">many factors that may be </w:t>
      </w:r>
      <w:r w:rsidRPr="00E37E04">
        <w:rPr>
          <w:rFonts w:ascii="Times New Roman" w:hAnsi="Times New Roman" w:cs="Times New Roman"/>
          <w:sz w:val="24"/>
          <w:szCs w:val="24"/>
        </w:rPr>
        <w:t xml:space="preserve">difficult or </w:t>
      </w:r>
      <w:r w:rsidR="00261B55" w:rsidRPr="00E37E04">
        <w:rPr>
          <w:rFonts w:ascii="Times New Roman" w:hAnsi="Times New Roman" w:cs="Times New Roman"/>
          <w:sz w:val="24"/>
          <w:szCs w:val="24"/>
        </w:rPr>
        <w:t>impossible to model</w:t>
      </w:r>
      <w:r w:rsidR="00574A83" w:rsidRPr="00E37E04">
        <w:rPr>
          <w:rFonts w:ascii="Times New Roman" w:hAnsi="Times New Roman" w:cs="Times New Roman"/>
          <w:sz w:val="24"/>
          <w:szCs w:val="24"/>
        </w:rPr>
        <w:t>, including data availability and user skill and motivation</w:t>
      </w:r>
      <w:r w:rsidR="00261B55" w:rsidRPr="00E37E04">
        <w:rPr>
          <w:rFonts w:ascii="Times New Roman" w:hAnsi="Times New Roman" w:cs="Times New Roman"/>
          <w:sz w:val="24"/>
          <w:szCs w:val="24"/>
        </w:rPr>
        <w:t xml:space="preserve">. </w:t>
      </w:r>
      <w:r w:rsidR="00575B29" w:rsidRPr="00E37E04">
        <w:rPr>
          <w:rFonts w:ascii="Times New Roman" w:hAnsi="Times New Roman" w:cs="Times New Roman"/>
          <w:sz w:val="24"/>
          <w:szCs w:val="24"/>
        </w:rPr>
        <w:t xml:space="preserve">Future work could be pointed towards modeling these factors in a form that could be incorporated into this predictive model framework.  </w:t>
      </w:r>
      <w:r w:rsidR="00261B55" w:rsidRPr="00E37E04">
        <w:rPr>
          <w:rFonts w:ascii="Times New Roman" w:hAnsi="Times New Roman" w:cs="Times New Roman"/>
          <w:sz w:val="24"/>
          <w:szCs w:val="24"/>
        </w:rPr>
        <w:t>Furthermore,</w:t>
      </w:r>
      <w:r w:rsidR="00EA2508" w:rsidRPr="00E37E04">
        <w:rPr>
          <w:rFonts w:ascii="Times New Roman" w:hAnsi="Times New Roman" w:cs="Times New Roman"/>
          <w:sz w:val="24"/>
          <w:szCs w:val="24"/>
        </w:rPr>
        <w:t xml:space="preserve"> </w:t>
      </w:r>
      <w:r w:rsidR="00574A83" w:rsidRPr="00E37E04">
        <w:rPr>
          <w:rFonts w:ascii="Times New Roman" w:hAnsi="Times New Roman" w:cs="Times New Roman"/>
          <w:sz w:val="24"/>
          <w:szCs w:val="24"/>
        </w:rPr>
        <w:t>the hardware</w:t>
      </w:r>
      <w:r w:rsidR="00EA2508" w:rsidRPr="00E37E04">
        <w:rPr>
          <w:rFonts w:ascii="Times New Roman" w:hAnsi="Times New Roman" w:cs="Times New Roman"/>
          <w:sz w:val="24"/>
          <w:szCs w:val="24"/>
        </w:rPr>
        <w:t xml:space="preserve"> analysis include</w:t>
      </w:r>
      <w:r w:rsidR="00574A83" w:rsidRPr="00E37E04">
        <w:rPr>
          <w:rFonts w:ascii="Times New Roman" w:hAnsi="Times New Roman" w:cs="Times New Roman"/>
          <w:sz w:val="24"/>
          <w:szCs w:val="24"/>
        </w:rPr>
        <w:t>s</w:t>
      </w:r>
      <w:r w:rsidR="00EA2508" w:rsidRPr="00E37E04">
        <w:rPr>
          <w:rFonts w:ascii="Times New Roman" w:hAnsi="Times New Roman" w:cs="Times New Roman"/>
          <w:sz w:val="24"/>
          <w:szCs w:val="24"/>
        </w:rPr>
        <w:t xml:space="preserve"> only two components, CPU cores and memory</w:t>
      </w:r>
      <w:r w:rsidR="00575B29" w:rsidRPr="00E37E04">
        <w:rPr>
          <w:rFonts w:ascii="Times New Roman" w:hAnsi="Times New Roman" w:cs="Times New Roman"/>
          <w:sz w:val="24"/>
          <w:szCs w:val="24"/>
        </w:rPr>
        <w:t xml:space="preserve">.  Other hardware components may improve model results, but are difficult to manipulate experimentally. </w:t>
      </w:r>
    </w:p>
    <w:p w14:paraId="0D0F7048" w14:textId="5A999D81" w:rsidR="00261B55" w:rsidRPr="00E37E04" w:rsidRDefault="00261B55" w:rsidP="00DA1171">
      <w:pPr>
        <w:pStyle w:val="BodyText"/>
        <w:spacing w:before="0" w:after="0" w:line="240" w:lineRule="auto"/>
        <w:ind w:firstLine="720"/>
        <w:rPr>
          <w:rFonts w:ascii="Times New Roman" w:hAnsi="Times New Roman" w:cs="Times New Roman"/>
          <w:sz w:val="24"/>
          <w:szCs w:val="24"/>
        </w:rPr>
      </w:pPr>
      <w:r w:rsidRPr="00E37E04">
        <w:rPr>
          <w:rFonts w:ascii="Times New Roman" w:hAnsi="Times New Roman" w:cs="Times New Roman"/>
          <w:sz w:val="24"/>
          <w:szCs w:val="24"/>
        </w:rPr>
        <w:t xml:space="preserve">A second limitation of the approach described here is that </w:t>
      </w:r>
      <w:r w:rsidR="00574A83" w:rsidRPr="00E37E04">
        <w:rPr>
          <w:rFonts w:ascii="Times New Roman" w:hAnsi="Times New Roman" w:cs="Times New Roman"/>
          <w:sz w:val="24"/>
          <w:szCs w:val="24"/>
        </w:rPr>
        <w:t xml:space="preserve">these </w:t>
      </w:r>
      <w:r w:rsidRPr="00E37E04">
        <w:rPr>
          <w:rFonts w:ascii="Times New Roman" w:hAnsi="Times New Roman" w:cs="Times New Roman"/>
          <w:sz w:val="24"/>
          <w:szCs w:val="24"/>
        </w:rPr>
        <w:t>analys</w:t>
      </w:r>
      <w:r w:rsidR="00574A83" w:rsidRPr="00E37E04">
        <w:rPr>
          <w:rFonts w:ascii="Times New Roman" w:hAnsi="Times New Roman" w:cs="Times New Roman"/>
          <w:sz w:val="24"/>
          <w:szCs w:val="24"/>
        </w:rPr>
        <w:t>e</w:t>
      </w:r>
      <w:r w:rsidRPr="00E37E04">
        <w:rPr>
          <w:rFonts w:ascii="Times New Roman" w:hAnsi="Times New Roman" w:cs="Times New Roman"/>
          <w:sz w:val="24"/>
          <w:szCs w:val="24"/>
        </w:rPr>
        <w:t xml:space="preserve">s </w:t>
      </w:r>
      <w:r w:rsidR="00574A83" w:rsidRPr="00E37E04">
        <w:rPr>
          <w:rFonts w:ascii="Times New Roman" w:hAnsi="Times New Roman" w:cs="Times New Roman"/>
          <w:sz w:val="24"/>
          <w:szCs w:val="24"/>
        </w:rPr>
        <w:t xml:space="preserve">are </w:t>
      </w:r>
      <w:r w:rsidRPr="00E37E04">
        <w:rPr>
          <w:rFonts w:ascii="Times New Roman" w:hAnsi="Times New Roman" w:cs="Times New Roman"/>
          <w:sz w:val="24"/>
          <w:szCs w:val="24"/>
        </w:rPr>
        <w:t xml:space="preserve">limited to virtual computing instances hosted on Google Cloud </w:t>
      </w:r>
      <w:r w:rsidR="00EA2508" w:rsidRPr="00E37E04">
        <w:rPr>
          <w:rFonts w:ascii="Times New Roman" w:hAnsi="Times New Roman" w:cs="Times New Roman"/>
          <w:sz w:val="24"/>
          <w:szCs w:val="24"/>
        </w:rPr>
        <w:t>Compute</w:t>
      </w:r>
      <w:r w:rsidRPr="00E37E04">
        <w:rPr>
          <w:rFonts w:ascii="Times New Roman" w:hAnsi="Times New Roman" w:cs="Times New Roman"/>
          <w:sz w:val="24"/>
          <w:szCs w:val="24"/>
        </w:rPr>
        <w:t xml:space="preserve"> Engine (GCE), rather than real-world physical machines</w:t>
      </w:r>
      <w:r w:rsidR="009D6ADF" w:rsidRPr="00E37E04">
        <w:rPr>
          <w:rFonts w:ascii="Times New Roman" w:hAnsi="Times New Roman" w:cs="Times New Roman"/>
          <w:sz w:val="24"/>
          <w:szCs w:val="24"/>
        </w:rPr>
        <w:t>, limiting the conclusions</w:t>
      </w:r>
      <w:r w:rsidR="00EA2508" w:rsidRPr="00E37E04">
        <w:rPr>
          <w:rFonts w:ascii="Times New Roman" w:hAnsi="Times New Roman" w:cs="Times New Roman"/>
          <w:sz w:val="24"/>
          <w:szCs w:val="24"/>
        </w:rPr>
        <w:t xml:space="preserve"> </w:t>
      </w:r>
      <w:r w:rsidR="00574A83" w:rsidRPr="00E37E04">
        <w:rPr>
          <w:rFonts w:ascii="Times New Roman" w:hAnsi="Times New Roman" w:cs="Times New Roman"/>
          <w:sz w:val="24"/>
          <w:szCs w:val="24"/>
        </w:rPr>
        <w:t>that can</w:t>
      </w:r>
      <w:r w:rsidR="00EA2508" w:rsidRPr="00E37E04">
        <w:rPr>
          <w:rFonts w:ascii="Times New Roman" w:hAnsi="Times New Roman" w:cs="Times New Roman"/>
          <w:sz w:val="24"/>
          <w:szCs w:val="24"/>
        </w:rPr>
        <w:t xml:space="preserve"> </w:t>
      </w:r>
      <w:r w:rsidR="00574A83" w:rsidRPr="00E37E04">
        <w:rPr>
          <w:rFonts w:ascii="Times New Roman" w:hAnsi="Times New Roman" w:cs="Times New Roman"/>
          <w:sz w:val="24"/>
          <w:szCs w:val="24"/>
        </w:rPr>
        <w:t>be</w:t>
      </w:r>
      <w:r w:rsidR="009D6ADF" w:rsidRPr="00E37E04">
        <w:rPr>
          <w:rFonts w:ascii="Times New Roman" w:hAnsi="Times New Roman" w:cs="Times New Roman"/>
          <w:sz w:val="24"/>
          <w:szCs w:val="24"/>
        </w:rPr>
        <w:t xml:space="preserve"> draw</w:t>
      </w:r>
      <w:r w:rsidR="00574A83" w:rsidRPr="00E37E04">
        <w:rPr>
          <w:rFonts w:ascii="Times New Roman" w:hAnsi="Times New Roman" w:cs="Times New Roman"/>
          <w:sz w:val="24"/>
          <w:szCs w:val="24"/>
        </w:rPr>
        <w:t>n</w:t>
      </w:r>
      <w:r w:rsidR="009D6ADF" w:rsidRPr="00E37E04">
        <w:rPr>
          <w:rFonts w:ascii="Times New Roman" w:hAnsi="Times New Roman" w:cs="Times New Roman"/>
          <w:sz w:val="24"/>
          <w:szCs w:val="24"/>
        </w:rPr>
        <w:t xml:space="preserve"> about </w:t>
      </w:r>
      <w:r w:rsidR="00574A83" w:rsidRPr="00E37E04">
        <w:rPr>
          <w:rFonts w:ascii="Times New Roman" w:hAnsi="Times New Roman" w:cs="Times New Roman"/>
          <w:sz w:val="24"/>
          <w:szCs w:val="24"/>
        </w:rPr>
        <w:t>optimization solutions based on</w:t>
      </w:r>
      <w:r w:rsidR="009D6ADF" w:rsidRPr="00E37E04">
        <w:rPr>
          <w:rFonts w:ascii="Times New Roman" w:hAnsi="Times New Roman" w:cs="Times New Roman"/>
          <w:sz w:val="24"/>
          <w:szCs w:val="24"/>
        </w:rPr>
        <w:t xml:space="preserve"> physical hardware </w:t>
      </w:r>
      <w:r w:rsidR="00574A83" w:rsidRPr="00E37E04">
        <w:rPr>
          <w:rFonts w:ascii="Times New Roman" w:hAnsi="Times New Roman" w:cs="Times New Roman"/>
          <w:sz w:val="24"/>
          <w:szCs w:val="24"/>
        </w:rPr>
        <w:t>configurations</w:t>
      </w:r>
      <w:r w:rsidRPr="00E37E04">
        <w:rPr>
          <w:rFonts w:ascii="Times New Roman" w:hAnsi="Times New Roman" w:cs="Times New Roman"/>
          <w:sz w:val="24"/>
          <w:szCs w:val="24"/>
        </w:rPr>
        <w:t xml:space="preserve">. </w:t>
      </w:r>
      <w:r w:rsidR="00574A83" w:rsidRPr="00E37E04">
        <w:rPr>
          <w:rFonts w:ascii="Times New Roman" w:hAnsi="Times New Roman" w:cs="Times New Roman"/>
          <w:sz w:val="24"/>
          <w:szCs w:val="24"/>
        </w:rPr>
        <w:t>Nonetheless</w:t>
      </w:r>
      <w:r w:rsidR="00EA2508" w:rsidRPr="00E37E04">
        <w:rPr>
          <w:rFonts w:ascii="Times New Roman" w:hAnsi="Times New Roman" w:cs="Times New Roman"/>
          <w:sz w:val="24"/>
          <w:szCs w:val="24"/>
        </w:rPr>
        <w:t xml:space="preserve">, this </w:t>
      </w:r>
      <w:r w:rsidR="00574A83" w:rsidRPr="00E37E04">
        <w:rPr>
          <w:rFonts w:ascii="Times New Roman" w:hAnsi="Times New Roman" w:cs="Times New Roman"/>
          <w:sz w:val="24"/>
          <w:szCs w:val="24"/>
        </w:rPr>
        <w:t xml:space="preserve">uniform </w:t>
      </w:r>
      <w:r w:rsidR="00EA2508" w:rsidRPr="00E37E04">
        <w:rPr>
          <w:rFonts w:ascii="Times New Roman" w:hAnsi="Times New Roman" w:cs="Times New Roman"/>
          <w:sz w:val="24"/>
          <w:szCs w:val="24"/>
        </w:rPr>
        <w:t xml:space="preserve">experimental design </w:t>
      </w:r>
      <w:r w:rsidRPr="00E37E04">
        <w:rPr>
          <w:rFonts w:ascii="Times New Roman" w:hAnsi="Times New Roman" w:cs="Times New Roman"/>
          <w:sz w:val="24"/>
          <w:szCs w:val="24"/>
        </w:rPr>
        <w:t>add</w:t>
      </w:r>
      <w:r w:rsidR="00EA2508" w:rsidRPr="00E37E04">
        <w:rPr>
          <w:rFonts w:ascii="Times New Roman" w:hAnsi="Times New Roman" w:cs="Times New Roman"/>
          <w:sz w:val="24"/>
          <w:szCs w:val="24"/>
        </w:rPr>
        <w:t>s</w:t>
      </w:r>
      <w:r w:rsidRPr="00E37E04">
        <w:rPr>
          <w:rFonts w:ascii="Times New Roman" w:hAnsi="Times New Roman" w:cs="Times New Roman"/>
          <w:sz w:val="24"/>
          <w:szCs w:val="24"/>
        </w:rPr>
        <w:t xml:space="preserve"> validity to the benchmark </w:t>
      </w:r>
      <w:r w:rsidR="00574A83" w:rsidRPr="00E37E04">
        <w:rPr>
          <w:rFonts w:ascii="Times New Roman" w:hAnsi="Times New Roman" w:cs="Times New Roman"/>
          <w:sz w:val="24"/>
          <w:szCs w:val="24"/>
        </w:rPr>
        <w:t xml:space="preserve">estimates </w:t>
      </w:r>
      <w:r w:rsidRPr="00E37E04">
        <w:rPr>
          <w:rFonts w:ascii="Times New Roman" w:hAnsi="Times New Roman" w:cs="Times New Roman"/>
          <w:sz w:val="24"/>
          <w:szCs w:val="24"/>
        </w:rPr>
        <w:t xml:space="preserve">of computing time, by providing a consistent </w:t>
      </w:r>
      <w:r w:rsidR="00574A83" w:rsidRPr="00E37E04">
        <w:rPr>
          <w:rFonts w:ascii="Times New Roman" w:hAnsi="Times New Roman" w:cs="Times New Roman"/>
          <w:sz w:val="24"/>
          <w:szCs w:val="24"/>
        </w:rPr>
        <w:t xml:space="preserve">computing </w:t>
      </w:r>
      <w:r w:rsidRPr="00E37E04">
        <w:rPr>
          <w:rFonts w:ascii="Times New Roman" w:hAnsi="Times New Roman" w:cs="Times New Roman"/>
          <w:sz w:val="24"/>
          <w:szCs w:val="24"/>
        </w:rPr>
        <w:t xml:space="preserve">environment unaffected by other tasks or concurrent programs (Dongarra et al., 1987). </w:t>
      </w:r>
      <w:r w:rsidR="00EA2508" w:rsidRPr="00E37E04">
        <w:rPr>
          <w:rFonts w:ascii="Times New Roman" w:hAnsi="Times New Roman" w:cs="Times New Roman"/>
          <w:sz w:val="24"/>
          <w:szCs w:val="24"/>
        </w:rPr>
        <w:t>Nonetheless</w:t>
      </w:r>
      <w:r w:rsidRPr="00E37E04">
        <w:rPr>
          <w:rFonts w:ascii="Times New Roman" w:hAnsi="Times New Roman" w:cs="Times New Roman"/>
          <w:sz w:val="24"/>
          <w:szCs w:val="24"/>
        </w:rPr>
        <w:t xml:space="preserve">, because real-world machines do have many concurrent and interacting processes running at any one time, this </w:t>
      </w:r>
      <w:r w:rsidR="009D6ADF" w:rsidRPr="00E37E04">
        <w:rPr>
          <w:rFonts w:ascii="Times New Roman" w:hAnsi="Times New Roman" w:cs="Times New Roman"/>
          <w:sz w:val="24"/>
          <w:szCs w:val="24"/>
        </w:rPr>
        <w:t>may bias the results</w:t>
      </w:r>
      <w:r w:rsidRPr="00E37E04">
        <w:rPr>
          <w:rFonts w:ascii="Times New Roman" w:hAnsi="Times New Roman" w:cs="Times New Roman"/>
          <w:sz w:val="24"/>
          <w:szCs w:val="24"/>
        </w:rPr>
        <w:t xml:space="preserve">. Moreover, by using GCE, I </w:t>
      </w:r>
      <w:r w:rsidR="00574A83" w:rsidRPr="00E37E04">
        <w:rPr>
          <w:rFonts w:ascii="Times New Roman" w:hAnsi="Times New Roman" w:cs="Times New Roman"/>
          <w:sz w:val="24"/>
          <w:szCs w:val="24"/>
        </w:rPr>
        <w:t>cannot</w:t>
      </w:r>
      <w:r w:rsidRPr="00E37E04">
        <w:rPr>
          <w:rFonts w:ascii="Times New Roman" w:hAnsi="Times New Roman" w:cs="Times New Roman"/>
          <w:sz w:val="24"/>
          <w:szCs w:val="24"/>
        </w:rPr>
        <w:t xml:space="preserve"> </w:t>
      </w:r>
      <w:r w:rsidR="00EA2508" w:rsidRPr="00E37E04">
        <w:rPr>
          <w:rFonts w:ascii="Times New Roman" w:hAnsi="Times New Roman" w:cs="Times New Roman"/>
          <w:sz w:val="24"/>
          <w:szCs w:val="24"/>
        </w:rPr>
        <w:t>experimentally</w:t>
      </w:r>
      <w:r w:rsidRPr="00E37E04">
        <w:rPr>
          <w:rFonts w:ascii="Times New Roman" w:hAnsi="Times New Roman" w:cs="Times New Roman"/>
          <w:sz w:val="24"/>
          <w:szCs w:val="24"/>
        </w:rPr>
        <w:t xml:space="preserve"> vary the CPU clock rate as a hardware </w:t>
      </w:r>
      <w:r w:rsidR="009D6ADF" w:rsidRPr="00E37E04">
        <w:rPr>
          <w:rFonts w:ascii="Times New Roman" w:hAnsi="Times New Roman" w:cs="Times New Roman"/>
          <w:sz w:val="24"/>
          <w:szCs w:val="24"/>
        </w:rPr>
        <w:t>component</w:t>
      </w:r>
      <w:r w:rsidRPr="00E37E04">
        <w:rPr>
          <w:rFonts w:ascii="Times New Roman" w:hAnsi="Times New Roman" w:cs="Times New Roman"/>
          <w:sz w:val="24"/>
          <w:szCs w:val="24"/>
        </w:rPr>
        <w:t xml:space="preserve">. </w:t>
      </w:r>
      <w:r w:rsidR="00574A83" w:rsidRPr="00E37E04">
        <w:rPr>
          <w:rFonts w:ascii="Times New Roman" w:hAnsi="Times New Roman" w:cs="Times New Roman"/>
          <w:sz w:val="24"/>
          <w:szCs w:val="24"/>
        </w:rPr>
        <w:t xml:space="preserve">Similarly, </w:t>
      </w:r>
      <w:r w:rsidRPr="00E37E04">
        <w:rPr>
          <w:rFonts w:ascii="Times New Roman" w:hAnsi="Times New Roman" w:cs="Times New Roman"/>
          <w:sz w:val="24"/>
          <w:szCs w:val="24"/>
        </w:rPr>
        <w:t xml:space="preserve">using GCE </w:t>
      </w:r>
      <w:r w:rsidR="00575B29" w:rsidRPr="00E37E04">
        <w:rPr>
          <w:rFonts w:ascii="Times New Roman" w:hAnsi="Times New Roman" w:cs="Times New Roman"/>
          <w:sz w:val="24"/>
          <w:szCs w:val="24"/>
        </w:rPr>
        <w:t xml:space="preserve">VM </w:t>
      </w:r>
      <w:r w:rsidR="00575B29" w:rsidRPr="00E37E04">
        <w:rPr>
          <w:rFonts w:ascii="Times New Roman" w:hAnsi="Times New Roman" w:cs="Times New Roman"/>
          <w:sz w:val="24"/>
          <w:szCs w:val="24"/>
        </w:rPr>
        <w:lastRenderedPageBreak/>
        <w:t>instances</w:t>
      </w:r>
      <w:r w:rsidR="00574A83" w:rsidRPr="00E37E04">
        <w:rPr>
          <w:rFonts w:ascii="Times New Roman" w:hAnsi="Times New Roman" w:cs="Times New Roman"/>
          <w:sz w:val="24"/>
          <w:szCs w:val="24"/>
        </w:rPr>
        <w:t xml:space="preserve"> limits this </w:t>
      </w:r>
      <w:r w:rsidR="00D9620E" w:rsidRPr="00E37E04">
        <w:rPr>
          <w:rFonts w:ascii="Times New Roman" w:hAnsi="Times New Roman" w:cs="Times New Roman"/>
          <w:sz w:val="24"/>
          <w:szCs w:val="24"/>
        </w:rPr>
        <w:t>experiment to</w:t>
      </w:r>
      <w:r w:rsidRPr="00E37E04">
        <w:rPr>
          <w:rFonts w:ascii="Times New Roman" w:hAnsi="Times New Roman" w:cs="Times New Roman"/>
          <w:sz w:val="24"/>
          <w:szCs w:val="24"/>
        </w:rPr>
        <w:t xml:space="preserve"> only the </w:t>
      </w:r>
      <w:r w:rsidR="00575B29" w:rsidRPr="00E37E04">
        <w:rPr>
          <w:rFonts w:ascii="Times New Roman" w:hAnsi="Times New Roman" w:cs="Times New Roman"/>
          <w:sz w:val="24"/>
          <w:szCs w:val="24"/>
        </w:rPr>
        <w:t>processors</w:t>
      </w:r>
      <w:r w:rsidRPr="00E37E04">
        <w:rPr>
          <w:rFonts w:ascii="Times New Roman" w:hAnsi="Times New Roman" w:cs="Times New Roman"/>
          <w:sz w:val="24"/>
          <w:szCs w:val="24"/>
        </w:rPr>
        <w:t xml:space="preserve"> provided by Google, which m</w:t>
      </w:r>
      <w:r w:rsidR="00575B29" w:rsidRPr="00E37E04">
        <w:rPr>
          <w:rFonts w:ascii="Times New Roman" w:hAnsi="Times New Roman" w:cs="Times New Roman"/>
          <w:sz w:val="24"/>
          <w:szCs w:val="24"/>
        </w:rPr>
        <w:t xml:space="preserve">ay be </w:t>
      </w:r>
      <w:r w:rsidR="00574A83" w:rsidRPr="00E37E04">
        <w:rPr>
          <w:rFonts w:ascii="Times New Roman" w:hAnsi="Times New Roman" w:cs="Times New Roman"/>
          <w:sz w:val="24"/>
          <w:szCs w:val="24"/>
        </w:rPr>
        <w:t>changed in the future</w:t>
      </w:r>
      <w:r w:rsidRPr="00E37E04">
        <w:rPr>
          <w:rFonts w:ascii="Times New Roman" w:hAnsi="Times New Roman" w:cs="Times New Roman"/>
          <w:sz w:val="24"/>
          <w:szCs w:val="24"/>
        </w:rPr>
        <w:t>. At the current time, GCE provides only one processor type</w:t>
      </w:r>
      <w:r w:rsidR="00575B29" w:rsidRPr="00E37E04">
        <w:rPr>
          <w:rFonts w:ascii="Times New Roman" w:hAnsi="Times New Roman" w:cs="Times New Roman"/>
          <w:sz w:val="24"/>
          <w:szCs w:val="24"/>
        </w:rPr>
        <w:t xml:space="preserve"> for the VMs I used</w:t>
      </w:r>
      <w:r w:rsidRPr="00E37E04">
        <w:rPr>
          <w:rFonts w:ascii="Times New Roman" w:hAnsi="Times New Roman" w:cs="Times New Roman"/>
          <w:sz w:val="24"/>
          <w:szCs w:val="24"/>
        </w:rPr>
        <w:t xml:space="preserve">, a 2.6 GHz Intel Xeon E5 processor. </w:t>
      </w:r>
    </w:p>
    <w:p w14:paraId="2453259E" w14:textId="4D0D79FA" w:rsidR="00261B55" w:rsidRPr="00E37E04" w:rsidRDefault="00574A83" w:rsidP="00DA1171">
      <w:pPr>
        <w:pStyle w:val="BodyText"/>
        <w:spacing w:before="0" w:after="0" w:line="240" w:lineRule="auto"/>
        <w:ind w:firstLine="720"/>
        <w:rPr>
          <w:rFonts w:ascii="Times New Roman" w:hAnsi="Times New Roman" w:cs="Times New Roman"/>
          <w:sz w:val="24"/>
          <w:szCs w:val="24"/>
        </w:rPr>
      </w:pPr>
      <w:r w:rsidRPr="00E37E04">
        <w:rPr>
          <w:rFonts w:ascii="Times New Roman" w:hAnsi="Times New Roman" w:cs="Times New Roman"/>
          <w:sz w:val="24"/>
          <w:szCs w:val="24"/>
        </w:rPr>
        <w:t>This work is limited</w:t>
      </w:r>
      <w:r w:rsidR="00261B55" w:rsidRPr="00E37E04">
        <w:rPr>
          <w:rFonts w:ascii="Times New Roman" w:hAnsi="Times New Roman" w:cs="Times New Roman"/>
          <w:sz w:val="24"/>
          <w:szCs w:val="24"/>
        </w:rPr>
        <w:t xml:space="preserve"> to the analysis of </w:t>
      </w:r>
      <w:r w:rsidR="009D6ADF" w:rsidRPr="00E37E04">
        <w:rPr>
          <w:rFonts w:ascii="Times New Roman" w:hAnsi="Times New Roman" w:cs="Times New Roman"/>
          <w:sz w:val="24"/>
          <w:szCs w:val="24"/>
        </w:rPr>
        <w:t>data-driven SDMs</w:t>
      </w:r>
      <w:r w:rsidR="00261B55" w:rsidRPr="00E37E04">
        <w:rPr>
          <w:rFonts w:ascii="Times New Roman" w:hAnsi="Times New Roman" w:cs="Times New Roman"/>
          <w:sz w:val="24"/>
          <w:szCs w:val="24"/>
        </w:rPr>
        <w:t xml:space="preserve">, </w:t>
      </w:r>
      <w:r w:rsidRPr="00E37E04">
        <w:rPr>
          <w:rFonts w:ascii="Times New Roman" w:hAnsi="Times New Roman" w:cs="Times New Roman"/>
          <w:sz w:val="24"/>
          <w:szCs w:val="24"/>
        </w:rPr>
        <w:t>becau</w:t>
      </w:r>
      <w:r w:rsidR="00D9620E" w:rsidRPr="00E37E04">
        <w:rPr>
          <w:rFonts w:ascii="Times New Roman" w:hAnsi="Times New Roman" w:cs="Times New Roman"/>
          <w:sz w:val="24"/>
          <w:szCs w:val="24"/>
        </w:rPr>
        <w:t>s</w:t>
      </w:r>
      <w:r w:rsidRPr="00E37E04">
        <w:rPr>
          <w:rFonts w:ascii="Times New Roman" w:hAnsi="Times New Roman" w:cs="Times New Roman"/>
          <w:sz w:val="24"/>
          <w:szCs w:val="24"/>
        </w:rPr>
        <w:t xml:space="preserve">e </w:t>
      </w:r>
      <w:r w:rsidR="009D6ADF" w:rsidRPr="00E37E04">
        <w:rPr>
          <w:rFonts w:ascii="Times New Roman" w:hAnsi="Times New Roman" w:cs="Times New Roman"/>
          <w:sz w:val="24"/>
          <w:szCs w:val="24"/>
        </w:rPr>
        <w:t>s</w:t>
      </w:r>
      <w:r w:rsidR="00261B55" w:rsidRPr="00E37E04">
        <w:rPr>
          <w:rFonts w:ascii="Times New Roman" w:hAnsi="Times New Roman" w:cs="Times New Roman"/>
          <w:sz w:val="24"/>
          <w:szCs w:val="24"/>
        </w:rPr>
        <w:t xml:space="preserve">ystematic literature review suggests that a majority of SDM users </w:t>
      </w:r>
      <w:r w:rsidR="00EA2508" w:rsidRPr="00E37E04">
        <w:rPr>
          <w:rFonts w:ascii="Times New Roman" w:hAnsi="Times New Roman" w:cs="Times New Roman"/>
          <w:sz w:val="24"/>
          <w:szCs w:val="24"/>
        </w:rPr>
        <w:t>use</w:t>
      </w:r>
      <w:r w:rsidR="00261B55" w:rsidRPr="00E37E04">
        <w:rPr>
          <w:rFonts w:ascii="Times New Roman" w:hAnsi="Times New Roman" w:cs="Times New Roman"/>
          <w:sz w:val="24"/>
          <w:szCs w:val="24"/>
        </w:rPr>
        <w:t xml:space="preserve"> these methods. </w:t>
      </w:r>
      <w:r w:rsidR="009D6ADF" w:rsidRPr="00E37E04">
        <w:rPr>
          <w:rFonts w:ascii="Times New Roman" w:hAnsi="Times New Roman" w:cs="Times New Roman"/>
          <w:sz w:val="24"/>
          <w:szCs w:val="24"/>
        </w:rPr>
        <w:t>Furthermore,</w:t>
      </w:r>
      <w:r w:rsidR="00261B55" w:rsidRPr="00E37E04">
        <w:rPr>
          <w:rFonts w:ascii="Times New Roman" w:hAnsi="Times New Roman" w:cs="Times New Roman"/>
          <w:sz w:val="24"/>
          <w:szCs w:val="24"/>
        </w:rPr>
        <w:t xml:space="preserve"> I </w:t>
      </w:r>
      <w:r w:rsidR="00EA2508" w:rsidRPr="00E37E04">
        <w:rPr>
          <w:rFonts w:ascii="Times New Roman" w:hAnsi="Times New Roman" w:cs="Times New Roman"/>
          <w:sz w:val="24"/>
          <w:szCs w:val="24"/>
        </w:rPr>
        <w:t>focus on</w:t>
      </w:r>
      <w:r w:rsidR="00261B55" w:rsidRPr="00E37E04">
        <w:rPr>
          <w:rFonts w:ascii="Times New Roman" w:hAnsi="Times New Roman" w:cs="Times New Roman"/>
          <w:sz w:val="24"/>
          <w:szCs w:val="24"/>
        </w:rPr>
        <w:t xml:space="preserve"> the </w:t>
      </w:r>
      <w:r w:rsidR="009D6ADF" w:rsidRPr="00E37E04">
        <w:rPr>
          <w:rFonts w:ascii="Times New Roman" w:hAnsi="Times New Roman" w:cs="Times New Roman"/>
          <w:sz w:val="24"/>
          <w:szCs w:val="24"/>
        </w:rPr>
        <w:t xml:space="preserve">most popular </w:t>
      </w:r>
      <w:r w:rsidR="00261B55" w:rsidRPr="00E37E04">
        <w:rPr>
          <w:rStyle w:val="VerbatimChar"/>
          <w:rFonts w:ascii="Times New Roman" w:hAnsi="Times New Roman" w:cs="Times New Roman"/>
          <w:b w:val="0"/>
          <w:sz w:val="24"/>
          <w:szCs w:val="24"/>
        </w:rPr>
        <w:t>R</w:t>
      </w:r>
      <w:r w:rsidR="009D6ADF" w:rsidRPr="00E37E04">
        <w:rPr>
          <w:rFonts w:ascii="Times New Roman" w:hAnsi="Times New Roman" w:cs="Times New Roman"/>
          <w:sz w:val="24"/>
          <w:szCs w:val="24"/>
        </w:rPr>
        <w:t xml:space="preserve"> implementations of these SDMs</w:t>
      </w:r>
      <w:r w:rsidRPr="00E37E04">
        <w:rPr>
          <w:rFonts w:ascii="Times New Roman" w:hAnsi="Times New Roman" w:cs="Times New Roman"/>
          <w:sz w:val="24"/>
          <w:szCs w:val="24"/>
        </w:rPr>
        <w:t>, for similar reasons</w:t>
      </w:r>
      <w:r w:rsidR="009D6ADF" w:rsidRPr="00E37E04">
        <w:rPr>
          <w:rFonts w:ascii="Times New Roman" w:hAnsi="Times New Roman" w:cs="Times New Roman"/>
          <w:sz w:val="24"/>
          <w:szCs w:val="24"/>
        </w:rPr>
        <w:t xml:space="preserve">. </w:t>
      </w:r>
      <w:r w:rsidR="00261B55" w:rsidRPr="00E37E04">
        <w:rPr>
          <w:rFonts w:ascii="Times New Roman" w:hAnsi="Times New Roman" w:cs="Times New Roman"/>
          <w:sz w:val="24"/>
          <w:szCs w:val="24"/>
        </w:rPr>
        <w:t xml:space="preserve">While there are known limitations to the language design and speed of </w:t>
      </w:r>
      <w:r w:rsidR="00261B55" w:rsidRPr="00E37E04">
        <w:rPr>
          <w:rStyle w:val="VerbatimChar"/>
          <w:rFonts w:ascii="Times New Roman" w:hAnsi="Times New Roman" w:cs="Times New Roman"/>
          <w:b w:val="0"/>
          <w:sz w:val="24"/>
          <w:szCs w:val="24"/>
        </w:rPr>
        <w:t>R</w:t>
      </w:r>
      <w:r w:rsidR="00EA2508" w:rsidRPr="00E37E04">
        <w:rPr>
          <w:rStyle w:val="VerbatimChar"/>
          <w:rFonts w:ascii="Times New Roman" w:hAnsi="Times New Roman" w:cs="Times New Roman"/>
          <w:sz w:val="24"/>
          <w:szCs w:val="24"/>
        </w:rPr>
        <w:t xml:space="preserve"> </w:t>
      </w:r>
      <w:r w:rsidR="00575B29" w:rsidRPr="00E37E04">
        <w:rPr>
          <w:rStyle w:val="VerbatimChar"/>
          <w:rFonts w:ascii="Times New Roman" w:hAnsi="Times New Roman" w:cs="Times New Roman"/>
          <w:b w:val="0"/>
          <w:caps w:val="0"/>
          <w:sz w:val="24"/>
          <w:szCs w:val="24"/>
        </w:rPr>
        <w:t xml:space="preserve">(e.g., </w:t>
      </w:r>
      <w:r w:rsidR="002C4670" w:rsidRPr="00E37E04">
        <w:rPr>
          <w:rStyle w:val="VerbatimChar"/>
          <w:rFonts w:ascii="Times New Roman" w:hAnsi="Times New Roman" w:cs="Times New Roman"/>
          <w:b w:val="0"/>
          <w:caps w:val="0"/>
          <w:sz w:val="24"/>
          <w:szCs w:val="24"/>
        </w:rPr>
        <w:t>Morandat, 2012)</w:t>
      </w:r>
      <w:r w:rsidR="002C4670" w:rsidRPr="00E37E04">
        <w:rPr>
          <w:rStyle w:val="VerbatimChar"/>
          <w:rFonts w:ascii="Times New Roman" w:hAnsi="Times New Roman" w:cs="Times New Roman"/>
          <w:sz w:val="24"/>
          <w:szCs w:val="24"/>
        </w:rPr>
        <w:t xml:space="preserve"> </w:t>
      </w:r>
      <w:r w:rsidR="00261B55" w:rsidRPr="00E37E04">
        <w:rPr>
          <w:rFonts w:ascii="Times New Roman" w:hAnsi="Times New Roman" w:cs="Times New Roman"/>
          <w:sz w:val="24"/>
          <w:szCs w:val="24"/>
        </w:rPr>
        <w:t xml:space="preserve">the platform is the </w:t>
      </w:r>
      <w:r w:rsidR="009D6ADF" w:rsidRPr="00E37E04">
        <w:rPr>
          <w:rFonts w:ascii="Times New Roman" w:hAnsi="Times New Roman" w:cs="Times New Roman"/>
          <w:sz w:val="24"/>
          <w:szCs w:val="24"/>
        </w:rPr>
        <w:t>most widely used for SDM analysi</w:t>
      </w:r>
      <w:r w:rsidR="00261B55" w:rsidRPr="00E37E04">
        <w:rPr>
          <w:rFonts w:ascii="Times New Roman" w:hAnsi="Times New Roman" w:cs="Times New Roman"/>
          <w:sz w:val="24"/>
          <w:szCs w:val="24"/>
        </w:rPr>
        <w:t xml:space="preserve">s. </w:t>
      </w:r>
    </w:p>
    <w:p w14:paraId="07BE0A2C" w14:textId="4CED9560" w:rsidR="00261B55" w:rsidRPr="00E37E04" w:rsidRDefault="008A597E" w:rsidP="00DA1171">
      <w:pPr>
        <w:pStyle w:val="BodyText"/>
        <w:spacing w:before="0" w:after="0" w:line="240" w:lineRule="auto"/>
        <w:ind w:firstLine="720"/>
        <w:rPr>
          <w:rFonts w:ascii="Times New Roman" w:hAnsi="Times New Roman" w:cs="Times New Roman"/>
          <w:sz w:val="24"/>
          <w:szCs w:val="24"/>
        </w:rPr>
      </w:pPr>
      <w:r w:rsidRPr="00E37E04">
        <w:rPr>
          <w:rFonts w:ascii="Times New Roman" w:hAnsi="Times New Roman" w:cs="Times New Roman"/>
          <w:sz w:val="24"/>
          <w:szCs w:val="24"/>
        </w:rPr>
        <w:t>A final limitation was</w:t>
      </w:r>
      <w:r w:rsidR="00261B55" w:rsidRPr="00E37E04">
        <w:rPr>
          <w:rFonts w:ascii="Times New Roman" w:hAnsi="Times New Roman" w:cs="Times New Roman"/>
          <w:sz w:val="24"/>
          <w:szCs w:val="24"/>
        </w:rPr>
        <w:t xml:space="preserve"> computational cost. In order to gather enough data</w:t>
      </w:r>
      <w:r w:rsidR="00574A83" w:rsidRPr="00E37E04">
        <w:rPr>
          <w:rFonts w:ascii="Times New Roman" w:hAnsi="Times New Roman" w:cs="Times New Roman"/>
          <w:sz w:val="24"/>
          <w:szCs w:val="24"/>
        </w:rPr>
        <w:t xml:space="preserve"> and replicates</w:t>
      </w:r>
      <w:r w:rsidR="00D9620E" w:rsidRPr="00E37E04">
        <w:rPr>
          <w:rFonts w:ascii="Times New Roman" w:hAnsi="Times New Roman" w:cs="Times New Roman"/>
          <w:sz w:val="24"/>
          <w:szCs w:val="24"/>
        </w:rPr>
        <w:t xml:space="preserve"> to develop</w:t>
      </w:r>
      <w:r w:rsidR="00261B55" w:rsidRPr="00E37E04">
        <w:rPr>
          <w:rFonts w:ascii="Times New Roman" w:hAnsi="Times New Roman" w:cs="Times New Roman"/>
          <w:sz w:val="24"/>
          <w:szCs w:val="24"/>
        </w:rPr>
        <w:t xml:space="preserve"> </w:t>
      </w:r>
      <w:r w:rsidR="00575B29" w:rsidRPr="00E37E04">
        <w:rPr>
          <w:rFonts w:ascii="Times New Roman" w:hAnsi="Times New Roman" w:cs="Times New Roman"/>
          <w:sz w:val="24"/>
          <w:szCs w:val="24"/>
        </w:rPr>
        <w:t>predictive model</w:t>
      </w:r>
      <w:r w:rsidR="00574A83" w:rsidRPr="00E37E04">
        <w:rPr>
          <w:rFonts w:ascii="Times New Roman" w:hAnsi="Times New Roman" w:cs="Times New Roman"/>
          <w:sz w:val="24"/>
          <w:szCs w:val="24"/>
        </w:rPr>
        <w:t>s of SDM runtime and accuracy</w:t>
      </w:r>
      <w:r w:rsidR="00261B55" w:rsidRPr="00E37E04">
        <w:rPr>
          <w:rFonts w:ascii="Times New Roman" w:hAnsi="Times New Roman" w:cs="Times New Roman"/>
          <w:sz w:val="24"/>
          <w:szCs w:val="24"/>
        </w:rPr>
        <w:t xml:space="preserve">, I limited the number </w:t>
      </w:r>
      <w:r w:rsidR="009D6ADF" w:rsidRPr="00E37E04">
        <w:rPr>
          <w:rFonts w:ascii="Times New Roman" w:hAnsi="Times New Roman" w:cs="Times New Roman"/>
          <w:sz w:val="24"/>
          <w:szCs w:val="24"/>
        </w:rPr>
        <w:t>of models running longer than several hours</w:t>
      </w:r>
      <w:r w:rsidR="00575B29" w:rsidRPr="00E37E04">
        <w:rPr>
          <w:rFonts w:ascii="Times New Roman" w:hAnsi="Times New Roman" w:cs="Times New Roman"/>
          <w:sz w:val="24"/>
          <w:szCs w:val="24"/>
        </w:rPr>
        <w:t xml:space="preserve"> and the number of replicates</w:t>
      </w:r>
      <w:r w:rsidR="00261B55" w:rsidRPr="00E37E04">
        <w:rPr>
          <w:rFonts w:ascii="Times New Roman" w:hAnsi="Times New Roman" w:cs="Times New Roman"/>
          <w:sz w:val="24"/>
          <w:szCs w:val="24"/>
        </w:rPr>
        <w:t>. Similarly, experiment</w:t>
      </w:r>
      <w:r w:rsidR="00A479B7" w:rsidRPr="00E37E04">
        <w:rPr>
          <w:rFonts w:ascii="Times New Roman" w:hAnsi="Times New Roman" w:cs="Times New Roman"/>
          <w:sz w:val="24"/>
          <w:szCs w:val="24"/>
        </w:rPr>
        <w:t>s</w:t>
      </w:r>
      <w:r w:rsidR="00261B55" w:rsidRPr="00E37E04">
        <w:rPr>
          <w:rFonts w:ascii="Times New Roman" w:hAnsi="Times New Roman" w:cs="Times New Roman"/>
          <w:sz w:val="24"/>
          <w:szCs w:val="24"/>
        </w:rPr>
        <w:t xml:space="preserve"> on virtual servers with </w:t>
      </w:r>
      <w:r w:rsidR="009D6ADF" w:rsidRPr="00E37E04">
        <w:rPr>
          <w:rFonts w:ascii="Times New Roman" w:hAnsi="Times New Roman" w:cs="Times New Roman"/>
          <w:sz w:val="24"/>
          <w:szCs w:val="24"/>
        </w:rPr>
        <w:t>expensive hardware configurations</w:t>
      </w:r>
      <w:r w:rsidR="00A479B7" w:rsidRPr="00E37E04">
        <w:rPr>
          <w:rFonts w:ascii="Times New Roman" w:hAnsi="Times New Roman" w:cs="Times New Roman"/>
          <w:sz w:val="24"/>
          <w:szCs w:val="24"/>
        </w:rPr>
        <w:t xml:space="preserve"> were limited</w:t>
      </w:r>
      <w:r w:rsidR="009D6ADF" w:rsidRPr="00E37E04">
        <w:rPr>
          <w:rFonts w:ascii="Times New Roman" w:hAnsi="Times New Roman" w:cs="Times New Roman"/>
          <w:sz w:val="24"/>
          <w:szCs w:val="24"/>
        </w:rPr>
        <w:t xml:space="preserve"> to allow for more experimentation on less costly servers.</w:t>
      </w:r>
      <w:r w:rsidR="00261B55" w:rsidRPr="00E37E04">
        <w:rPr>
          <w:rFonts w:ascii="Times New Roman" w:hAnsi="Times New Roman" w:cs="Times New Roman"/>
          <w:sz w:val="24"/>
          <w:szCs w:val="24"/>
        </w:rPr>
        <w:t xml:space="preserve"> More data collected in all </w:t>
      </w:r>
      <w:r w:rsidR="00A479B7" w:rsidRPr="00E37E04">
        <w:rPr>
          <w:rFonts w:ascii="Times New Roman" w:hAnsi="Times New Roman" w:cs="Times New Roman"/>
          <w:sz w:val="24"/>
          <w:szCs w:val="24"/>
        </w:rPr>
        <w:t>portions of configuration space</w:t>
      </w:r>
      <w:r w:rsidR="00261B55" w:rsidRPr="00E37E04">
        <w:rPr>
          <w:rFonts w:ascii="Times New Roman" w:hAnsi="Times New Roman" w:cs="Times New Roman"/>
          <w:sz w:val="24"/>
          <w:szCs w:val="24"/>
        </w:rPr>
        <w:t>, particularly on virtual instances with high memory and many CPUs</w:t>
      </w:r>
      <w:r w:rsidR="00A479B7" w:rsidRPr="00E37E04">
        <w:rPr>
          <w:rFonts w:ascii="Times New Roman" w:hAnsi="Times New Roman" w:cs="Times New Roman"/>
          <w:sz w:val="24"/>
          <w:szCs w:val="24"/>
        </w:rPr>
        <w:t>,</w:t>
      </w:r>
      <w:r w:rsidR="00261B55" w:rsidRPr="00E37E04">
        <w:rPr>
          <w:rFonts w:ascii="Times New Roman" w:hAnsi="Times New Roman" w:cs="Times New Roman"/>
          <w:sz w:val="24"/>
          <w:szCs w:val="24"/>
        </w:rPr>
        <w:t xml:space="preserve"> may impr</w:t>
      </w:r>
      <w:r w:rsidR="007D4D2F" w:rsidRPr="00E37E04">
        <w:rPr>
          <w:rFonts w:ascii="Times New Roman" w:hAnsi="Times New Roman" w:cs="Times New Roman"/>
          <w:sz w:val="24"/>
          <w:szCs w:val="24"/>
        </w:rPr>
        <w:t>ove the robustness of the results presented here.</w:t>
      </w:r>
    </w:p>
    <w:p w14:paraId="008AAF6E" w14:textId="10296407" w:rsidR="008A597E" w:rsidRPr="00E37E04" w:rsidRDefault="00A479B7" w:rsidP="00DA1171">
      <w:pPr>
        <w:pStyle w:val="BodyText"/>
        <w:spacing w:before="0" w:after="0" w:line="240" w:lineRule="auto"/>
        <w:ind w:firstLine="720"/>
        <w:rPr>
          <w:rFonts w:ascii="Times New Roman" w:hAnsi="Times New Roman" w:cs="Times New Roman"/>
          <w:sz w:val="24"/>
          <w:szCs w:val="24"/>
        </w:rPr>
      </w:pPr>
      <w:r w:rsidRPr="00E37E04">
        <w:rPr>
          <w:rFonts w:ascii="Times New Roman" w:hAnsi="Times New Roman" w:cs="Times New Roman"/>
          <w:sz w:val="24"/>
          <w:szCs w:val="24"/>
        </w:rPr>
        <w:t>Most importantly, the</w:t>
      </w:r>
      <w:r w:rsidR="00574A83" w:rsidRPr="00E37E04">
        <w:rPr>
          <w:rFonts w:ascii="Times New Roman" w:hAnsi="Times New Roman" w:cs="Times New Roman"/>
          <w:sz w:val="24"/>
          <w:szCs w:val="24"/>
        </w:rPr>
        <w:t xml:space="preserve"> specific estimates of runtime, accuracy, and optimal computing configuration are likely to quickly </w:t>
      </w:r>
      <w:r w:rsidR="008A597E" w:rsidRPr="00E37E04">
        <w:rPr>
          <w:rFonts w:ascii="Times New Roman" w:hAnsi="Times New Roman" w:cs="Times New Roman"/>
          <w:sz w:val="24"/>
          <w:szCs w:val="24"/>
        </w:rPr>
        <w:t xml:space="preserve">become outdated as </w:t>
      </w:r>
      <w:r w:rsidR="00574A83" w:rsidRPr="00E37E04">
        <w:rPr>
          <w:rFonts w:ascii="Times New Roman" w:hAnsi="Times New Roman" w:cs="Times New Roman"/>
          <w:sz w:val="24"/>
          <w:szCs w:val="24"/>
        </w:rPr>
        <w:t>hardware capabilities continue to improve</w:t>
      </w:r>
      <w:r w:rsidR="00E5156D" w:rsidRPr="00E37E04">
        <w:rPr>
          <w:rFonts w:ascii="Times New Roman" w:hAnsi="Times New Roman" w:cs="Times New Roman"/>
          <w:sz w:val="24"/>
          <w:szCs w:val="24"/>
        </w:rPr>
        <w:t xml:space="preserve"> and computing providers change pricing schemes.</w:t>
      </w:r>
      <w:r w:rsidR="008A597E" w:rsidRPr="00E37E04">
        <w:rPr>
          <w:rFonts w:ascii="Times New Roman" w:hAnsi="Times New Roman" w:cs="Times New Roman"/>
          <w:sz w:val="24"/>
          <w:szCs w:val="24"/>
        </w:rPr>
        <w:t xml:space="preserve"> The optimization framework, however, is</w:t>
      </w:r>
      <w:r w:rsidR="00574A83" w:rsidRPr="00E37E04">
        <w:rPr>
          <w:rFonts w:ascii="Times New Roman" w:hAnsi="Times New Roman" w:cs="Times New Roman"/>
          <w:sz w:val="24"/>
          <w:szCs w:val="24"/>
        </w:rPr>
        <w:t xml:space="preserve"> general and</w:t>
      </w:r>
      <w:r w:rsidR="008A597E" w:rsidRPr="00E37E04">
        <w:rPr>
          <w:rFonts w:ascii="Times New Roman" w:hAnsi="Times New Roman" w:cs="Times New Roman"/>
          <w:sz w:val="24"/>
          <w:szCs w:val="24"/>
        </w:rPr>
        <w:t xml:space="preserve"> robust to both changing hardware capabilities a</w:t>
      </w:r>
      <w:r w:rsidR="00E5156D" w:rsidRPr="00E37E04">
        <w:rPr>
          <w:rFonts w:ascii="Times New Roman" w:hAnsi="Times New Roman" w:cs="Times New Roman"/>
          <w:sz w:val="24"/>
          <w:szCs w:val="24"/>
        </w:rPr>
        <w:t xml:space="preserve">nd costs. To incorporate new </w:t>
      </w:r>
      <w:r w:rsidR="008A597E" w:rsidRPr="00E37E04">
        <w:rPr>
          <w:rFonts w:ascii="Times New Roman" w:hAnsi="Times New Roman" w:cs="Times New Roman"/>
          <w:sz w:val="24"/>
          <w:szCs w:val="24"/>
        </w:rPr>
        <w:t>hardware</w:t>
      </w:r>
      <w:r w:rsidRPr="00E37E04">
        <w:rPr>
          <w:rFonts w:ascii="Times New Roman" w:hAnsi="Times New Roman" w:cs="Times New Roman"/>
          <w:sz w:val="24"/>
          <w:szCs w:val="24"/>
        </w:rPr>
        <w:t xml:space="preserve"> configurations</w:t>
      </w:r>
      <w:r w:rsidR="008A597E" w:rsidRPr="00E37E04">
        <w:rPr>
          <w:rFonts w:ascii="Times New Roman" w:hAnsi="Times New Roman" w:cs="Times New Roman"/>
          <w:sz w:val="24"/>
          <w:szCs w:val="24"/>
        </w:rPr>
        <w:t>, additional data can be collected using methods</w:t>
      </w:r>
      <w:r w:rsidR="007259BD" w:rsidRPr="00E37E04">
        <w:rPr>
          <w:rFonts w:ascii="Times New Roman" w:hAnsi="Times New Roman" w:cs="Times New Roman"/>
          <w:sz w:val="24"/>
          <w:szCs w:val="24"/>
        </w:rPr>
        <w:t xml:space="preserve"> similar to those described here</w:t>
      </w:r>
      <w:r w:rsidR="008A597E" w:rsidRPr="00E37E04">
        <w:rPr>
          <w:rFonts w:ascii="Times New Roman" w:hAnsi="Times New Roman" w:cs="Times New Roman"/>
          <w:sz w:val="24"/>
          <w:szCs w:val="24"/>
        </w:rPr>
        <w:t xml:space="preserve">, the models refit, and </w:t>
      </w:r>
      <w:r w:rsidR="007259BD" w:rsidRPr="00E37E04">
        <w:rPr>
          <w:rFonts w:ascii="Times New Roman" w:hAnsi="Times New Roman" w:cs="Times New Roman"/>
          <w:sz w:val="24"/>
          <w:szCs w:val="24"/>
        </w:rPr>
        <w:t xml:space="preserve">the </w:t>
      </w:r>
      <w:r w:rsidR="008A597E" w:rsidRPr="00E37E04">
        <w:rPr>
          <w:rFonts w:ascii="Times New Roman" w:hAnsi="Times New Roman" w:cs="Times New Roman"/>
          <w:sz w:val="24"/>
          <w:szCs w:val="24"/>
        </w:rPr>
        <w:t xml:space="preserve">predictions re-run. If </w:t>
      </w:r>
      <w:r w:rsidR="007259BD" w:rsidRPr="00E37E04">
        <w:rPr>
          <w:rFonts w:ascii="Times New Roman" w:hAnsi="Times New Roman" w:cs="Times New Roman"/>
          <w:sz w:val="24"/>
          <w:szCs w:val="24"/>
        </w:rPr>
        <w:t xml:space="preserve">other parameters (e.g., processor speed) remain </w:t>
      </w:r>
      <w:r w:rsidR="008A597E" w:rsidRPr="00E37E04">
        <w:rPr>
          <w:rFonts w:ascii="Times New Roman" w:hAnsi="Times New Roman" w:cs="Times New Roman"/>
          <w:sz w:val="24"/>
          <w:szCs w:val="24"/>
        </w:rPr>
        <w:t xml:space="preserve">the same, </w:t>
      </w:r>
      <w:r w:rsidR="007259BD" w:rsidRPr="00E37E04">
        <w:rPr>
          <w:rFonts w:ascii="Times New Roman" w:hAnsi="Times New Roman" w:cs="Times New Roman"/>
          <w:sz w:val="24"/>
          <w:szCs w:val="24"/>
        </w:rPr>
        <w:t>new data</w:t>
      </w:r>
      <w:r w:rsidR="008A597E" w:rsidRPr="00E37E04">
        <w:rPr>
          <w:rFonts w:ascii="Times New Roman" w:hAnsi="Times New Roman" w:cs="Times New Roman"/>
          <w:sz w:val="24"/>
          <w:szCs w:val="24"/>
        </w:rPr>
        <w:t xml:space="preserve"> can be directly</w:t>
      </w:r>
      <w:r w:rsidR="007259BD" w:rsidRPr="00E37E04">
        <w:rPr>
          <w:rFonts w:ascii="Times New Roman" w:hAnsi="Times New Roman" w:cs="Times New Roman"/>
          <w:sz w:val="24"/>
          <w:szCs w:val="24"/>
        </w:rPr>
        <w:t xml:space="preserve"> appended to the existing dataset</w:t>
      </w:r>
      <w:r w:rsidR="008A597E" w:rsidRPr="00E37E04">
        <w:rPr>
          <w:rFonts w:ascii="Times New Roman" w:hAnsi="Times New Roman" w:cs="Times New Roman"/>
          <w:sz w:val="24"/>
          <w:szCs w:val="24"/>
        </w:rPr>
        <w:t xml:space="preserve">. If not, </w:t>
      </w:r>
      <w:r w:rsidR="007259BD" w:rsidRPr="00E37E04">
        <w:rPr>
          <w:rFonts w:ascii="Times New Roman" w:hAnsi="Times New Roman" w:cs="Times New Roman"/>
          <w:sz w:val="24"/>
          <w:szCs w:val="24"/>
        </w:rPr>
        <w:t>an entirely new dataset should be collected</w:t>
      </w:r>
      <w:r w:rsidR="008A597E" w:rsidRPr="00E37E04">
        <w:rPr>
          <w:rFonts w:ascii="Times New Roman" w:hAnsi="Times New Roman" w:cs="Times New Roman"/>
          <w:sz w:val="24"/>
          <w:szCs w:val="24"/>
        </w:rPr>
        <w:t>. To incorporate new pricing scheme</w:t>
      </w:r>
      <w:r w:rsidRPr="00E37E04">
        <w:rPr>
          <w:rFonts w:ascii="Times New Roman" w:hAnsi="Times New Roman" w:cs="Times New Roman"/>
          <w:sz w:val="24"/>
          <w:szCs w:val="24"/>
        </w:rPr>
        <w:t>s</w:t>
      </w:r>
      <w:r w:rsidR="008A597E" w:rsidRPr="00E37E04">
        <w:rPr>
          <w:rFonts w:ascii="Times New Roman" w:hAnsi="Times New Roman" w:cs="Times New Roman"/>
          <w:sz w:val="24"/>
          <w:szCs w:val="24"/>
        </w:rPr>
        <w:t xml:space="preserve">, </w:t>
      </w:r>
      <w:r w:rsidR="007259BD" w:rsidRPr="00E37E04">
        <w:rPr>
          <w:rFonts w:ascii="Times New Roman" w:hAnsi="Times New Roman" w:cs="Times New Roman"/>
          <w:sz w:val="24"/>
          <w:szCs w:val="24"/>
        </w:rPr>
        <w:t xml:space="preserve">only </w:t>
      </w:r>
      <w:r w:rsidR="00E5156D" w:rsidRPr="00E37E04">
        <w:rPr>
          <w:rFonts w:ascii="Times New Roman" w:hAnsi="Times New Roman" w:cs="Times New Roman"/>
          <w:sz w:val="24"/>
          <w:szCs w:val="24"/>
        </w:rPr>
        <w:t>the third and fourth steps of the optimization</w:t>
      </w:r>
      <w:r w:rsidR="008A597E" w:rsidRPr="00E37E04">
        <w:rPr>
          <w:rFonts w:ascii="Times New Roman" w:hAnsi="Times New Roman" w:cs="Times New Roman"/>
          <w:sz w:val="24"/>
          <w:szCs w:val="24"/>
        </w:rPr>
        <w:t xml:space="preserve"> </w:t>
      </w:r>
      <w:r w:rsidR="00E5156D" w:rsidRPr="00E37E04">
        <w:rPr>
          <w:rFonts w:ascii="Times New Roman" w:hAnsi="Times New Roman" w:cs="Times New Roman"/>
          <w:sz w:val="24"/>
          <w:szCs w:val="24"/>
        </w:rPr>
        <w:t>(clustering and distance calculation</w:t>
      </w:r>
      <w:r w:rsidRPr="00E37E04">
        <w:rPr>
          <w:rFonts w:ascii="Times New Roman" w:hAnsi="Times New Roman" w:cs="Times New Roman"/>
          <w:sz w:val="24"/>
          <w:szCs w:val="24"/>
        </w:rPr>
        <w:t>s</w:t>
      </w:r>
      <w:r w:rsidR="00E5156D" w:rsidRPr="00E37E04">
        <w:rPr>
          <w:rFonts w:ascii="Times New Roman" w:hAnsi="Times New Roman" w:cs="Times New Roman"/>
          <w:sz w:val="24"/>
          <w:szCs w:val="24"/>
        </w:rPr>
        <w:t xml:space="preserve">) </w:t>
      </w:r>
      <w:r w:rsidR="007259BD" w:rsidRPr="00E37E04">
        <w:rPr>
          <w:rFonts w:ascii="Times New Roman" w:hAnsi="Times New Roman" w:cs="Times New Roman"/>
          <w:sz w:val="24"/>
          <w:szCs w:val="24"/>
        </w:rPr>
        <w:t>would need</w:t>
      </w:r>
      <w:r w:rsidR="008A597E" w:rsidRPr="00E37E04">
        <w:rPr>
          <w:rFonts w:ascii="Times New Roman" w:hAnsi="Times New Roman" w:cs="Times New Roman"/>
          <w:sz w:val="24"/>
          <w:szCs w:val="24"/>
        </w:rPr>
        <w:t xml:space="preserve"> </w:t>
      </w:r>
      <w:r w:rsidR="007259BD" w:rsidRPr="00E37E04">
        <w:rPr>
          <w:rFonts w:ascii="Times New Roman" w:hAnsi="Times New Roman" w:cs="Times New Roman"/>
          <w:sz w:val="24"/>
          <w:szCs w:val="24"/>
        </w:rPr>
        <w:t>to be re-run using the new costs</w:t>
      </w:r>
      <w:r w:rsidR="008A597E" w:rsidRPr="00E37E04">
        <w:rPr>
          <w:rFonts w:ascii="Times New Roman" w:hAnsi="Times New Roman" w:cs="Times New Roman"/>
          <w:sz w:val="24"/>
          <w:szCs w:val="24"/>
        </w:rPr>
        <w:t xml:space="preserve">. </w:t>
      </w:r>
    </w:p>
    <w:p w14:paraId="2C1EBE29" w14:textId="4690C2A7" w:rsidR="007A02F4" w:rsidRPr="00E37E04" w:rsidRDefault="00A479B7" w:rsidP="00DA1171">
      <w:pPr>
        <w:pStyle w:val="FirstParagraph"/>
        <w:spacing w:before="0" w:after="0" w:line="240" w:lineRule="auto"/>
        <w:ind w:firstLine="720"/>
        <w:rPr>
          <w:ins w:id="49" w:author="Jack W Williams" w:date="2017-02-27T12:10:00Z"/>
          <w:rFonts w:ascii="Times New Roman" w:hAnsi="Times New Roman" w:cs="Times New Roman"/>
          <w:sz w:val="24"/>
          <w:szCs w:val="24"/>
        </w:rPr>
      </w:pPr>
      <w:r w:rsidRPr="00E37E04">
        <w:rPr>
          <w:rFonts w:ascii="Times New Roman" w:hAnsi="Times New Roman" w:cs="Times New Roman"/>
          <w:sz w:val="24"/>
          <w:szCs w:val="24"/>
        </w:rPr>
        <w:t>Alt</w:t>
      </w:r>
      <w:r w:rsidR="007A02F4" w:rsidRPr="00E37E04">
        <w:rPr>
          <w:rFonts w:ascii="Times New Roman" w:hAnsi="Times New Roman" w:cs="Times New Roman"/>
          <w:sz w:val="24"/>
          <w:szCs w:val="24"/>
        </w:rPr>
        <w:t>hough these results are specific to the SDMs, parameterizations, and implementations described here, the framework could be applied to any predictive modeling workflow. This approach relies on algorithm inputs and hardware capabilities and has no intrinsic relationship to SDM. To extend the framework to additional algorithms or hardware or data components, a new set of empirical trials would be required to gather a dataset of runtime and accuracy. Care must be paid to completely and evenly covering the full parameter space. Even models with many parameters could be incorporated, by treating algorithm parameters as additional components (Hutter et al., 2014).  Furthermore, the results presented here are likely to be robust between different cloud service providers. Because the data was collected on hardware dedicated to running the SDMs with no concurrently running programs, VMs with similar specifications are expected to behave similarly, regardless of provider. However, further work should be directed at confirming this hypothesis.</w:t>
      </w:r>
    </w:p>
    <w:p w14:paraId="2BB3CB90" w14:textId="77777777" w:rsidR="00DF0AE6" w:rsidRPr="00E37E04" w:rsidRDefault="00DF0AE6" w:rsidP="00DA1171">
      <w:pPr>
        <w:pStyle w:val="BodyText"/>
        <w:spacing w:before="0" w:after="0" w:line="240" w:lineRule="auto"/>
        <w:rPr>
          <w:rFonts w:ascii="Times New Roman" w:hAnsi="Times New Roman"/>
        </w:rPr>
      </w:pPr>
    </w:p>
    <w:p w14:paraId="4E01F3F4" w14:textId="77777777" w:rsidR="00F94FEE" w:rsidRPr="00A20E63" w:rsidRDefault="00AC34D2" w:rsidP="00DA1171">
      <w:pPr>
        <w:pStyle w:val="Heading1"/>
        <w:spacing w:before="0" w:line="240" w:lineRule="auto"/>
        <w:rPr>
          <w:rFonts w:ascii="Times New Roman" w:hAnsi="Times New Roman" w:cs="Times New Roman"/>
          <w:b/>
          <w:sz w:val="32"/>
          <w:szCs w:val="32"/>
        </w:rPr>
      </w:pPr>
      <w:bookmarkStart w:id="50" w:name="results"/>
      <w:bookmarkStart w:id="51" w:name="_Toc351117859"/>
      <w:bookmarkEnd w:id="50"/>
      <w:r w:rsidRPr="00A20E63">
        <w:rPr>
          <w:rFonts w:ascii="Times New Roman" w:hAnsi="Times New Roman" w:cs="Times New Roman"/>
          <w:b/>
          <w:sz w:val="32"/>
          <w:szCs w:val="32"/>
        </w:rPr>
        <w:t>Results</w:t>
      </w:r>
      <w:bookmarkEnd w:id="51"/>
    </w:p>
    <w:p w14:paraId="5D1357AB" w14:textId="3546F0AD" w:rsidR="00D75232" w:rsidRPr="001A4B99" w:rsidRDefault="001A4B99" w:rsidP="00A20E63">
      <w:pPr>
        <w:pStyle w:val="Heading2"/>
      </w:pPr>
      <w:bookmarkStart w:id="52" w:name="model-performance"/>
      <w:bookmarkStart w:id="53" w:name="_Toc351117860"/>
      <w:bookmarkEnd w:id="52"/>
      <w:r w:rsidRPr="001A4B99">
        <w:t>Optimal data configuration</w:t>
      </w:r>
      <w:bookmarkEnd w:id="53"/>
    </w:p>
    <w:p w14:paraId="2741A9A7" w14:textId="4B4C9257" w:rsidR="00D75232" w:rsidRPr="002D44CD" w:rsidRDefault="00D75232" w:rsidP="00DA1171">
      <w:pPr>
        <w:pStyle w:val="FirstParagraph"/>
        <w:spacing w:before="0" w:after="0" w:line="240" w:lineRule="auto"/>
        <w:ind w:firstLine="720"/>
        <w:rPr>
          <w:rFonts w:ascii="Times New Roman" w:hAnsi="Times New Roman" w:cs="Times New Roman"/>
          <w:sz w:val="24"/>
          <w:szCs w:val="24"/>
        </w:rPr>
      </w:pPr>
      <w:r w:rsidRPr="00E37E04">
        <w:rPr>
          <w:rFonts w:ascii="Times New Roman" w:hAnsi="Times New Roman" w:cs="Times New Roman"/>
          <w:sz w:val="24"/>
          <w:szCs w:val="24"/>
        </w:rPr>
        <w:t xml:space="preserve">For most SDMs, the simulations with the highest predictive accuracies occur when dataset size and number of covariates are large (Fig. 10). </w:t>
      </w:r>
      <w:r w:rsidR="002D44CD">
        <w:rPr>
          <w:rFonts w:ascii="Times New Roman" w:hAnsi="Times New Roman" w:cs="Times New Roman"/>
          <w:sz w:val="24"/>
          <w:szCs w:val="24"/>
        </w:rPr>
        <w:t>Though in this study</w:t>
      </w:r>
      <w:r w:rsidRPr="00E37E04">
        <w:rPr>
          <w:rFonts w:ascii="Times New Roman" w:hAnsi="Times New Roman" w:cs="Times New Roman"/>
          <w:sz w:val="24"/>
          <w:szCs w:val="24"/>
        </w:rPr>
        <w:t xml:space="preserve"> the total possible number of training examples and covariates was limited due by experimental design, </w:t>
      </w:r>
      <w:r w:rsidR="002D44CD">
        <w:rPr>
          <w:rFonts w:ascii="Times New Roman" w:hAnsi="Times New Roman" w:cs="Times New Roman"/>
          <w:sz w:val="24"/>
          <w:szCs w:val="24"/>
        </w:rPr>
        <w:t>and</w:t>
      </w:r>
      <w:r w:rsidRPr="00E37E04">
        <w:rPr>
          <w:rFonts w:ascii="Times New Roman" w:hAnsi="Times New Roman" w:cs="Times New Roman"/>
          <w:sz w:val="24"/>
          <w:szCs w:val="24"/>
        </w:rPr>
        <w:t xml:space="preserve"> supplying additional data ma</w:t>
      </w:r>
      <w:r w:rsidR="002D44CD">
        <w:rPr>
          <w:rFonts w:ascii="Times New Roman" w:hAnsi="Times New Roman" w:cs="Times New Roman"/>
          <w:sz w:val="24"/>
          <w:szCs w:val="24"/>
        </w:rPr>
        <w:t>y further increase SDM accuracy</w:t>
      </w:r>
      <w:r w:rsidRPr="00E37E04">
        <w:rPr>
          <w:rFonts w:ascii="Times New Roman" w:hAnsi="Times New Roman" w:cs="Times New Roman"/>
          <w:sz w:val="24"/>
          <w:szCs w:val="24"/>
        </w:rPr>
        <w:t xml:space="preserve">, literature suggests that typical SDM workflows often use less than 10,000 training examples and five covariates. </w:t>
      </w:r>
      <w:r w:rsidR="002D44CD">
        <w:rPr>
          <w:rFonts w:ascii="Times New Roman" w:hAnsi="Times New Roman" w:cs="Times New Roman"/>
          <w:sz w:val="24"/>
          <w:szCs w:val="24"/>
        </w:rPr>
        <w:t>Interestingly, i</w:t>
      </w:r>
      <w:r w:rsidRPr="00E37E04">
        <w:rPr>
          <w:rFonts w:ascii="Times New Roman" w:hAnsi="Times New Roman" w:cs="Times New Roman"/>
          <w:sz w:val="24"/>
          <w:szCs w:val="24"/>
        </w:rPr>
        <w:t xml:space="preserve">n contrast to other SDMs, MARS achieves its highest predicted accuracy with only 1000 </w:t>
      </w:r>
      <w:r w:rsidRPr="00E37E04">
        <w:rPr>
          <w:rFonts w:ascii="Times New Roman" w:hAnsi="Times New Roman" w:cs="Times New Roman"/>
          <w:sz w:val="24"/>
          <w:szCs w:val="24"/>
        </w:rPr>
        <w:lastRenderedPageBreak/>
        <w:t xml:space="preserve">training examples, and only the addition of more covariates can increase accuracy.  </w:t>
      </w:r>
      <w:r w:rsidR="002D44CD">
        <w:rPr>
          <w:rFonts w:ascii="Times New Roman" w:hAnsi="Times New Roman" w:cs="Times New Roman"/>
          <w:sz w:val="24"/>
          <w:szCs w:val="24"/>
        </w:rPr>
        <w:t>However, f</w:t>
      </w:r>
      <w:r w:rsidRPr="00E37E04">
        <w:rPr>
          <w:rFonts w:ascii="Times New Roman" w:hAnsi="Times New Roman" w:cs="Times New Roman"/>
          <w:sz w:val="24"/>
          <w:szCs w:val="24"/>
        </w:rPr>
        <w:t xml:space="preserve">or all SDMs, additional covariates continued to increase accuracy up to the </w:t>
      </w:r>
      <w:r w:rsidR="002D44CD">
        <w:rPr>
          <w:rFonts w:ascii="Times New Roman" w:hAnsi="Times New Roman" w:cs="Times New Roman"/>
          <w:sz w:val="24"/>
          <w:szCs w:val="24"/>
        </w:rPr>
        <w:t>five covariates included here</w:t>
      </w:r>
      <w:r w:rsidRPr="00E37E04">
        <w:rPr>
          <w:rFonts w:ascii="Times New Roman" w:hAnsi="Times New Roman" w:cs="Times New Roman"/>
          <w:sz w:val="24"/>
          <w:szCs w:val="24"/>
        </w:rPr>
        <w:t xml:space="preserve">.  </w:t>
      </w:r>
      <w:r w:rsidR="002D44CD">
        <w:rPr>
          <w:rFonts w:ascii="Times New Roman" w:hAnsi="Times New Roman" w:cs="Times New Roman"/>
          <w:sz w:val="24"/>
          <w:szCs w:val="24"/>
        </w:rPr>
        <w:t xml:space="preserve">These findings are consistent with </w:t>
      </w:r>
      <w:r w:rsidR="002D44CD" w:rsidRPr="00E37E04">
        <w:rPr>
          <w:rFonts w:ascii="Times New Roman" w:hAnsi="Times New Roman" w:cs="Times New Roman"/>
          <w:sz w:val="24"/>
          <w:szCs w:val="24"/>
        </w:rPr>
        <w:t>theory and prior empirical analyses (</w:t>
      </w:r>
      <w:r w:rsidR="002D44CD">
        <w:rPr>
          <w:rFonts w:ascii="Times New Roman" w:hAnsi="Times New Roman" w:cs="Times New Roman"/>
          <w:sz w:val="24"/>
          <w:szCs w:val="24"/>
        </w:rPr>
        <w:t>Hastie et al., 2009</w:t>
      </w:r>
      <w:r w:rsidR="002D44CD" w:rsidRPr="00E37E04">
        <w:rPr>
          <w:rFonts w:ascii="Times New Roman" w:hAnsi="Times New Roman" w:cs="Times New Roman"/>
          <w:sz w:val="24"/>
          <w:szCs w:val="24"/>
        </w:rPr>
        <w:t>), and underscores the value of big data approaches in biodiversity modeling.</w:t>
      </w:r>
    </w:p>
    <w:p w14:paraId="133850B0" w14:textId="35C0333C" w:rsidR="003D4BB5" w:rsidRPr="001A4B99" w:rsidRDefault="00AC34D2" w:rsidP="00A20E63">
      <w:pPr>
        <w:pStyle w:val="Heading2"/>
      </w:pPr>
      <w:bookmarkStart w:id="54" w:name="_Toc351117861"/>
      <w:r w:rsidRPr="001A4B99">
        <w:t>Model Performance</w:t>
      </w:r>
      <w:bookmarkEnd w:id="54"/>
    </w:p>
    <w:p w14:paraId="50A6375F" w14:textId="4B47C748" w:rsidR="00F94FEE" w:rsidRPr="00E37E04" w:rsidRDefault="003D4BB5" w:rsidP="00DA1171">
      <w:pPr>
        <w:pStyle w:val="FirstParagraph"/>
        <w:spacing w:before="0" w:after="0" w:line="240" w:lineRule="auto"/>
        <w:ind w:firstLine="720"/>
        <w:rPr>
          <w:rFonts w:ascii="Times New Roman" w:hAnsi="Times New Roman" w:cs="Times New Roman"/>
          <w:sz w:val="24"/>
          <w:szCs w:val="24"/>
        </w:rPr>
      </w:pPr>
      <w:r w:rsidRPr="00E37E04">
        <w:rPr>
          <w:rFonts w:ascii="Times New Roman" w:hAnsi="Times New Roman" w:cs="Times New Roman"/>
          <w:sz w:val="24"/>
          <w:szCs w:val="24"/>
        </w:rPr>
        <w:t xml:space="preserve">Predictive models of </w:t>
      </w:r>
      <w:r w:rsidR="00440F53" w:rsidRPr="00E37E04">
        <w:rPr>
          <w:rFonts w:ascii="Times New Roman" w:hAnsi="Times New Roman" w:cs="Times New Roman"/>
          <w:sz w:val="24"/>
          <w:szCs w:val="24"/>
        </w:rPr>
        <w:t xml:space="preserve">runtime </w:t>
      </w:r>
      <w:r w:rsidRPr="00E37E04">
        <w:rPr>
          <w:rFonts w:ascii="Times New Roman" w:hAnsi="Times New Roman" w:cs="Times New Roman"/>
          <w:sz w:val="24"/>
          <w:szCs w:val="24"/>
        </w:rPr>
        <w:t>were skillful when compared to a holdout testing set</w:t>
      </w:r>
      <w:r w:rsidR="00440F53" w:rsidRPr="00E37E04">
        <w:rPr>
          <w:rFonts w:ascii="Times New Roman" w:hAnsi="Times New Roman" w:cs="Times New Roman"/>
          <w:sz w:val="24"/>
          <w:szCs w:val="24"/>
        </w:rPr>
        <w:t xml:space="preserve"> (Table 1, Figure 7)</w:t>
      </w:r>
      <w:r w:rsidRPr="00E37E04">
        <w:rPr>
          <w:rFonts w:ascii="Times New Roman" w:hAnsi="Times New Roman" w:cs="Times New Roman"/>
          <w:sz w:val="24"/>
          <w:szCs w:val="24"/>
        </w:rPr>
        <w:t xml:space="preserve">. While results varied across SDM classes, </w:t>
      </w:r>
      <w:r w:rsidR="00E5156D" w:rsidRPr="00E37E04">
        <w:rPr>
          <w:rFonts w:ascii="Times New Roman" w:hAnsi="Times New Roman" w:cs="Times New Roman"/>
          <w:sz w:val="24"/>
          <w:szCs w:val="24"/>
        </w:rPr>
        <w:t>the models for each SDM</w:t>
      </w:r>
      <w:r w:rsidRPr="00E37E04">
        <w:rPr>
          <w:rFonts w:ascii="Times New Roman" w:hAnsi="Times New Roman" w:cs="Times New Roman"/>
          <w:sz w:val="24"/>
          <w:szCs w:val="24"/>
        </w:rPr>
        <w:t xml:space="preserve"> explained more than 50% of the variance in the </w:t>
      </w:r>
      <w:r w:rsidR="00C071DB" w:rsidRPr="00E37E04">
        <w:rPr>
          <w:rFonts w:ascii="Times New Roman" w:hAnsi="Times New Roman" w:cs="Times New Roman"/>
          <w:sz w:val="24"/>
          <w:szCs w:val="24"/>
        </w:rPr>
        <w:t xml:space="preserve">runtime </w:t>
      </w:r>
      <w:r w:rsidRPr="00E37E04">
        <w:rPr>
          <w:rFonts w:ascii="Times New Roman" w:hAnsi="Times New Roman" w:cs="Times New Roman"/>
          <w:sz w:val="24"/>
          <w:szCs w:val="24"/>
        </w:rPr>
        <w:t>data (</w:t>
      </w:r>
      <m:oMath>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&gt;0.5)</m:t>
        </m:r>
      </m:oMath>
      <w:r w:rsidR="00C071DB" w:rsidRPr="00E37E04">
        <w:rPr>
          <w:rFonts w:ascii="Times New Roman" w:hAnsi="Times New Roman" w:cs="Times New Roman"/>
          <w:sz w:val="24"/>
          <w:szCs w:val="24"/>
        </w:rPr>
        <w:t xml:space="preserve"> and </w:t>
      </w:r>
      <w:r w:rsidR="00E5156D" w:rsidRPr="00E37E04">
        <w:rPr>
          <w:rFonts w:ascii="Times New Roman" w:hAnsi="Times New Roman" w:cs="Times New Roman"/>
          <w:sz w:val="24"/>
          <w:szCs w:val="24"/>
        </w:rPr>
        <w:t xml:space="preserve">more </w:t>
      </w:r>
      <w:r w:rsidR="00C071DB" w:rsidRPr="00E37E04">
        <w:rPr>
          <w:rFonts w:ascii="Times New Roman" w:hAnsi="Times New Roman" w:cs="Times New Roman"/>
          <w:sz w:val="24"/>
          <w:szCs w:val="24"/>
        </w:rPr>
        <w:t>than 87% of the variance in the accuracy data (</w:t>
      </w:r>
      <m:oMath>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&gt;0.87</m:t>
        </m:r>
      </m:oMath>
      <w:r w:rsidR="00C071DB" w:rsidRPr="00E37E04">
        <w:rPr>
          <w:rFonts w:ascii="Times New Roman" w:hAnsi="Times New Roman" w:cs="Times New Roman"/>
          <w:sz w:val="24"/>
          <w:szCs w:val="24"/>
        </w:rPr>
        <w:t>)</w:t>
      </w:r>
      <w:r w:rsidRPr="00E37E04">
        <w:rPr>
          <w:rFonts w:ascii="Times New Roman" w:hAnsi="Times New Roman" w:cs="Times New Roman"/>
          <w:sz w:val="24"/>
          <w:szCs w:val="24"/>
        </w:rPr>
        <w:t xml:space="preserve">. The most explanative performance models were for GBM-BRT and MARS, </w:t>
      </w:r>
      <w:r w:rsidR="00E5156D" w:rsidRPr="00E37E04">
        <w:rPr>
          <w:rFonts w:ascii="Times New Roman" w:hAnsi="Times New Roman" w:cs="Times New Roman"/>
          <w:sz w:val="24"/>
          <w:szCs w:val="24"/>
        </w:rPr>
        <w:t xml:space="preserve">with </w:t>
      </w:r>
      <m:oMath>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E37E04">
        <w:rPr>
          <w:rFonts w:ascii="Times New Roman" w:hAnsi="Times New Roman" w:cs="Times New Roman"/>
          <w:sz w:val="24"/>
          <w:szCs w:val="24"/>
        </w:rPr>
        <w:t xml:space="preserve"> </w:t>
      </w:r>
      <w:r w:rsidR="00C071DB" w:rsidRPr="00E37E04">
        <w:rPr>
          <w:rFonts w:ascii="Times New Roman" w:hAnsi="Times New Roman" w:cs="Times New Roman"/>
          <w:sz w:val="24"/>
          <w:szCs w:val="24"/>
        </w:rPr>
        <w:t xml:space="preserve">values </w:t>
      </w:r>
      <w:r w:rsidRPr="00E37E04">
        <w:rPr>
          <w:rFonts w:ascii="Times New Roman" w:hAnsi="Times New Roman" w:cs="Times New Roman"/>
          <w:sz w:val="24"/>
          <w:szCs w:val="24"/>
        </w:rPr>
        <w:t>of approximately 0.96, and an MSE</w:t>
      </w:r>
      <w:r w:rsidR="00C071DB" w:rsidRPr="00E37E04">
        <w:rPr>
          <w:rFonts w:ascii="Times New Roman" w:hAnsi="Times New Roman" w:cs="Times New Roman"/>
          <w:sz w:val="24"/>
          <w:szCs w:val="24"/>
        </w:rPr>
        <w:t>s</w:t>
      </w:r>
      <w:r w:rsidR="00042F76">
        <w:rPr>
          <w:rFonts w:ascii="Times New Roman" w:hAnsi="Times New Roman" w:cs="Times New Roman"/>
          <w:sz w:val="24"/>
          <w:szCs w:val="24"/>
        </w:rPr>
        <w:t xml:space="preserve"> of approximately 0.05</w:t>
      </w:r>
      <w:r w:rsidRPr="00E37E04">
        <w:rPr>
          <w:rFonts w:ascii="Times New Roman" w:hAnsi="Times New Roman" w:cs="Times New Roman"/>
          <w:sz w:val="24"/>
          <w:szCs w:val="24"/>
        </w:rPr>
        <w:t xml:space="preserve"> log-seconds. </w:t>
      </w:r>
      <w:r w:rsidR="00827B24" w:rsidRPr="00E37E04">
        <w:rPr>
          <w:rFonts w:ascii="Times New Roman" w:hAnsi="Times New Roman" w:cs="Times New Roman"/>
          <w:sz w:val="24"/>
          <w:szCs w:val="24"/>
        </w:rPr>
        <w:t xml:space="preserve">The estimates from </w:t>
      </w:r>
      <w:r w:rsidR="002D44CD">
        <w:rPr>
          <w:rFonts w:ascii="Times New Roman" w:hAnsi="Times New Roman" w:cs="Times New Roman"/>
          <w:sz w:val="24"/>
          <w:szCs w:val="24"/>
        </w:rPr>
        <w:t>the runtime</w:t>
      </w:r>
      <w:r w:rsidR="00827B24" w:rsidRPr="00E37E04">
        <w:rPr>
          <w:rFonts w:ascii="Times New Roman" w:hAnsi="Times New Roman" w:cs="Times New Roman"/>
          <w:sz w:val="24"/>
          <w:szCs w:val="24"/>
        </w:rPr>
        <w:t xml:space="preserve"> models </w:t>
      </w:r>
      <w:r w:rsidR="00C071DB" w:rsidRPr="00E37E04">
        <w:rPr>
          <w:rFonts w:ascii="Times New Roman" w:hAnsi="Times New Roman" w:cs="Times New Roman"/>
          <w:sz w:val="24"/>
          <w:szCs w:val="24"/>
        </w:rPr>
        <w:t>were</w:t>
      </w:r>
      <w:r w:rsidR="00E5156D" w:rsidRPr="00E37E04">
        <w:rPr>
          <w:rFonts w:ascii="Times New Roman" w:hAnsi="Times New Roman" w:cs="Times New Roman"/>
          <w:sz w:val="24"/>
          <w:szCs w:val="24"/>
        </w:rPr>
        <w:t xml:space="preserve"> tightly constrained, with</w:t>
      </w:r>
      <w:r w:rsidR="00827B24" w:rsidRPr="00E37E04">
        <w:rPr>
          <w:rFonts w:ascii="Times New Roman" w:hAnsi="Times New Roman" w:cs="Times New Roman"/>
          <w:sz w:val="24"/>
          <w:szCs w:val="24"/>
        </w:rPr>
        <w:t xml:space="preserve"> </w:t>
      </w:r>
      <w:r w:rsidR="00C071DB" w:rsidRPr="00E37E04">
        <w:rPr>
          <w:rFonts w:ascii="Times New Roman" w:hAnsi="Times New Roman" w:cs="Times New Roman"/>
          <w:sz w:val="24"/>
          <w:szCs w:val="24"/>
        </w:rPr>
        <w:t>low</w:t>
      </w:r>
      <w:r w:rsidR="00E5156D" w:rsidRPr="00E37E04">
        <w:rPr>
          <w:rFonts w:ascii="Times New Roman" w:hAnsi="Times New Roman" w:cs="Times New Roman"/>
          <w:sz w:val="24"/>
          <w:szCs w:val="24"/>
        </w:rPr>
        <w:t xml:space="preserve"> mean</w:t>
      </w:r>
      <w:r w:rsidR="00827B24" w:rsidRPr="00E37E04">
        <w:rPr>
          <w:rFonts w:ascii="Times New Roman" w:hAnsi="Times New Roman" w:cs="Times New Roman"/>
          <w:sz w:val="24"/>
          <w:szCs w:val="24"/>
        </w:rPr>
        <w:t xml:space="preserve"> standard deviation of the </w:t>
      </w:r>
      <w:r w:rsidR="00C071DB" w:rsidRPr="00E37E04">
        <w:rPr>
          <w:rFonts w:ascii="Times New Roman" w:hAnsi="Times New Roman" w:cs="Times New Roman"/>
          <w:sz w:val="24"/>
          <w:szCs w:val="24"/>
        </w:rPr>
        <w:t>prediction</w:t>
      </w:r>
      <w:r w:rsidR="00E5156D" w:rsidRPr="00E37E04">
        <w:rPr>
          <w:rFonts w:ascii="Times New Roman" w:hAnsi="Times New Roman" w:cs="Times New Roman"/>
          <w:sz w:val="24"/>
          <w:szCs w:val="24"/>
        </w:rPr>
        <w:t xml:space="preserve"> posteriors</w:t>
      </w:r>
      <w:r w:rsidR="00440F53" w:rsidRPr="00E37E04">
        <w:rPr>
          <w:rFonts w:ascii="Times New Roman" w:hAnsi="Times New Roman" w:cs="Times New Roman"/>
          <w:sz w:val="24"/>
          <w:szCs w:val="24"/>
        </w:rPr>
        <w:t xml:space="preserve">, ranging </w:t>
      </w:r>
      <w:r w:rsidR="00AC34D2" w:rsidRPr="00E37E04">
        <w:rPr>
          <w:rFonts w:ascii="Times New Roman" w:hAnsi="Times New Roman" w:cs="Times New Roman"/>
          <w:sz w:val="24"/>
          <w:szCs w:val="24"/>
        </w:rPr>
        <w:t>between 0.01 and 0.035 log-seconds</w:t>
      </w:r>
      <w:r w:rsidR="00E5156D" w:rsidRPr="00E37E04">
        <w:rPr>
          <w:rFonts w:ascii="Times New Roman" w:hAnsi="Times New Roman" w:cs="Times New Roman"/>
          <w:sz w:val="24"/>
          <w:szCs w:val="24"/>
        </w:rPr>
        <w:t xml:space="preserve">, suggesting </w:t>
      </w:r>
      <w:r w:rsidR="002D44CD">
        <w:rPr>
          <w:rFonts w:ascii="Times New Roman" w:hAnsi="Times New Roman" w:cs="Times New Roman"/>
          <w:sz w:val="24"/>
          <w:szCs w:val="24"/>
        </w:rPr>
        <w:t>rather low un</w:t>
      </w:r>
      <w:r w:rsidR="00E5156D" w:rsidRPr="00E37E04">
        <w:rPr>
          <w:rFonts w:ascii="Times New Roman" w:hAnsi="Times New Roman" w:cs="Times New Roman"/>
          <w:sz w:val="24"/>
          <w:szCs w:val="24"/>
        </w:rPr>
        <w:t>certainty in the predictions</w:t>
      </w:r>
      <w:r w:rsidR="00AC34D2" w:rsidRPr="00E37E04">
        <w:rPr>
          <w:rFonts w:ascii="Times New Roman" w:hAnsi="Times New Roman" w:cs="Times New Roman"/>
          <w:sz w:val="24"/>
          <w:szCs w:val="24"/>
        </w:rPr>
        <w:t xml:space="preserve">. </w:t>
      </w:r>
    </w:p>
    <w:p w14:paraId="47FD1424" w14:textId="627CD65E" w:rsidR="00827B24" w:rsidRPr="00E37E04" w:rsidRDefault="00042F76" w:rsidP="00DA1171">
      <w:pPr>
        <w:pStyle w:val="BodyText"/>
        <w:spacing w:before="0" w:after="0"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For the runtime models, </w:t>
      </w:r>
      <w:r w:rsidR="00AB1FB6" w:rsidRPr="00E37E04">
        <w:rPr>
          <w:rFonts w:ascii="Times New Roman" w:hAnsi="Times New Roman" w:cs="Times New Roman"/>
          <w:sz w:val="24"/>
          <w:szCs w:val="24"/>
        </w:rPr>
        <w:t xml:space="preserve">GAM and RF </w:t>
      </w:r>
      <w:r w:rsidR="00440F53" w:rsidRPr="00E37E04">
        <w:rPr>
          <w:rFonts w:ascii="Times New Roman" w:hAnsi="Times New Roman" w:cs="Times New Roman"/>
          <w:sz w:val="24"/>
          <w:szCs w:val="24"/>
        </w:rPr>
        <w:t>had</w:t>
      </w:r>
      <w:r w:rsidR="00E5156D" w:rsidRPr="00E37E04">
        <w:rPr>
          <w:rFonts w:ascii="Times New Roman" w:hAnsi="Times New Roman" w:cs="Times New Roman"/>
          <w:sz w:val="24"/>
          <w:szCs w:val="24"/>
        </w:rPr>
        <w:t xml:space="preserve"> </w:t>
      </w:r>
      <w:r w:rsidR="00A54BF0" w:rsidRPr="00E37E04">
        <w:rPr>
          <w:rFonts w:ascii="Times New Roman" w:hAnsi="Times New Roman" w:cs="Times New Roman"/>
          <w:sz w:val="24"/>
          <w:szCs w:val="24"/>
        </w:rPr>
        <w:t xml:space="preserve">lower </w:t>
      </w:r>
      <m:oMath>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A54BF0" w:rsidRPr="00E37E04">
        <w:rPr>
          <w:rFonts w:ascii="Times New Roman" w:hAnsi="Times New Roman" w:cs="Times New Roman"/>
          <w:sz w:val="24"/>
          <w:szCs w:val="24"/>
        </w:rPr>
        <w:t xml:space="preserve"> values than the other two models</w:t>
      </w:r>
      <w:r w:rsidR="00AB1FB6" w:rsidRPr="00E37E04">
        <w:rPr>
          <w:rFonts w:ascii="Times New Roman" w:hAnsi="Times New Roman" w:cs="Times New Roman"/>
          <w:sz w:val="24"/>
          <w:szCs w:val="24"/>
        </w:rPr>
        <w:t>.</w:t>
      </w:r>
      <w:r w:rsidR="00A54BF0" w:rsidRPr="00E37E04">
        <w:rPr>
          <w:rFonts w:ascii="Times New Roman" w:hAnsi="Times New Roman" w:cs="Times New Roman"/>
          <w:sz w:val="24"/>
          <w:szCs w:val="24"/>
        </w:rPr>
        <w:t xml:space="preserve"> </w:t>
      </w:r>
      <w:r>
        <w:rPr>
          <w:rFonts w:ascii="Times New Roman" w:hAnsi="Times New Roman" w:cs="Times New Roman"/>
          <w:sz w:val="24"/>
          <w:szCs w:val="24"/>
        </w:rPr>
        <w:t xml:space="preserve">Interestingly, however, the GAM runtime model had a relatively low MSE (0.01 log-s) compared to the other models, while RF had the highest MSE of all models (0.64 log-s). </w:t>
      </w:r>
      <w:r w:rsidR="00A54BF0" w:rsidRPr="00E37E04">
        <w:rPr>
          <w:rFonts w:ascii="Times New Roman" w:hAnsi="Times New Roman" w:cs="Times New Roman"/>
          <w:sz w:val="24"/>
          <w:szCs w:val="24"/>
        </w:rPr>
        <w:t>It is likely that several factors contribute</w:t>
      </w:r>
      <w:r w:rsidR="00E5156D" w:rsidRPr="00E37E04">
        <w:rPr>
          <w:rFonts w:ascii="Times New Roman" w:hAnsi="Times New Roman" w:cs="Times New Roman"/>
          <w:sz w:val="24"/>
          <w:szCs w:val="24"/>
        </w:rPr>
        <w:t>d</w:t>
      </w:r>
      <w:r w:rsidR="00A54BF0" w:rsidRPr="00E37E04">
        <w:rPr>
          <w:rFonts w:ascii="Times New Roman" w:hAnsi="Times New Roman" w:cs="Times New Roman"/>
          <w:sz w:val="24"/>
          <w:szCs w:val="24"/>
        </w:rPr>
        <w:t xml:space="preserve"> to </w:t>
      </w:r>
      <w:r>
        <w:rPr>
          <w:rFonts w:ascii="Times New Roman" w:hAnsi="Times New Roman" w:cs="Times New Roman"/>
          <w:sz w:val="24"/>
          <w:szCs w:val="24"/>
        </w:rPr>
        <w:t>the</w:t>
      </w:r>
      <w:r w:rsidR="00A54BF0" w:rsidRPr="00E37E04">
        <w:rPr>
          <w:rFonts w:ascii="Times New Roman" w:hAnsi="Times New Roman" w:cs="Times New Roman"/>
          <w:sz w:val="24"/>
          <w:szCs w:val="24"/>
        </w:rPr>
        <w:t xml:space="preserve"> </w:t>
      </w:r>
      <w:r w:rsidR="00DD003F" w:rsidRPr="00E37E04">
        <w:rPr>
          <w:rFonts w:ascii="Times New Roman" w:hAnsi="Times New Roman" w:cs="Times New Roman"/>
          <w:sz w:val="24"/>
          <w:szCs w:val="24"/>
        </w:rPr>
        <w:t>lower</w:t>
      </w:r>
      <w:r w:rsidR="00A54BF0" w:rsidRPr="00E37E04">
        <w:rPr>
          <w:rFonts w:ascii="Times New Roman" w:hAnsi="Times New Roman" w:cs="Times New Roman"/>
          <w:sz w:val="24"/>
          <w:szCs w:val="24"/>
        </w:rPr>
        <w:t xml:space="preserve"> </w:t>
      </w:r>
      <w:r>
        <w:rPr>
          <w:rFonts w:ascii="Times New Roman" w:hAnsi="Times New Roman" w:cs="Times New Roman"/>
          <w:sz w:val="24"/>
          <w:szCs w:val="24"/>
        </w:rPr>
        <w:t>explanation of variance by GAM and RF</w:t>
      </w:r>
      <w:r w:rsidR="00A54BF0" w:rsidRPr="00E37E04">
        <w:rPr>
          <w:rFonts w:ascii="Times New Roman" w:hAnsi="Times New Roman" w:cs="Times New Roman"/>
          <w:sz w:val="24"/>
          <w:szCs w:val="24"/>
        </w:rPr>
        <w:t xml:space="preserve">.  </w:t>
      </w:r>
      <w:r w:rsidR="00AB1FB6" w:rsidRPr="00E37E04">
        <w:rPr>
          <w:rFonts w:ascii="Times New Roman" w:hAnsi="Times New Roman" w:cs="Times New Roman"/>
          <w:sz w:val="24"/>
          <w:szCs w:val="24"/>
        </w:rPr>
        <w:t>The</w:t>
      </w:r>
      <w:r w:rsidR="00E5156D" w:rsidRPr="00E37E04">
        <w:rPr>
          <w:rFonts w:ascii="Times New Roman" w:hAnsi="Times New Roman" w:cs="Times New Roman"/>
          <w:sz w:val="24"/>
          <w:szCs w:val="24"/>
        </w:rPr>
        <w:t xml:space="preserve"> </w:t>
      </w:r>
      <w:r w:rsidR="00AB1FB6" w:rsidRPr="00E37E04">
        <w:rPr>
          <w:rFonts w:ascii="Times New Roman" w:hAnsi="Times New Roman" w:cs="Times New Roman"/>
          <w:sz w:val="24"/>
          <w:szCs w:val="24"/>
        </w:rPr>
        <w:t xml:space="preserve">GAM </w:t>
      </w:r>
      <w:r w:rsidR="00E5156D" w:rsidRPr="00E37E04">
        <w:rPr>
          <w:rFonts w:ascii="Times New Roman" w:hAnsi="Times New Roman" w:cs="Times New Roman"/>
          <w:sz w:val="24"/>
          <w:szCs w:val="24"/>
        </w:rPr>
        <w:t>trials</w:t>
      </w:r>
      <w:r w:rsidR="00AB1FB6" w:rsidRPr="00E37E04">
        <w:rPr>
          <w:rFonts w:ascii="Times New Roman" w:hAnsi="Times New Roman" w:cs="Times New Roman"/>
          <w:sz w:val="24"/>
          <w:szCs w:val="24"/>
        </w:rPr>
        <w:t xml:space="preserve"> tended to converge within several seconds (maximum 10.3s), </w:t>
      </w:r>
      <w:r w:rsidR="00E5156D" w:rsidRPr="00E37E04">
        <w:rPr>
          <w:rFonts w:ascii="Times New Roman" w:hAnsi="Times New Roman" w:cs="Times New Roman"/>
          <w:sz w:val="24"/>
          <w:szCs w:val="24"/>
        </w:rPr>
        <w:t xml:space="preserve">regardless of data or hardware configuration, </w:t>
      </w:r>
      <w:r w:rsidR="00AB1FB6" w:rsidRPr="00E37E04">
        <w:rPr>
          <w:rFonts w:ascii="Times New Roman" w:hAnsi="Times New Roman" w:cs="Times New Roman"/>
          <w:sz w:val="24"/>
          <w:szCs w:val="24"/>
        </w:rPr>
        <w:t xml:space="preserve">exposing </w:t>
      </w:r>
      <w:r w:rsidR="00DD003F" w:rsidRPr="00E37E04">
        <w:rPr>
          <w:rFonts w:ascii="Times New Roman" w:hAnsi="Times New Roman" w:cs="Times New Roman"/>
          <w:sz w:val="24"/>
          <w:szCs w:val="24"/>
        </w:rPr>
        <w:t xml:space="preserve">these trials </w:t>
      </w:r>
      <w:r w:rsidR="00AB1FB6" w:rsidRPr="00E37E04">
        <w:rPr>
          <w:rFonts w:ascii="Times New Roman" w:hAnsi="Times New Roman" w:cs="Times New Roman"/>
          <w:sz w:val="24"/>
          <w:szCs w:val="24"/>
        </w:rPr>
        <w:t>to a stronger influence by low-level system proce</w:t>
      </w:r>
      <w:r w:rsidR="00E5156D" w:rsidRPr="00E37E04">
        <w:rPr>
          <w:rFonts w:ascii="Times New Roman" w:hAnsi="Times New Roman" w:cs="Times New Roman"/>
          <w:sz w:val="24"/>
          <w:szCs w:val="24"/>
        </w:rPr>
        <w:t xml:space="preserve">sses not explicit in the </w:t>
      </w:r>
      <w:r w:rsidR="00DD003F" w:rsidRPr="00E37E04">
        <w:rPr>
          <w:rFonts w:ascii="Times New Roman" w:hAnsi="Times New Roman" w:cs="Times New Roman"/>
          <w:sz w:val="24"/>
          <w:szCs w:val="24"/>
        </w:rPr>
        <w:t xml:space="preserve">runtime </w:t>
      </w:r>
      <w:r w:rsidR="00E5156D" w:rsidRPr="00E37E04">
        <w:rPr>
          <w:rFonts w:ascii="Times New Roman" w:hAnsi="Times New Roman" w:cs="Times New Roman"/>
          <w:sz w:val="24"/>
          <w:szCs w:val="24"/>
        </w:rPr>
        <w:t xml:space="preserve">model and </w:t>
      </w:r>
      <w:r w:rsidR="00AB1FB6" w:rsidRPr="00E37E04">
        <w:rPr>
          <w:rFonts w:ascii="Times New Roman" w:hAnsi="Times New Roman" w:cs="Times New Roman"/>
          <w:sz w:val="24"/>
          <w:szCs w:val="24"/>
        </w:rPr>
        <w:t>resulti</w:t>
      </w:r>
      <w:r w:rsidR="00E5156D" w:rsidRPr="00E37E04">
        <w:rPr>
          <w:rFonts w:ascii="Times New Roman" w:hAnsi="Times New Roman" w:cs="Times New Roman"/>
          <w:sz w:val="24"/>
          <w:szCs w:val="24"/>
        </w:rPr>
        <w:t>ng in a higher variance dataset with lower predictive power</w:t>
      </w:r>
      <w:r w:rsidR="00AB1FB6" w:rsidRPr="00E37E04">
        <w:rPr>
          <w:rFonts w:ascii="Times New Roman" w:hAnsi="Times New Roman" w:cs="Times New Roman"/>
          <w:sz w:val="24"/>
          <w:szCs w:val="24"/>
        </w:rPr>
        <w:t>. I</w:t>
      </w:r>
      <w:r w:rsidR="00E5156D" w:rsidRPr="00E37E04">
        <w:rPr>
          <w:rFonts w:ascii="Times New Roman" w:hAnsi="Times New Roman" w:cs="Times New Roman"/>
          <w:sz w:val="24"/>
          <w:szCs w:val="24"/>
        </w:rPr>
        <w:t xml:space="preserve">n contrast, the other three SDMs </w:t>
      </w:r>
      <w:r>
        <w:rPr>
          <w:rFonts w:ascii="Times New Roman" w:hAnsi="Times New Roman" w:cs="Times New Roman"/>
          <w:sz w:val="24"/>
          <w:szCs w:val="24"/>
        </w:rPr>
        <w:t>took</w:t>
      </w:r>
      <w:r w:rsidR="00AB1FB6" w:rsidRPr="00E37E04">
        <w:rPr>
          <w:rFonts w:ascii="Times New Roman" w:hAnsi="Times New Roman" w:cs="Times New Roman"/>
          <w:sz w:val="24"/>
          <w:szCs w:val="24"/>
        </w:rPr>
        <w:t xml:space="preserve"> </w:t>
      </w:r>
      <w:r w:rsidR="00A54BF0" w:rsidRPr="00E37E04">
        <w:rPr>
          <w:rFonts w:ascii="Times New Roman" w:hAnsi="Times New Roman" w:cs="Times New Roman"/>
          <w:sz w:val="24"/>
          <w:szCs w:val="24"/>
        </w:rPr>
        <w:t>minutes to hours</w:t>
      </w:r>
      <w:r w:rsidR="00AB1FB6" w:rsidRPr="00E37E04">
        <w:rPr>
          <w:rFonts w:ascii="Times New Roman" w:hAnsi="Times New Roman" w:cs="Times New Roman"/>
          <w:sz w:val="24"/>
          <w:szCs w:val="24"/>
        </w:rPr>
        <w:t xml:space="preserve"> to </w:t>
      </w:r>
      <w:r w:rsidR="00A54BF0" w:rsidRPr="00E37E04">
        <w:rPr>
          <w:rFonts w:ascii="Times New Roman" w:hAnsi="Times New Roman" w:cs="Times New Roman"/>
          <w:sz w:val="24"/>
          <w:szCs w:val="24"/>
        </w:rPr>
        <w:t>terminate</w:t>
      </w:r>
      <w:r>
        <w:rPr>
          <w:rFonts w:ascii="Times New Roman" w:hAnsi="Times New Roman" w:cs="Times New Roman"/>
          <w:sz w:val="24"/>
          <w:szCs w:val="24"/>
        </w:rPr>
        <w:t xml:space="preserve"> (maximum</w:t>
      </w:r>
      <w:r w:rsidR="00A54BF0" w:rsidRPr="00E37E04">
        <w:rPr>
          <w:rFonts w:ascii="Times New Roman" w:hAnsi="Times New Roman" w:cs="Times New Roman"/>
          <w:sz w:val="24"/>
          <w:szCs w:val="24"/>
        </w:rPr>
        <w:t xml:space="preserve">: </w:t>
      </w:r>
      <w:r w:rsidR="00AB1FB6" w:rsidRPr="00E37E04">
        <w:rPr>
          <w:rFonts w:ascii="Times New Roman" w:hAnsi="Times New Roman" w:cs="Times New Roman"/>
          <w:sz w:val="24"/>
          <w:szCs w:val="24"/>
        </w:rPr>
        <w:t>GBM-BRT</w:t>
      </w:r>
      <w:r w:rsidR="00E5156D" w:rsidRPr="00E37E04">
        <w:rPr>
          <w:rFonts w:ascii="Times New Roman" w:hAnsi="Times New Roman" w:cs="Times New Roman"/>
          <w:sz w:val="24"/>
          <w:szCs w:val="24"/>
        </w:rPr>
        <w:t>, 5</w:t>
      </w:r>
      <w:r w:rsidR="00AB1FB6" w:rsidRPr="00E37E04">
        <w:rPr>
          <w:rFonts w:ascii="Times New Roman" w:hAnsi="Times New Roman" w:cs="Times New Roman"/>
          <w:sz w:val="24"/>
          <w:szCs w:val="24"/>
        </w:rPr>
        <w:t>285.0s).</w:t>
      </w:r>
      <w:r w:rsidR="00DD209B" w:rsidRPr="00E37E04">
        <w:rPr>
          <w:rFonts w:ascii="Times New Roman" w:hAnsi="Times New Roman" w:cs="Times New Roman"/>
          <w:sz w:val="24"/>
          <w:szCs w:val="24"/>
        </w:rPr>
        <w:t xml:space="preserve"> </w:t>
      </w:r>
      <w:r w:rsidR="00E5156D" w:rsidRPr="00E37E04">
        <w:rPr>
          <w:rFonts w:ascii="Times New Roman" w:hAnsi="Times New Roman" w:cs="Times New Roman"/>
          <w:sz w:val="24"/>
          <w:szCs w:val="24"/>
        </w:rPr>
        <w:t xml:space="preserve">Secondly, </w:t>
      </w:r>
      <w:r w:rsidR="00AC34D2" w:rsidRPr="00E37E04">
        <w:rPr>
          <w:rFonts w:ascii="Times New Roman" w:hAnsi="Times New Roman" w:cs="Times New Roman"/>
          <w:sz w:val="24"/>
          <w:szCs w:val="24"/>
        </w:rPr>
        <w:t>the GAM</w:t>
      </w:r>
      <w:r w:rsidR="00A54BF0" w:rsidRPr="00E37E04">
        <w:rPr>
          <w:rFonts w:ascii="Times New Roman" w:hAnsi="Times New Roman" w:cs="Times New Roman"/>
          <w:sz w:val="24"/>
          <w:szCs w:val="24"/>
        </w:rPr>
        <w:t xml:space="preserve"> (training set size = 2,636)</w:t>
      </w:r>
      <w:r w:rsidR="00AC34D2" w:rsidRPr="00E37E04">
        <w:rPr>
          <w:rFonts w:ascii="Times New Roman" w:hAnsi="Times New Roman" w:cs="Times New Roman"/>
          <w:sz w:val="24"/>
          <w:szCs w:val="24"/>
        </w:rPr>
        <w:t xml:space="preserve"> and RF </w:t>
      </w:r>
      <w:r w:rsidR="00A54BF0" w:rsidRPr="00E37E04">
        <w:rPr>
          <w:rFonts w:ascii="Times New Roman" w:hAnsi="Times New Roman" w:cs="Times New Roman"/>
          <w:sz w:val="24"/>
          <w:szCs w:val="24"/>
        </w:rPr>
        <w:t xml:space="preserve">(2,861) </w:t>
      </w:r>
      <w:r w:rsidR="00AC34D2" w:rsidRPr="00E37E04">
        <w:rPr>
          <w:rFonts w:ascii="Times New Roman" w:hAnsi="Times New Roman" w:cs="Times New Roman"/>
          <w:sz w:val="24"/>
          <w:szCs w:val="24"/>
        </w:rPr>
        <w:t>models are fit with smaller datasets than the GBM-BRT</w:t>
      </w:r>
      <w:r w:rsidR="00A54BF0" w:rsidRPr="00E37E04">
        <w:rPr>
          <w:rFonts w:ascii="Times New Roman" w:hAnsi="Times New Roman" w:cs="Times New Roman"/>
          <w:sz w:val="24"/>
          <w:szCs w:val="24"/>
        </w:rPr>
        <w:t xml:space="preserve"> (9,256)</w:t>
      </w:r>
      <w:r w:rsidR="00AC34D2" w:rsidRPr="00E37E04">
        <w:rPr>
          <w:rFonts w:ascii="Times New Roman" w:hAnsi="Times New Roman" w:cs="Times New Roman"/>
          <w:sz w:val="24"/>
          <w:szCs w:val="24"/>
        </w:rPr>
        <w:t xml:space="preserve"> and MARS </w:t>
      </w:r>
      <w:r w:rsidR="00A54BF0" w:rsidRPr="00E37E04">
        <w:rPr>
          <w:rFonts w:ascii="Times New Roman" w:hAnsi="Times New Roman" w:cs="Times New Roman"/>
          <w:sz w:val="24"/>
          <w:szCs w:val="24"/>
        </w:rPr>
        <w:t xml:space="preserve">(6,632) </w:t>
      </w:r>
      <w:r w:rsidR="00AC34D2" w:rsidRPr="00E37E04">
        <w:rPr>
          <w:rFonts w:ascii="Times New Roman" w:hAnsi="Times New Roman" w:cs="Times New Roman"/>
          <w:sz w:val="24"/>
          <w:szCs w:val="24"/>
        </w:rPr>
        <w:t xml:space="preserve">models, which may partially explain their </w:t>
      </w:r>
      <w:r w:rsidR="00A54BF0" w:rsidRPr="00E37E04">
        <w:rPr>
          <w:rFonts w:ascii="Times New Roman" w:hAnsi="Times New Roman" w:cs="Times New Roman"/>
          <w:sz w:val="24"/>
          <w:szCs w:val="24"/>
        </w:rPr>
        <w:t>relatively low</w:t>
      </w:r>
      <w:r w:rsidR="00E5156D" w:rsidRPr="00E37E04">
        <w:rPr>
          <w:rFonts w:ascii="Times New Roman" w:hAnsi="Times New Roman" w:cs="Times New Roman"/>
          <w:sz w:val="24"/>
          <w:szCs w:val="24"/>
        </w:rPr>
        <w:t>er</w:t>
      </w:r>
      <w:r w:rsidR="00AC34D2" w:rsidRPr="00E37E04">
        <w:rPr>
          <w:rFonts w:ascii="Times New Roman" w:hAnsi="Times New Roman" w:cs="Times New Roman"/>
          <w:sz w:val="24"/>
          <w:szCs w:val="24"/>
        </w:rPr>
        <w:t xml:space="preserve"> </w:t>
      </w:r>
      <w:r w:rsidR="00AB1FB6" w:rsidRPr="00E37E04">
        <w:rPr>
          <w:rFonts w:ascii="Times New Roman" w:hAnsi="Times New Roman" w:cs="Times New Roman"/>
          <w:sz w:val="24"/>
          <w:szCs w:val="24"/>
        </w:rPr>
        <w:t>predictive skill</w:t>
      </w:r>
      <w:r w:rsidR="00AC34D2" w:rsidRPr="00E37E04">
        <w:rPr>
          <w:rFonts w:ascii="Times New Roman" w:hAnsi="Times New Roman" w:cs="Times New Roman"/>
          <w:sz w:val="24"/>
          <w:szCs w:val="24"/>
        </w:rPr>
        <w:t xml:space="preserve">. </w:t>
      </w:r>
      <w:r w:rsidR="00A54BF0" w:rsidRPr="00E37E04">
        <w:rPr>
          <w:rFonts w:ascii="Times New Roman" w:hAnsi="Times New Roman" w:cs="Times New Roman"/>
          <w:sz w:val="24"/>
          <w:szCs w:val="24"/>
        </w:rPr>
        <w:t xml:space="preserve">While the parameter space appears to be relatively well </w:t>
      </w:r>
      <w:r w:rsidR="00E5156D" w:rsidRPr="00E37E04">
        <w:rPr>
          <w:rFonts w:ascii="Times New Roman" w:hAnsi="Times New Roman" w:cs="Times New Roman"/>
          <w:sz w:val="24"/>
          <w:szCs w:val="24"/>
        </w:rPr>
        <w:t>covered</w:t>
      </w:r>
      <w:r w:rsidR="00A54BF0" w:rsidRPr="00E37E04">
        <w:rPr>
          <w:rFonts w:ascii="Times New Roman" w:hAnsi="Times New Roman" w:cs="Times New Roman"/>
          <w:sz w:val="24"/>
          <w:szCs w:val="24"/>
        </w:rPr>
        <w:t xml:space="preserve"> for these models, additional data, including more replications and parameterizations, may</w:t>
      </w:r>
      <w:r w:rsidR="00AC34D2" w:rsidRPr="00E37E04">
        <w:rPr>
          <w:rFonts w:ascii="Times New Roman" w:hAnsi="Times New Roman" w:cs="Times New Roman"/>
          <w:sz w:val="24"/>
          <w:szCs w:val="24"/>
        </w:rPr>
        <w:t xml:space="preserve"> </w:t>
      </w:r>
      <w:r w:rsidR="00A54BF0" w:rsidRPr="00E37E04">
        <w:rPr>
          <w:rFonts w:ascii="Times New Roman" w:hAnsi="Times New Roman" w:cs="Times New Roman"/>
          <w:sz w:val="24"/>
          <w:szCs w:val="24"/>
        </w:rPr>
        <w:t>enhance model skill</w:t>
      </w:r>
      <w:r w:rsidR="00AC34D2" w:rsidRPr="00E37E04">
        <w:rPr>
          <w:rFonts w:ascii="Times New Roman" w:hAnsi="Times New Roman" w:cs="Times New Roman"/>
          <w:sz w:val="24"/>
          <w:szCs w:val="24"/>
        </w:rPr>
        <w:t>.</w:t>
      </w:r>
      <w:r w:rsidR="00DD209B" w:rsidRPr="00E37E04">
        <w:rPr>
          <w:rFonts w:ascii="Times New Roman" w:hAnsi="Times New Roman" w:cs="Times New Roman"/>
          <w:sz w:val="24"/>
          <w:szCs w:val="24"/>
        </w:rPr>
        <w:t xml:space="preserve"> </w:t>
      </w:r>
      <w:r w:rsidR="00AC34D2" w:rsidRPr="00E37E04">
        <w:rPr>
          <w:rFonts w:ascii="Times New Roman" w:hAnsi="Times New Roman" w:cs="Times New Roman"/>
          <w:sz w:val="24"/>
          <w:szCs w:val="24"/>
        </w:rPr>
        <w:t xml:space="preserve">Nonetheless, </w:t>
      </w:r>
      <w:r w:rsidR="00AB1FB6" w:rsidRPr="00E37E04">
        <w:rPr>
          <w:rFonts w:ascii="Times New Roman" w:hAnsi="Times New Roman" w:cs="Times New Roman"/>
          <w:sz w:val="24"/>
          <w:szCs w:val="24"/>
        </w:rPr>
        <w:t>all</w:t>
      </w:r>
      <w:r w:rsidR="00AC34D2" w:rsidRPr="00E37E04">
        <w:rPr>
          <w:rFonts w:ascii="Times New Roman" w:hAnsi="Times New Roman" w:cs="Times New Roman"/>
          <w:sz w:val="24"/>
          <w:szCs w:val="24"/>
        </w:rPr>
        <w:t xml:space="preserve"> models explained a majority of the variance in SDM runtime. </w:t>
      </w:r>
      <w:r w:rsidR="00AB1FB6" w:rsidRPr="00E37E04">
        <w:rPr>
          <w:rFonts w:ascii="Times New Roman" w:hAnsi="Times New Roman" w:cs="Times New Roman"/>
          <w:sz w:val="24"/>
          <w:szCs w:val="24"/>
        </w:rPr>
        <w:t xml:space="preserve">While </w:t>
      </w:r>
      <w:r w:rsidR="00AC34D2" w:rsidRPr="00E37E04">
        <w:rPr>
          <w:rFonts w:ascii="Times New Roman" w:hAnsi="Times New Roman" w:cs="Times New Roman"/>
          <w:sz w:val="24"/>
          <w:szCs w:val="24"/>
        </w:rPr>
        <w:t xml:space="preserve">stochastic variance in </w:t>
      </w:r>
      <w:r w:rsidR="00AB1FB6" w:rsidRPr="00E37E04">
        <w:rPr>
          <w:rFonts w:ascii="Times New Roman" w:hAnsi="Times New Roman" w:cs="Times New Roman"/>
          <w:sz w:val="24"/>
          <w:szCs w:val="24"/>
        </w:rPr>
        <w:t>system processes</w:t>
      </w:r>
      <w:r w:rsidR="00AC34D2" w:rsidRPr="00E37E04">
        <w:rPr>
          <w:rFonts w:ascii="Times New Roman" w:hAnsi="Times New Roman" w:cs="Times New Roman"/>
          <w:sz w:val="24"/>
          <w:szCs w:val="24"/>
        </w:rPr>
        <w:t xml:space="preserve"> is often suggested </w:t>
      </w:r>
      <w:r w:rsidR="00A54BF0" w:rsidRPr="00E37E04">
        <w:rPr>
          <w:rFonts w:ascii="Times New Roman" w:hAnsi="Times New Roman" w:cs="Times New Roman"/>
          <w:sz w:val="24"/>
          <w:szCs w:val="24"/>
        </w:rPr>
        <w:t>as an impediment to</w:t>
      </w:r>
      <w:r w:rsidR="00AB1FB6" w:rsidRPr="00E37E04">
        <w:rPr>
          <w:rFonts w:ascii="Times New Roman" w:hAnsi="Times New Roman" w:cs="Times New Roman"/>
          <w:sz w:val="24"/>
          <w:szCs w:val="24"/>
        </w:rPr>
        <w:t xml:space="preserve"> </w:t>
      </w:r>
      <w:r w:rsidR="00AC34D2" w:rsidRPr="00E37E04">
        <w:rPr>
          <w:rFonts w:ascii="Times New Roman" w:hAnsi="Times New Roman" w:cs="Times New Roman"/>
          <w:sz w:val="24"/>
          <w:szCs w:val="24"/>
        </w:rPr>
        <w:t>modeling algorithm execution time</w:t>
      </w:r>
      <w:r>
        <w:rPr>
          <w:rFonts w:ascii="Times New Roman" w:hAnsi="Times New Roman" w:cs="Times New Roman"/>
          <w:sz w:val="24"/>
          <w:szCs w:val="24"/>
        </w:rPr>
        <w:t xml:space="preserve"> (</w:t>
      </w:r>
      <w:r w:rsidR="0007335C">
        <w:rPr>
          <w:rFonts w:ascii="Times New Roman" w:hAnsi="Times New Roman" w:cs="Times New Roman"/>
          <w:sz w:val="24"/>
          <w:szCs w:val="24"/>
        </w:rPr>
        <w:t>Lilja, 2009; Kalibera &amp; Jones, 2013)</w:t>
      </w:r>
      <w:r w:rsidR="00AB1FB6" w:rsidRPr="00E37E04">
        <w:rPr>
          <w:rFonts w:ascii="Times New Roman" w:hAnsi="Times New Roman" w:cs="Times New Roman"/>
          <w:sz w:val="24"/>
          <w:szCs w:val="24"/>
        </w:rPr>
        <w:t xml:space="preserve">, the results shown here indicate that a skillful model can be produced </w:t>
      </w:r>
      <w:r w:rsidR="0007335C">
        <w:rPr>
          <w:rFonts w:ascii="Times New Roman" w:hAnsi="Times New Roman" w:cs="Times New Roman"/>
          <w:sz w:val="24"/>
          <w:szCs w:val="24"/>
        </w:rPr>
        <w:t>despite these processes</w:t>
      </w:r>
      <w:r w:rsidR="00AB1FB6" w:rsidRPr="00E37E04">
        <w:rPr>
          <w:rFonts w:ascii="Times New Roman" w:hAnsi="Times New Roman" w:cs="Times New Roman"/>
          <w:sz w:val="24"/>
          <w:szCs w:val="24"/>
        </w:rPr>
        <w:t>.</w:t>
      </w:r>
    </w:p>
    <w:p w14:paraId="65ABC9BC" w14:textId="59D177F8" w:rsidR="00DF0AE6" w:rsidRPr="00E37E04" w:rsidRDefault="0096163E" w:rsidP="00DA1171">
      <w:pPr>
        <w:pStyle w:val="BodyText"/>
        <w:spacing w:before="0" w:after="0" w:line="240" w:lineRule="auto"/>
        <w:ind w:firstLine="720"/>
        <w:rPr>
          <w:rFonts w:ascii="Times New Roman" w:hAnsi="Times New Roman" w:cs="Times New Roman"/>
          <w:sz w:val="24"/>
          <w:szCs w:val="24"/>
        </w:rPr>
      </w:pPr>
      <w:r w:rsidRPr="00E37E04">
        <w:rPr>
          <w:rFonts w:ascii="Times New Roman" w:hAnsi="Times New Roman" w:cs="Times New Roman"/>
          <w:sz w:val="24"/>
          <w:szCs w:val="24"/>
        </w:rPr>
        <w:t xml:space="preserve">The accuracy models were more skillful than the </w:t>
      </w:r>
      <w:r w:rsidR="00DD003F" w:rsidRPr="00E37E04">
        <w:rPr>
          <w:rFonts w:ascii="Times New Roman" w:hAnsi="Times New Roman" w:cs="Times New Roman"/>
          <w:sz w:val="24"/>
          <w:szCs w:val="24"/>
        </w:rPr>
        <w:t xml:space="preserve">runtime </w:t>
      </w:r>
      <w:r w:rsidRPr="00E37E04">
        <w:rPr>
          <w:rFonts w:ascii="Times New Roman" w:hAnsi="Times New Roman" w:cs="Times New Roman"/>
          <w:sz w:val="24"/>
          <w:szCs w:val="24"/>
        </w:rPr>
        <w:t>models</w:t>
      </w:r>
      <w:r w:rsidR="007D3A95" w:rsidRPr="00E37E04">
        <w:rPr>
          <w:rFonts w:ascii="Times New Roman" w:hAnsi="Times New Roman" w:cs="Times New Roman"/>
          <w:sz w:val="24"/>
          <w:szCs w:val="24"/>
        </w:rPr>
        <w:t xml:space="preserve"> (Table 2, Figure 8)</w:t>
      </w:r>
      <w:r w:rsidR="0007335C">
        <w:rPr>
          <w:rFonts w:ascii="Times New Roman" w:hAnsi="Times New Roman" w:cs="Times New Roman"/>
          <w:sz w:val="24"/>
          <w:szCs w:val="24"/>
        </w:rPr>
        <w:t xml:space="preserve">, in terms of </w:t>
      </w:r>
      <m:oMath>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07335C">
        <w:rPr>
          <w:rFonts w:ascii="Times New Roman" w:hAnsi="Times New Roman" w:cs="Times New Roman"/>
          <w:sz w:val="24"/>
          <w:szCs w:val="24"/>
        </w:rPr>
        <w:t>. While ensemble size, tree depth, and other hyper parameters, not included in this modeling exercise, are suggested to exert control over learning accuracy (Hastie et al., 2009), the models included here without those parameters still proved skillful.</w:t>
      </w:r>
      <w:r w:rsidR="00AC34D2" w:rsidRPr="00E37E04">
        <w:rPr>
          <w:rFonts w:ascii="Times New Roman" w:hAnsi="Times New Roman" w:cs="Times New Roman"/>
          <w:sz w:val="24"/>
          <w:szCs w:val="24"/>
        </w:rPr>
        <w:t xml:space="preserve"> The RF </w:t>
      </w:r>
      <w:r w:rsidR="00E5156D" w:rsidRPr="00E37E04">
        <w:rPr>
          <w:rFonts w:ascii="Times New Roman" w:hAnsi="Times New Roman" w:cs="Times New Roman"/>
          <w:sz w:val="24"/>
          <w:szCs w:val="24"/>
        </w:rPr>
        <w:t>accuracy models</w:t>
      </w:r>
      <w:r w:rsidR="00CF6B5E" w:rsidRPr="00E37E04">
        <w:rPr>
          <w:rFonts w:ascii="Times New Roman" w:hAnsi="Times New Roman" w:cs="Times New Roman"/>
          <w:sz w:val="24"/>
          <w:szCs w:val="24"/>
        </w:rPr>
        <w:t xml:space="preserve"> </w:t>
      </w:r>
      <w:r w:rsidR="00D2617F" w:rsidRPr="00E37E04">
        <w:rPr>
          <w:rFonts w:ascii="Times New Roman" w:hAnsi="Times New Roman" w:cs="Times New Roman"/>
          <w:sz w:val="24"/>
          <w:szCs w:val="24"/>
        </w:rPr>
        <w:t xml:space="preserve">was the best performing </w:t>
      </w:r>
      <w:r w:rsidR="00E5156D" w:rsidRPr="00E37E04">
        <w:rPr>
          <w:rFonts w:ascii="Times New Roman" w:hAnsi="Times New Roman" w:cs="Times New Roman"/>
          <w:sz w:val="24"/>
          <w:szCs w:val="24"/>
        </w:rPr>
        <w:t>of the four</w:t>
      </w:r>
      <w:r w:rsidR="00D2617F" w:rsidRPr="00E37E04">
        <w:rPr>
          <w:rFonts w:ascii="Times New Roman" w:hAnsi="Times New Roman" w:cs="Times New Roman"/>
          <w:sz w:val="24"/>
          <w:szCs w:val="24"/>
        </w:rPr>
        <w:t>, with</w:t>
      </w:r>
      <w:r w:rsidR="00CF6B5E" w:rsidRPr="00E37E04">
        <w:rPr>
          <w:rFonts w:ascii="Times New Roman" w:hAnsi="Times New Roman" w:cs="Times New Roman"/>
          <w:sz w:val="24"/>
          <w:szCs w:val="24"/>
        </w:rPr>
        <w:t xml:space="preserve"> an</w:t>
      </w:r>
      <w:r w:rsidR="00AC34D2" w:rsidRPr="00E37E04">
        <w:rPr>
          <w:rFonts w:ascii="Times New Roman" w:hAnsi="Times New Roman" w:cs="Times New Roman"/>
          <w:sz w:val="24"/>
          <w:szCs w:val="24"/>
        </w:rPr>
        <w:t xml:space="preserve"> </w:t>
      </w:r>
      <m:oMath>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AC34D2" w:rsidRPr="00E37E04">
        <w:rPr>
          <w:rFonts w:ascii="Times New Roman" w:hAnsi="Times New Roman" w:cs="Times New Roman"/>
          <w:sz w:val="24"/>
          <w:szCs w:val="24"/>
        </w:rPr>
        <w:t xml:space="preserve"> of of 0.9</w:t>
      </w:r>
      <w:r w:rsidR="00CF6B5E" w:rsidRPr="00E37E04">
        <w:rPr>
          <w:rFonts w:ascii="Times New Roman" w:hAnsi="Times New Roman" w:cs="Times New Roman"/>
          <w:sz w:val="24"/>
          <w:szCs w:val="24"/>
        </w:rPr>
        <w:t>8 and a MSE of less than 3.5x10</w:t>
      </w:r>
      <w:r w:rsidR="00AC34D2" w:rsidRPr="00E37E04">
        <w:rPr>
          <w:rFonts w:ascii="Times New Roman" w:hAnsi="Times New Roman" w:cs="Times New Roman"/>
          <w:sz w:val="24"/>
          <w:szCs w:val="24"/>
          <w:vertAlign w:val="superscript"/>
        </w:rPr>
        <w:t>-5</w:t>
      </w:r>
      <w:r w:rsidR="00AC34D2" w:rsidRPr="00E37E04">
        <w:rPr>
          <w:rFonts w:ascii="Times New Roman" w:hAnsi="Times New Roman" w:cs="Times New Roman"/>
          <w:sz w:val="24"/>
          <w:szCs w:val="24"/>
        </w:rPr>
        <w:t xml:space="preserve"> AUC. </w:t>
      </w:r>
      <w:r w:rsidR="0007335C">
        <w:rPr>
          <w:rFonts w:ascii="Times New Roman" w:hAnsi="Times New Roman" w:cs="Times New Roman"/>
          <w:sz w:val="24"/>
          <w:szCs w:val="24"/>
        </w:rPr>
        <w:t xml:space="preserve">The lowest performing accuracy model was the GBM-BRT, with an </w:t>
      </w:r>
      <m:oMath>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07335C" w:rsidRPr="00E37E04">
        <w:rPr>
          <w:rFonts w:ascii="Times New Roman" w:hAnsi="Times New Roman" w:cs="Times New Roman"/>
          <w:sz w:val="24"/>
          <w:szCs w:val="24"/>
        </w:rPr>
        <w:t xml:space="preserve"> </w:t>
      </w:r>
      <w:r w:rsidR="0007335C">
        <w:rPr>
          <w:rFonts w:ascii="Times New Roman" w:hAnsi="Times New Roman" w:cs="Times New Roman"/>
          <w:sz w:val="24"/>
          <w:szCs w:val="24"/>
        </w:rPr>
        <w:t>of 0.87 and an MSE of 2.45x10</w:t>
      </w:r>
      <w:r w:rsidR="0007335C" w:rsidRPr="0007335C">
        <w:rPr>
          <w:rFonts w:ascii="Times New Roman" w:hAnsi="Times New Roman" w:cs="Times New Roman"/>
          <w:sz w:val="24"/>
          <w:szCs w:val="24"/>
          <w:vertAlign w:val="superscript"/>
        </w:rPr>
        <w:t>-4</w:t>
      </w:r>
      <w:r w:rsidR="0007335C">
        <w:rPr>
          <w:rFonts w:ascii="Times New Roman" w:hAnsi="Times New Roman" w:cs="Times New Roman"/>
          <w:sz w:val="24"/>
          <w:szCs w:val="24"/>
        </w:rPr>
        <w:t xml:space="preserve"> AUC.  All</w:t>
      </w:r>
      <w:r w:rsidR="00AC34D2" w:rsidRPr="00E37E04">
        <w:rPr>
          <w:rFonts w:ascii="Times New Roman" w:hAnsi="Times New Roman" w:cs="Times New Roman"/>
          <w:sz w:val="24"/>
          <w:szCs w:val="24"/>
        </w:rPr>
        <w:t xml:space="preserve"> of the</w:t>
      </w:r>
      <w:r w:rsidR="00E5156D" w:rsidRPr="00E37E04">
        <w:rPr>
          <w:rFonts w:ascii="Times New Roman" w:hAnsi="Times New Roman" w:cs="Times New Roman"/>
          <w:sz w:val="24"/>
          <w:szCs w:val="24"/>
        </w:rPr>
        <w:t xml:space="preserve"> accuracy</w:t>
      </w:r>
      <w:r w:rsidR="00AC34D2" w:rsidRPr="00E37E04">
        <w:rPr>
          <w:rFonts w:ascii="Times New Roman" w:hAnsi="Times New Roman" w:cs="Times New Roman"/>
          <w:sz w:val="24"/>
          <w:szCs w:val="24"/>
        </w:rPr>
        <w:t xml:space="preserve"> model</w:t>
      </w:r>
      <w:r w:rsidR="00CF6B5E" w:rsidRPr="00E37E04">
        <w:rPr>
          <w:rFonts w:ascii="Times New Roman" w:hAnsi="Times New Roman" w:cs="Times New Roman"/>
          <w:sz w:val="24"/>
          <w:szCs w:val="24"/>
        </w:rPr>
        <w:t>s</w:t>
      </w:r>
      <w:r w:rsidR="00D2617F" w:rsidRPr="00E37E04">
        <w:rPr>
          <w:rFonts w:ascii="Times New Roman" w:hAnsi="Times New Roman" w:cs="Times New Roman"/>
          <w:sz w:val="24"/>
          <w:szCs w:val="24"/>
        </w:rPr>
        <w:t xml:space="preserve"> indicate low uncertainty and</w:t>
      </w:r>
      <w:r w:rsidR="00AC34D2" w:rsidRPr="00E37E04">
        <w:rPr>
          <w:rFonts w:ascii="Times New Roman" w:hAnsi="Times New Roman" w:cs="Times New Roman"/>
          <w:sz w:val="24"/>
          <w:szCs w:val="24"/>
        </w:rPr>
        <w:t xml:space="preserve"> </w:t>
      </w:r>
      <w:r w:rsidR="00CF6B5E" w:rsidRPr="00E37E04">
        <w:rPr>
          <w:rFonts w:ascii="Times New Roman" w:hAnsi="Times New Roman" w:cs="Times New Roman"/>
          <w:sz w:val="24"/>
          <w:szCs w:val="24"/>
        </w:rPr>
        <w:t>well-</w:t>
      </w:r>
      <w:r w:rsidR="00AC34D2" w:rsidRPr="00E37E04">
        <w:rPr>
          <w:rFonts w:ascii="Times New Roman" w:hAnsi="Times New Roman" w:cs="Times New Roman"/>
          <w:sz w:val="24"/>
          <w:szCs w:val="24"/>
        </w:rPr>
        <w:t>constrained posterior</w:t>
      </w:r>
      <w:r w:rsidR="00CF6B5E" w:rsidRPr="00E37E04">
        <w:rPr>
          <w:rFonts w:ascii="Times New Roman" w:hAnsi="Times New Roman" w:cs="Times New Roman"/>
          <w:sz w:val="24"/>
          <w:szCs w:val="24"/>
        </w:rPr>
        <w:t xml:space="preserve"> estimates on their predictions</w:t>
      </w:r>
      <w:r w:rsidR="0007335C">
        <w:rPr>
          <w:rFonts w:ascii="Times New Roman" w:hAnsi="Times New Roman" w:cs="Times New Roman"/>
          <w:sz w:val="24"/>
          <w:szCs w:val="24"/>
        </w:rPr>
        <w:t>, with posterior standard deviations ranging from 0.0006 to 0.005 AUC</w:t>
      </w:r>
      <w:r w:rsidR="00D2617F" w:rsidRPr="00E37E04">
        <w:rPr>
          <w:rFonts w:ascii="Times New Roman" w:hAnsi="Times New Roman" w:cs="Times New Roman"/>
          <w:sz w:val="24"/>
          <w:szCs w:val="24"/>
        </w:rPr>
        <w:t xml:space="preserve">. </w:t>
      </w:r>
      <w:r w:rsidR="00CF6B5E" w:rsidRPr="00E37E04">
        <w:rPr>
          <w:rFonts w:ascii="Times New Roman" w:hAnsi="Times New Roman" w:cs="Times New Roman"/>
          <w:sz w:val="24"/>
          <w:szCs w:val="24"/>
        </w:rPr>
        <w:t xml:space="preserve">GAM </w:t>
      </w:r>
      <w:r w:rsidR="00E5156D" w:rsidRPr="00E37E04">
        <w:rPr>
          <w:rFonts w:ascii="Times New Roman" w:hAnsi="Times New Roman" w:cs="Times New Roman"/>
          <w:sz w:val="24"/>
          <w:szCs w:val="24"/>
        </w:rPr>
        <w:t>predictions have the highest</w:t>
      </w:r>
      <w:r w:rsidR="00CF6B5E" w:rsidRPr="00E37E04">
        <w:rPr>
          <w:rFonts w:ascii="Times New Roman" w:hAnsi="Times New Roman" w:cs="Times New Roman"/>
          <w:sz w:val="24"/>
          <w:szCs w:val="24"/>
        </w:rPr>
        <w:t xml:space="preserve"> uncertainty associated with them</w:t>
      </w:r>
      <w:r w:rsidR="0007335C">
        <w:rPr>
          <w:rFonts w:ascii="Times New Roman" w:hAnsi="Times New Roman" w:cs="Times New Roman"/>
          <w:sz w:val="24"/>
          <w:szCs w:val="24"/>
        </w:rPr>
        <w:t xml:space="preserve"> (0.005 AUC)</w:t>
      </w:r>
      <w:r w:rsidR="00D2617F" w:rsidRPr="00E37E04">
        <w:rPr>
          <w:rFonts w:ascii="Times New Roman" w:hAnsi="Times New Roman" w:cs="Times New Roman"/>
          <w:sz w:val="24"/>
          <w:szCs w:val="24"/>
        </w:rPr>
        <w:t>, again perhaps due to small training set size</w:t>
      </w:r>
      <w:r w:rsidR="00CF6B5E" w:rsidRPr="00E37E04">
        <w:rPr>
          <w:rFonts w:ascii="Times New Roman" w:hAnsi="Times New Roman" w:cs="Times New Roman"/>
          <w:sz w:val="24"/>
          <w:szCs w:val="24"/>
        </w:rPr>
        <w:t>.</w:t>
      </w:r>
      <w:r w:rsidR="00AC34D2" w:rsidRPr="00E37E04">
        <w:rPr>
          <w:rFonts w:ascii="Times New Roman" w:hAnsi="Times New Roman" w:cs="Times New Roman"/>
          <w:sz w:val="24"/>
          <w:szCs w:val="24"/>
        </w:rPr>
        <w:t xml:space="preserve"> </w:t>
      </w:r>
    </w:p>
    <w:p w14:paraId="56F91E07" w14:textId="38BA1863" w:rsidR="00F94FEE" w:rsidRPr="001A4B99" w:rsidRDefault="00BC6C9F" w:rsidP="00A20E63">
      <w:pPr>
        <w:pStyle w:val="Heading2"/>
      </w:pPr>
      <w:bookmarkStart w:id="55" w:name="model-drivers"/>
      <w:bookmarkStart w:id="56" w:name="_Toc351117862"/>
      <w:bookmarkEnd w:id="55"/>
      <w:r w:rsidRPr="001A4B99">
        <w:t>Controls on SDM Runtime</w:t>
      </w:r>
      <w:bookmarkEnd w:id="56"/>
    </w:p>
    <w:p w14:paraId="633A8F46" w14:textId="56411E0C" w:rsidR="00E04547" w:rsidRPr="00E37E04" w:rsidRDefault="00BD6CEB" w:rsidP="00DA1171">
      <w:pPr>
        <w:pStyle w:val="BodyText"/>
        <w:spacing w:before="0" w:after="0" w:line="240" w:lineRule="auto"/>
        <w:ind w:firstLine="720"/>
        <w:rPr>
          <w:rFonts w:ascii="Times New Roman" w:hAnsi="Times New Roman" w:cs="Times New Roman"/>
          <w:sz w:val="24"/>
          <w:szCs w:val="24"/>
        </w:rPr>
      </w:pPr>
      <w:r w:rsidRPr="00E37E04">
        <w:rPr>
          <w:rFonts w:ascii="Times New Roman" w:hAnsi="Times New Roman" w:cs="Times New Roman"/>
          <w:sz w:val="24"/>
          <w:szCs w:val="24"/>
        </w:rPr>
        <w:t xml:space="preserve">As hypothesized, </w:t>
      </w:r>
      <w:r w:rsidR="007D3A95" w:rsidRPr="00E37E04">
        <w:rPr>
          <w:rFonts w:ascii="Times New Roman" w:hAnsi="Times New Roman" w:cs="Times New Roman"/>
          <w:sz w:val="24"/>
          <w:szCs w:val="24"/>
        </w:rPr>
        <w:t xml:space="preserve">the </w:t>
      </w:r>
      <w:r w:rsidRPr="00E37E04">
        <w:rPr>
          <w:rFonts w:ascii="Times New Roman" w:hAnsi="Times New Roman" w:cs="Times New Roman"/>
          <w:sz w:val="24"/>
          <w:szCs w:val="24"/>
        </w:rPr>
        <w:t>f</w:t>
      </w:r>
      <w:r w:rsidR="00D2617F" w:rsidRPr="00E37E04">
        <w:rPr>
          <w:rFonts w:ascii="Times New Roman" w:hAnsi="Times New Roman" w:cs="Times New Roman"/>
          <w:sz w:val="24"/>
          <w:szCs w:val="24"/>
        </w:rPr>
        <w:t>actors that control SDM</w:t>
      </w:r>
      <w:r w:rsidR="007D3A95" w:rsidRPr="00E37E04">
        <w:rPr>
          <w:rFonts w:ascii="Times New Roman" w:hAnsi="Times New Roman" w:cs="Times New Roman"/>
          <w:sz w:val="24"/>
          <w:szCs w:val="24"/>
        </w:rPr>
        <w:t xml:space="preserve"> runtime</w:t>
      </w:r>
      <w:r w:rsidR="00D2617F" w:rsidRPr="00E37E04">
        <w:rPr>
          <w:rFonts w:ascii="Times New Roman" w:hAnsi="Times New Roman" w:cs="Times New Roman"/>
          <w:sz w:val="24"/>
          <w:szCs w:val="24"/>
        </w:rPr>
        <w:t xml:space="preserve"> vary </w:t>
      </w:r>
      <w:r w:rsidR="007D3A95" w:rsidRPr="00E37E04">
        <w:rPr>
          <w:rFonts w:ascii="Times New Roman" w:hAnsi="Times New Roman" w:cs="Times New Roman"/>
          <w:sz w:val="24"/>
          <w:szCs w:val="24"/>
        </w:rPr>
        <w:t xml:space="preserve">among </w:t>
      </w:r>
      <w:r w:rsidR="00D2617F" w:rsidRPr="00E37E04">
        <w:rPr>
          <w:rFonts w:ascii="Times New Roman" w:hAnsi="Times New Roman" w:cs="Times New Roman"/>
          <w:sz w:val="24"/>
          <w:szCs w:val="24"/>
        </w:rPr>
        <w:t>algorithms</w:t>
      </w:r>
      <w:r w:rsidRPr="00E37E04">
        <w:rPr>
          <w:rFonts w:ascii="Times New Roman" w:hAnsi="Times New Roman" w:cs="Times New Roman"/>
          <w:sz w:val="24"/>
          <w:szCs w:val="24"/>
        </w:rPr>
        <w:t xml:space="preserve"> (Table 3)</w:t>
      </w:r>
      <w:r w:rsidR="00D2617F" w:rsidRPr="00E37E04">
        <w:rPr>
          <w:rFonts w:ascii="Times New Roman" w:hAnsi="Times New Roman" w:cs="Times New Roman"/>
          <w:sz w:val="24"/>
          <w:szCs w:val="24"/>
        </w:rPr>
        <w:t xml:space="preserve">.  One of the most important </w:t>
      </w:r>
      <w:r w:rsidRPr="00E37E04">
        <w:rPr>
          <w:rFonts w:ascii="Times New Roman" w:hAnsi="Times New Roman" w:cs="Times New Roman"/>
          <w:sz w:val="24"/>
          <w:szCs w:val="24"/>
        </w:rPr>
        <w:t xml:space="preserve">contributions </w:t>
      </w:r>
      <w:r w:rsidR="00D2617F" w:rsidRPr="00E37E04">
        <w:rPr>
          <w:rFonts w:ascii="Times New Roman" w:hAnsi="Times New Roman" w:cs="Times New Roman"/>
          <w:sz w:val="24"/>
          <w:szCs w:val="24"/>
        </w:rPr>
        <w:t>is the</w:t>
      </w:r>
      <w:r w:rsidR="002A4466" w:rsidRPr="00E37E04">
        <w:rPr>
          <w:rFonts w:ascii="Times New Roman" w:hAnsi="Times New Roman" w:cs="Times New Roman"/>
          <w:sz w:val="24"/>
          <w:szCs w:val="24"/>
        </w:rPr>
        <w:t xml:space="preserve"> number of training examples</w:t>
      </w:r>
      <w:r w:rsidR="00D2617F" w:rsidRPr="00E37E04">
        <w:rPr>
          <w:rFonts w:ascii="Times New Roman" w:hAnsi="Times New Roman" w:cs="Times New Roman"/>
          <w:sz w:val="24"/>
          <w:szCs w:val="24"/>
        </w:rPr>
        <w:t xml:space="preserve"> with which the </w:t>
      </w:r>
      <w:r w:rsidRPr="00E37E04">
        <w:rPr>
          <w:rFonts w:ascii="Times New Roman" w:hAnsi="Times New Roman" w:cs="Times New Roman"/>
          <w:sz w:val="24"/>
          <w:szCs w:val="24"/>
        </w:rPr>
        <w:t>algorithm</w:t>
      </w:r>
      <w:r w:rsidR="00D2617F" w:rsidRPr="00E37E04">
        <w:rPr>
          <w:rFonts w:ascii="Times New Roman" w:hAnsi="Times New Roman" w:cs="Times New Roman"/>
          <w:sz w:val="24"/>
          <w:szCs w:val="24"/>
        </w:rPr>
        <w:t xml:space="preserve"> is fit</w:t>
      </w:r>
      <w:r w:rsidR="002A4466" w:rsidRPr="00E37E04">
        <w:rPr>
          <w:rFonts w:ascii="Times New Roman" w:hAnsi="Times New Roman" w:cs="Times New Roman"/>
          <w:sz w:val="24"/>
          <w:szCs w:val="24"/>
        </w:rPr>
        <w:t xml:space="preserve">. The influence of </w:t>
      </w:r>
      <w:r w:rsidR="00D2617F" w:rsidRPr="00E37E04">
        <w:rPr>
          <w:rFonts w:ascii="Times New Roman" w:hAnsi="Times New Roman" w:cs="Times New Roman"/>
          <w:sz w:val="24"/>
          <w:szCs w:val="24"/>
        </w:rPr>
        <w:t xml:space="preserve">this term </w:t>
      </w:r>
      <w:r w:rsidR="002A4466" w:rsidRPr="00E37E04">
        <w:rPr>
          <w:rFonts w:ascii="Times New Roman" w:hAnsi="Times New Roman" w:cs="Times New Roman"/>
          <w:sz w:val="24"/>
          <w:szCs w:val="24"/>
        </w:rPr>
        <w:t xml:space="preserve">on GBM-BRT, GAM, and RF runtime is </w:t>
      </w:r>
      <w:r w:rsidRPr="00E37E04">
        <w:rPr>
          <w:rFonts w:ascii="Times New Roman" w:hAnsi="Times New Roman" w:cs="Times New Roman"/>
          <w:sz w:val="24"/>
          <w:szCs w:val="24"/>
        </w:rPr>
        <w:t>large (&gt;0.36</w:t>
      </w:r>
      <w:r w:rsidR="00D2617F" w:rsidRPr="00E37E04">
        <w:rPr>
          <w:rFonts w:ascii="Times New Roman" w:hAnsi="Times New Roman" w:cs="Times New Roman"/>
          <w:sz w:val="24"/>
          <w:szCs w:val="24"/>
        </w:rPr>
        <w:t xml:space="preserve"> reduction in </w:t>
      </w:r>
      <m:oMath>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D2617F" w:rsidRPr="00E37E04">
        <w:rPr>
          <w:rFonts w:ascii="Times New Roman" w:hAnsi="Times New Roman" w:cs="Times New Roman"/>
          <w:sz w:val="24"/>
          <w:szCs w:val="24"/>
        </w:rPr>
        <w:t>). As data-driven algorithms</w:t>
      </w:r>
      <w:r w:rsidR="002A4466" w:rsidRPr="00E37E04">
        <w:rPr>
          <w:rFonts w:ascii="Times New Roman" w:hAnsi="Times New Roman" w:cs="Times New Roman"/>
          <w:sz w:val="24"/>
          <w:szCs w:val="24"/>
        </w:rPr>
        <w:t xml:space="preserve">, these </w:t>
      </w:r>
      <w:r w:rsidR="00D2617F" w:rsidRPr="00E37E04">
        <w:rPr>
          <w:rFonts w:ascii="Times New Roman" w:hAnsi="Times New Roman" w:cs="Times New Roman"/>
          <w:sz w:val="24"/>
          <w:szCs w:val="24"/>
        </w:rPr>
        <w:t>SDMs</w:t>
      </w:r>
      <w:r w:rsidR="002A4466" w:rsidRPr="00E37E04">
        <w:rPr>
          <w:rFonts w:ascii="Times New Roman" w:hAnsi="Times New Roman" w:cs="Times New Roman"/>
          <w:sz w:val="24"/>
          <w:szCs w:val="24"/>
        </w:rPr>
        <w:t xml:space="preserve"> rely heavily on creating structure from </w:t>
      </w:r>
      <w:r w:rsidR="002A4466" w:rsidRPr="00E37E04">
        <w:rPr>
          <w:rFonts w:ascii="Times New Roman" w:hAnsi="Times New Roman" w:cs="Times New Roman"/>
          <w:sz w:val="24"/>
          <w:szCs w:val="24"/>
        </w:rPr>
        <w:lastRenderedPageBreak/>
        <w:t xml:space="preserve">the given input dataset, and their runtime should be </w:t>
      </w:r>
      <w:r w:rsidRPr="00E37E04">
        <w:rPr>
          <w:rFonts w:ascii="Times New Roman" w:hAnsi="Times New Roman" w:cs="Times New Roman"/>
          <w:sz w:val="24"/>
          <w:szCs w:val="24"/>
        </w:rPr>
        <w:t>tied asymptotically</w:t>
      </w:r>
      <w:r w:rsidR="002A4466" w:rsidRPr="00E37E04">
        <w:rPr>
          <w:rFonts w:ascii="Times New Roman" w:hAnsi="Times New Roman" w:cs="Times New Roman"/>
          <w:sz w:val="24"/>
          <w:szCs w:val="24"/>
        </w:rPr>
        <w:t xml:space="preserve"> to the number of training examples</w:t>
      </w:r>
      <w:r w:rsidRPr="00E37E04">
        <w:rPr>
          <w:rFonts w:ascii="Times New Roman" w:hAnsi="Times New Roman" w:cs="Times New Roman"/>
          <w:sz w:val="24"/>
          <w:szCs w:val="24"/>
        </w:rPr>
        <w:t xml:space="preserve"> (Hastie et al., 2009)</w:t>
      </w:r>
      <w:r w:rsidR="002A4466" w:rsidRPr="00E37E04">
        <w:rPr>
          <w:rFonts w:ascii="Times New Roman" w:hAnsi="Times New Roman" w:cs="Times New Roman"/>
          <w:sz w:val="24"/>
          <w:szCs w:val="24"/>
        </w:rPr>
        <w:t>.</w:t>
      </w:r>
      <w:r w:rsidR="00DD209B" w:rsidRPr="00E37E04">
        <w:rPr>
          <w:rFonts w:ascii="Times New Roman" w:hAnsi="Times New Roman" w:cs="Times New Roman"/>
          <w:sz w:val="24"/>
          <w:szCs w:val="24"/>
        </w:rPr>
        <w:t xml:space="preserve"> </w:t>
      </w:r>
      <w:r w:rsidR="00D2617F" w:rsidRPr="00E37E04">
        <w:rPr>
          <w:rFonts w:ascii="Times New Roman" w:hAnsi="Times New Roman" w:cs="Times New Roman"/>
          <w:sz w:val="24"/>
          <w:szCs w:val="24"/>
        </w:rPr>
        <w:t xml:space="preserve">However, </w:t>
      </w:r>
      <w:r w:rsidR="00AC34D2" w:rsidRPr="00E37E04">
        <w:rPr>
          <w:rFonts w:ascii="Times New Roman" w:hAnsi="Times New Roman" w:cs="Times New Roman"/>
          <w:sz w:val="24"/>
          <w:szCs w:val="24"/>
        </w:rPr>
        <w:t>the number of environmental cov</w:t>
      </w:r>
      <w:r w:rsidR="00D2617F" w:rsidRPr="00E37E04">
        <w:rPr>
          <w:rFonts w:ascii="Times New Roman" w:hAnsi="Times New Roman" w:cs="Times New Roman"/>
          <w:sz w:val="24"/>
          <w:szCs w:val="24"/>
        </w:rPr>
        <w:t xml:space="preserve">ariates </w:t>
      </w:r>
      <w:r w:rsidRPr="00E37E04">
        <w:rPr>
          <w:rFonts w:ascii="Times New Roman" w:hAnsi="Times New Roman" w:cs="Times New Roman"/>
          <w:sz w:val="24"/>
          <w:szCs w:val="24"/>
        </w:rPr>
        <w:t xml:space="preserve">is not </w:t>
      </w:r>
      <w:r w:rsidR="00D2617F" w:rsidRPr="00E37E04">
        <w:rPr>
          <w:rFonts w:ascii="Times New Roman" w:hAnsi="Times New Roman" w:cs="Times New Roman"/>
          <w:sz w:val="24"/>
          <w:szCs w:val="24"/>
        </w:rPr>
        <w:t xml:space="preserve">an </w:t>
      </w:r>
      <w:r w:rsidR="008C248D" w:rsidRPr="00E37E04">
        <w:rPr>
          <w:rFonts w:ascii="Times New Roman" w:hAnsi="Times New Roman" w:cs="Times New Roman"/>
          <w:sz w:val="24"/>
          <w:szCs w:val="24"/>
        </w:rPr>
        <w:t>important predictor of runtime</w:t>
      </w:r>
      <w:r w:rsidR="00D2617F" w:rsidRPr="00E37E04">
        <w:rPr>
          <w:rFonts w:ascii="Times New Roman" w:hAnsi="Times New Roman" w:cs="Times New Roman"/>
          <w:sz w:val="24"/>
          <w:szCs w:val="24"/>
        </w:rPr>
        <w:t xml:space="preserve"> for any SDM</w:t>
      </w:r>
      <w:r w:rsidR="008C248D" w:rsidRPr="00E37E04">
        <w:rPr>
          <w:rFonts w:ascii="Times New Roman" w:hAnsi="Times New Roman" w:cs="Times New Roman"/>
          <w:sz w:val="24"/>
          <w:szCs w:val="24"/>
        </w:rPr>
        <w:t>; only GBM-BRT is influenced by this predictor, and only slightly.</w:t>
      </w:r>
      <w:r w:rsidR="00DD209B" w:rsidRPr="00E37E04">
        <w:rPr>
          <w:rFonts w:ascii="Times New Roman" w:hAnsi="Times New Roman" w:cs="Times New Roman"/>
          <w:sz w:val="24"/>
          <w:szCs w:val="24"/>
        </w:rPr>
        <w:t xml:space="preserve"> </w:t>
      </w:r>
      <w:r w:rsidR="00AC34D2" w:rsidRPr="00E37E04">
        <w:rPr>
          <w:rFonts w:ascii="Times New Roman" w:hAnsi="Times New Roman" w:cs="Times New Roman"/>
          <w:sz w:val="24"/>
          <w:szCs w:val="24"/>
        </w:rPr>
        <w:t>T</w:t>
      </w:r>
      <w:r w:rsidR="00BC6C9F" w:rsidRPr="00E37E04">
        <w:rPr>
          <w:rFonts w:ascii="Times New Roman" w:hAnsi="Times New Roman" w:cs="Times New Roman"/>
          <w:sz w:val="24"/>
          <w:szCs w:val="24"/>
        </w:rPr>
        <w:t>his finding is surprising because t</w:t>
      </w:r>
      <w:r w:rsidR="00AC34D2" w:rsidRPr="00E37E04">
        <w:rPr>
          <w:rFonts w:ascii="Times New Roman" w:hAnsi="Times New Roman" w:cs="Times New Roman"/>
          <w:sz w:val="24"/>
          <w:szCs w:val="24"/>
        </w:rPr>
        <w:t>heoreti</w:t>
      </w:r>
      <w:r w:rsidR="008C248D" w:rsidRPr="00E37E04">
        <w:rPr>
          <w:rFonts w:ascii="Times New Roman" w:hAnsi="Times New Roman" w:cs="Times New Roman"/>
          <w:sz w:val="24"/>
          <w:szCs w:val="24"/>
        </w:rPr>
        <w:t>cal complexity suggest</w:t>
      </w:r>
      <w:r w:rsidR="00D2617F" w:rsidRPr="00E37E04">
        <w:rPr>
          <w:rFonts w:ascii="Times New Roman" w:hAnsi="Times New Roman" w:cs="Times New Roman"/>
          <w:sz w:val="24"/>
          <w:szCs w:val="24"/>
        </w:rPr>
        <w:t>s</w:t>
      </w:r>
      <w:r w:rsidR="00AC34D2" w:rsidRPr="00E37E04">
        <w:rPr>
          <w:rFonts w:ascii="Times New Roman" w:hAnsi="Times New Roman" w:cs="Times New Roman"/>
          <w:sz w:val="24"/>
          <w:szCs w:val="24"/>
        </w:rPr>
        <w:t xml:space="preserve"> that learning algorithms are often asymptotically </w:t>
      </w:r>
      <w:r w:rsidR="008C248D" w:rsidRPr="00E37E04">
        <w:rPr>
          <w:rFonts w:ascii="Times New Roman" w:hAnsi="Times New Roman" w:cs="Times New Roman"/>
          <w:sz w:val="24"/>
          <w:szCs w:val="24"/>
        </w:rPr>
        <w:t>influenced</w:t>
      </w:r>
      <w:r w:rsidR="00AC34D2" w:rsidRPr="00E37E04">
        <w:rPr>
          <w:rFonts w:ascii="Times New Roman" w:hAnsi="Times New Roman" w:cs="Times New Roman"/>
          <w:sz w:val="24"/>
          <w:szCs w:val="24"/>
        </w:rPr>
        <w:t xml:space="preserve"> </w:t>
      </w:r>
      <w:r w:rsidR="008C248D" w:rsidRPr="00E37E04">
        <w:rPr>
          <w:rFonts w:ascii="Times New Roman" w:hAnsi="Times New Roman" w:cs="Times New Roman"/>
          <w:sz w:val="24"/>
          <w:szCs w:val="24"/>
        </w:rPr>
        <w:t>by</w:t>
      </w:r>
      <w:r w:rsidR="00AC34D2" w:rsidRPr="00E37E04">
        <w:rPr>
          <w:rFonts w:ascii="Times New Roman" w:hAnsi="Times New Roman" w:cs="Times New Roman"/>
          <w:sz w:val="24"/>
          <w:szCs w:val="24"/>
        </w:rPr>
        <w:t xml:space="preserve"> bo</w:t>
      </w:r>
      <w:r w:rsidR="008C248D" w:rsidRPr="00E37E04">
        <w:rPr>
          <w:rFonts w:ascii="Times New Roman" w:hAnsi="Times New Roman" w:cs="Times New Roman"/>
          <w:sz w:val="24"/>
          <w:szCs w:val="24"/>
        </w:rPr>
        <w:t>th training examples and covariate</w:t>
      </w:r>
      <w:r w:rsidR="0007335C">
        <w:rPr>
          <w:rFonts w:ascii="Times New Roman" w:hAnsi="Times New Roman" w:cs="Times New Roman"/>
          <w:sz w:val="24"/>
          <w:szCs w:val="24"/>
        </w:rPr>
        <w:t>s (Hastie et al, 2009; Cormen 2009)</w:t>
      </w:r>
      <w:r w:rsidR="00D2617F" w:rsidRPr="00E37E04">
        <w:rPr>
          <w:rFonts w:ascii="Times New Roman" w:hAnsi="Times New Roman" w:cs="Times New Roman"/>
          <w:sz w:val="24"/>
          <w:szCs w:val="24"/>
        </w:rPr>
        <w:t xml:space="preserve">. However, under real workloads, </w:t>
      </w:r>
      <w:r w:rsidRPr="00E37E04">
        <w:rPr>
          <w:rFonts w:ascii="Times New Roman" w:hAnsi="Times New Roman" w:cs="Times New Roman"/>
          <w:sz w:val="24"/>
          <w:szCs w:val="24"/>
        </w:rPr>
        <w:t xml:space="preserve">it appears that the </w:t>
      </w:r>
      <w:r w:rsidR="00AC34D2" w:rsidRPr="00E37E04">
        <w:rPr>
          <w:rFonts w:ascii="Times New Roman" w:hAnsi="Times New Roman" w:cs="Times New Roman"/>
          <w:sz w:val="24"/>
          <w:szCs w:val="24"/>
        </w:rPr>
        <w:t>number of covariates</w:t>
      </w:r>
      <w:r w:rsidRPr="00E37E04">
        <w:rPr>
          <w:rFonts w:ascii="Times New Roman" w:hAnsi="Times New Roman" w:cs="Times New Roman"/>
          <w:sz w:val="24"/>
          <w:szCs w:val="24"/>
        </w:rPr>
        <w:t xml:space="preserve"> does not</w:t>
      </w:r>
      <w:r w:rsidR="00AC34D2" w:rsidRPr="00E37E04">
        <w:rPr>
          <w:rFonts w:ascii="Times New Roman" w:hAnsi="Times New Roman" w:cs="Times New Roman"/>
          <w:sz w:val="24"/>
          <w:szCs w:val="24"/>
        </w:rPr>
        <w:t xml:space="preserve"> </w:t>
      </w:r>
      <w:r w:rsidR="008C248D" w:rsidRPr="00E37E04">
        <w:rPr>
          <w:rFonts w:ascii="Times New Roman" w:hAnsi="Times New Roman" w:cs="Times New Roman"/>
          <w:sz w:val="24"/>
          <w:szCs w:val="24"/>
        </w:rPr>
        <w:t>strong</w:t>
      </w:r>
      <w:r w:rsidR="00BE5D27" w:rsidRPr="00E37E04">
        <w:rPr>
          <w:rFonts w:ascii="Times New Roman" w:hAnsi="Times New Roman" w:cs="Times New Roman"/>
          <w:sz w:val="24"/>
          <w:szCs w:val="24"/>
        </w:rPr>
        <w:t>ly</w:t>
      </w:r>
      <w:r w:rsidR="008C248D" w:rsidRPr="00E37E04">
        <w:rPr>
          <w:rFonts w:ascii="Times New Roman" w:hAnsi="Times New Roman" w:cs="Times New Roman"/>
          <w:sz w:val="24"/>
          <w:szCs w:val="24"/>
        </w:rPr>
        <w:t xml:space="preserve"> influence</w:t>
      </w:r>
      <w:r w:rsidRPr="00E37E04">
        <w:rPr>
          <w:rFonts w:ascii="Times New Roman" w:hAnsi="Times New Roman" w:cs="Times New Roman"/>
          <w:sz w:val="24"/>
          <w:szCs w:val="24"/>
        </w:rPr>
        <w:t xml:space="preserve"> runtime</w:t>
      </w:r>
      <w:r w:rsidR="00AC34D2" w:rsidRPr="00E37E04">
        <w:rPr>
          <w:rFonts w:ascii="Times New Roman" w:hAnsi="Times New Roman" w:cs="Times New Roman"/>
          <w:sz w:val="24"/>
          <w:szCs w:val="24"/>
        </w:rPr>
        <w:t>.</w:t>
      </w:r>
      <w:r w:rsidR="00DD209B" w:rsidRPr="00E37E04">
        <w:rPr>
          <w:rFonts w:ascii="Times New Roman" w:hAnsi="Times New Roman" w:cs="Times New Roman"/>
          <w:sz w:val="24"/>
          <w:szCs w:val="24"/>
        </w:rPr>
        <w:t xml:space="preserve"> </w:t>
      </w:r>
      <w:r w:rsidR="00A365C7" w:rsidRPr="00E37E04">
        <w:rPr>
          <w:rFonts w:ascii="Times New Roman" w:hAnsi="Times New Roman" w:cs="Times New Roman"/>
          <w:sz w:val="24"/>
          <w:szCs w:val="24"/>
        </w:rPr>
        <w:t>In contrast to other SDMs</w:t>
      </w:r>
      <w:r w:rsidR="00BE2140" w:rsidRPr="00E37E04">
        <w:rPr>
          <w:rFonts w:ascii="Times New Roman" w:hAnsi="Times New Roman" w:cs="Times New Roman"/>
          <w:sz w:val="24"/>
          <w:szCs w:val="24"/>
        </w:rPr>
        <w:t xml:space="preserve">, </w:t>
      </w:r>
      <w:r w:rsidR="008C248D" w:rsidRPr="00E37E04">
        <w:rPr>
          <w:rFonts w:ascii="Times New Roman" w:hAnsi="Times New Roman" w:cs="Times New Roman"/>
          <w:sz w:val="24"/>
          <w:szCs w:val="24"/>
        </w:rPr>
        <w:t>GAM</w:t>
      </w:r>
      <w:r w:rsidR="00BE5D27" w:rsidRPr="00E37E04">
        <w:rPr>
          <w:rFonts w:ascii="Times New Roman" w:hAnsi="Times New Roman" w:cs="Times New Roman"/>
          <w:sz w:val="24"/>
          <w:szCs w:val="24"/>
        </w:rPr>
        <w:t xml:space="preserve"> runtime</w:t>
      </w:r>
      <w:r w:rsidR="00BC6C9F" w:rsidRPr="00E37E04">
        <w:rPr>
          <w:rFonts w:ascii="Times New Roman" w:hAnsi="Times New Roman" w:cs="Times New Roman"/>
          <w:sz w:val="24"/>
          <w:szCs w:val="24"/>
        </w:rPr>
        <w:t xml:space="preserve"> </w:t>
      </w:r>
      <w:r w:rsidR="00BE2140" w:rsidRPr="00E37E04">
        <w:rPr>
          <w:rFonts w:ascii="Times New Roman" w:hAnsi="Times New Roman" w:cs="Times New Roman"/>
          <w:sz w:val="24"/>
          <w:szCs w:val="24"/>
        </w:rPr>
        <w:t xml:space="preserve">was weakly influenced by number of training examples and </w:t>
      </w:r>
      <w:r w:rsidR="00D2617F" w:rsidRPr="00E37E04">
        <w:rPr>
          <w:rFonts w:ascii="Times New Roman" w:hAnsi="Times New Roman" w:cs="Times New Roman"/>
          <w:sz w:val="24"/>
          <w:szCs w:val="24"/>
        </w:rPr>
        <w:t xml:space="preserve">strongly controlled by the number of cells on which to predict the fitted model. This SDM’s </w:t>
      </w:r>
      <w:r w:rsidR="00BE2140" w:rsidRPr="00E37E04">
        <w:rPr>
          <w:rFonts w:ascii="Times New Roman" w:hAnsi="Times New Roman" w:cs="Times New Roman"/>
          <w:sz w:val="24"/>
          <w:szCs w:val="24"/>
        </w:rPr>
        <w:t xml:space="preserve">learning </w:t>
      </w:r>
      <w:r w:rsidR="00D2617F" w:rsidRPr="00E37E04">
        <w:rPr>
          <w:rFonts w:ascii="Times New Roman" w:hAnsi="Times New Roman" w:cs="Times New Roman"/>
          <w:sz w:val="24"/>
          <w:szCs w:val="24"/>
        </w:rPr>
        <w:t>time</w:t>
      </w:r>
      <w:r w:rsidR="008C248D" w:rsidRPr="00E37E04">
        <w:rPr>
          <w:rFonts w:ascii="Times New Roman" w:hAnsi="Times New Roman" w:cs="Times New Roman"/>
          <w:sz w:val="24"/>
          <w:szCs w:val="24"/>
        </w:rPr>
        <w:t xml:space="preserve">, as described above, is </w:t>
      </w:r>
      <w:r w:rsidR="00BE2140" w:rsidRPr="00E37E04">
        <w:rPr>
          <w:rFonts w:ascii="Times New Roman" w:hAnsi="Times New Roman" w:cs="Times New Roman"/>
          <w:sz w:val="24"/>
          <w:szCs w:val="24"/>
        </w:rPr>
        <w:t>quick</w:t>
      </w:r>
      <w:r w:rsidR="00D2617F" w:rsidRPr="00E37E04">
        <w:rPr>
          <w:rFonts w:ascii="Times New Roman" w:hAnsi="Times New Roman" w:cs="Times New Roman"/>
          <w:sz w:val="24"/>
          <w:szCs w:val="24"/>
        </w:rPr>
        <w:t>;</w:t>
      </w:r>
      <w:r w:rsidR="008C248D" w:rsidRPr="00E37E04">
        <w:rPr>
          <w:rFonts w:ascii="Times New Roman" w:hAnsi="Times New Roman" w:cs="Times New Roman"/>
          <w:sz w:val="24"/>
          <w:szCs w:val="24"/>
        </w:rPr>
        <w:t xml:space="preserve"> </w:t>
      </w:r>
      <w:r w:rsidR="00AC34D2" w:rsidRPr="00E37E04">
        <w:rPr>
          <w:rFonts w:ascii="Times New Roman" w:hAnsi="Times New Roman" w:cs="Times New Roman"/>
          <w:sz w:val="24"/>
          <w:szCs w:val="24"/>
        </w:rPr>
        <w:t xml:space="preserve">nearly all of the total time during each experiment was spent predicting the model </w:t>
      </w:r>
      <w:r w:rsidR="00D2617F" w:rsidRPr="00E37E04">
        <w:rPr>
          <w:rFonts w:ascii="Times New Roman" w:hAnsi="Times New Roman" w:cs="Times New Roman"/>
          <w:sz w:val="24"/>
          <w:szCs w:val="24"/>
        </w:rPr>
        <w:t>onto the novel climate scenario</w:t>
      </w:r>
      <w:r w:rsidRPr="00E37E04">
        <w:rPr>
          <w:rFonts w:ascii="Times New Roman" w:hAnsi="Times New Roman" w:cs="Times New Roman"/>
          <w:sz w:val="24"/>
          <w:szCs w:val="24"/>
        </w:rPr>
        <w:t xml:space="preserve"> grid</w:t>
      </w:r>
      <w:r w:rsidR="00AC34D2" w:rsidRPr="00E37E04">
        <w:rPr>
          <w:rFonts w:ascii="Times New Roman" w:hAnsi="Times New Roman" w:cs="Times New Roman"/>
          <w:sz w:val="24"/>
          <w:szCs w:val="24"/>
        </w:rPr>
        <w:t>.</w:t>
      </w:r>
    </w:p>
    <w:p w14:paraId="2EDEC7BF" w14:textId="33A1C2BA" w:rsidR="00797671" w:rsidRDefault="00BE2140" w:rsidP="00797671">
      <w:pPr>
        <w:pStyle w:val="BodyText"/>
        <w:spacing w:before="0" w:after="0" w:line="240" w:lineRule="auto"/>
        <w:ind w:firstLine="720"/>
        <w:rPr>
          <w:rFonts w:ascii="Times New Roman" w:hAnsi="Times New Roman" w:cs="Times New Roman"/>
          <w:sz w:val="24"/>
          <w:szCs w:val="24"/>
        </w:rPr>
      </w:pPr>
      <w:r w:rsidRPr="00E37E04">
        <w:rPr>
          <w:rFonts w:ascii="Times New Roman" w:hAnsi="Times New Roman" w:cs="Times New Roman"/>
          <w:sz w:val="24"/>
          <w:szCs w:val="24"/>
        </w:rPr>
        <w:t xml:space="preserve">Among the SDMs, </w:t>
      </w:r>
      <w:r w:rsidR="0007335C">
        <w:rPr>
          <w:rFonts w:ascii="Times New Roman" w:hAnsi="Times New Roman" w:cs="Times New Roman"/>
          <w:sz w:val="24"/>
          <w:szCs w:val="24"/>
        </w:rPr>
        <w:t xml:space="preserve">RF </w:t>
      </w:r>
      <w:r w:rsidRPr="00E37E04">
        <w:rPr>
          <w:rFonts w:ascii="Times New Roman" w:hAnsi="Times New Roman" w:cs="Times New Roman"/>
          <w:sz w:val="24"/>
          <w:szCs w:val="24"/>
        </w:rPr>
        <w:t xml:space="preserve">shows the strongest sensitivity to number of CPU cores, with 5.55% of variance explained (Table 3).  </w:t>
      </w:r>
      <w:r w:rsidR="00E04547" w:rsidRPr="00E37E04">
        <w:rPr>
          <w:rFonts w:ascii="Times New Roman" w:hAnsi="Times New Roman" w:cs="Times New Roman"/>
          <w:sz w:val="24"/>
          <w:szCs w:val="24"/>
        </w:rPr>
        <w:t>For GAM, GBM-BRT, and MARS, CPU capacity accounts for less than 1</w:t>
      </w:r>
      <w:r w:rsidRPr="00E37E04">
        <w:rPr>
          <w:rFonts w:ascii="Times New Roman" w:hAnsi="Times New Roman" w:cs="Times New Roman"/>
          <w:sz w:val="24"/>
          <w:szCs w:val="24"/>
        </w:rPr>
        <w:t>%</w:t>
      </w:r>
      <w:r w:rsidR="00E04547" w:rsidRPr="00E37E04">
        <w:rPr>
          <w:rFonts w:ascii="Times New Roman" w:hAnsi="Times New Roman" w:cs="Times New Roman"/>
          <w:sz w:val="24"/>
          <w:szCs w:val="24"/>
        </w:rPr>
        <w:t xml:space="preserve"> of total variance. </w:t>
      </w:r>
      <w:r w:rsidRPr="00E37E04">
        <w:rPr>
          <w:rFonts w:ascii="Times New Roman" w:hAnsi="Times New Roman" w:cs="Times New Roman"/>
          <w:sz w:val="24"/>
          <w:szCs w:val="24"/>
        </w:rPr>
        <w:t xml:space="preserve">This difference is consistent with SDM model structure: RF models build many alternate trees and are better able to take advantage of parallel computing configurations.  </w:t>
      </w:r>
      <w:r w:rsidR="00B669AC" w:rsidRPr="00E37E04">
        <w:rPr>
          <w:rFonts w:ascii="Times New Roman" w:hAnsi="Times New Roman" w:cs="Times New Roman"/>
          <w:sz w:val="24"/>
          <w:szCs w:val="24"/>
        </w:rPr>
        <w:t>Figure 11 demonstrates the diminishing marginal returns of the RF algorithm when run on multiple processors and on dataset with different numbers of training examples. The difference between a model run sequentially and one run in parallel with just two cores is large, while the marginal benefit of adding the 16</w:t>
      </w:r>
      <w:r w:rsidR="00B669AC" w:rsidRPr="00E37E04">
        <w:rPr>
          <w:rFonts w:ascii="Times New Roman" w:hAnsi="Times New Roman" w:cs="Times New Roman"/>
          <w:sz w:val="24"/>
          <w:szCs w:val="24"/>
          <w:vertAlign w:val="superscript"/>
        </w:rPr>
        <w:t>th</w:t>
      </w:r>
      <w:r w:rsidR="00B669AC" w:rsidRPr="00E37E04">
        <w:rPr>
          <w:rFonts w:ascii="Times New Roman" w:hAnsi="Times New Roman" w:cs="Times New Roman"/>
          <w:sz w:val="24"/>
          <w:szCs w:val="24"/>
        </w:rPr>
        <w:t xml:space="preserve"> or 24</w:t>
      </w:r>
      <w:r w:rsidR="00B669AC" w:rsidRPr="00E37E04">
        <w:rPr>
          <w:rFonts w:ascii="Times New Roman" w:hAnsi="Times New Roman" w:cs="Times New Roman"/>
          <w:sz w:val="24"/>
          <w:szCs w:val="24"/>
          <w:vertAlign w:val="superscript"/>
        </w:rPr>
        <w:t>th</w:t>
      </w:r>
      <w:r w:rsidR="00B669AC" w:rsidRPr="00E37E04">
        <w:rPr>
          <w:rFonts w:ascii="Times New Roman" w:hAnsi="Times New Roman" w:cs="Times New Roman"/>
          <w:sz w:val="24"/>
          <w:szCs w:val="24"/>
        </w:rPr>
        <w:t xml:space="preserve"> core is comparatively small. An infinitely parallel algorithm (E=1), incurs no diminished returns as additional cores are added. RF efficiencies vary by the number of training examples, but range between 0.05 and 0.4 at 25 cores. Importantly, workloads with more training examples, are better suited to parallelization -- have higher efficiency -- than small modeling problems with few training examples. For example, SDM runs with 10,000 training examples experience a much slower decline in efficiency than runs with 1,000 training examples.</w:t>
      </w:r>
    </w:p>
    <w:p w14:paraId="6358BFDA" w14:textId="714A2782" w:rsidR="00DF0AE6" w:rsidRPr="00E37E04" w:rsidRDefault="00FD048E" w:rsidP="00DA1171">
      <w:pPr>
        <w:pStyle w:val="BodyText"/>
        <w:spacing w:before="0" w:after="0" w:line="240" w:lineRule="auto"/>
        <w:ind w:firstLine="720"/>
        <w:rPr>
          <w:rFonts w:ascii="Times New Roman" w:hAnsi="Times New Roman" w:cs="Times New Roman"/>
          <w:sz w:val="24"/>
          <w:szCs w:val="24"/>
        </w:rPr>
      </w:pPr>
      <w:r w:rsidRPr="00E37E04">
        <w:rPr>
          <w:rFonts w:ascii="Times New Roman" w:hAnsi="Times New Roman" w:cs="Times New Roman"/>
          <w:sz w:val="24"/>
          <w:szCs w:val="24"/>
        </w:rPr>
        <w:t xml:space="preserve">SDM model accuracy </w:t>
      </w:r>
      <w:r w:rsidR="00EC5CC8" w:rsidRPr="00E37E04">
        <w:rPr>
          <w:rFonts w:ascii="Times New Roman" w:hAnsi="Times New Roman" w:cs="Times New Roman"/>
          <w:sz w:val="24"/>
          <w:szCs w:val="24"/>
        </w:rPr>
        <w:t xml:space="preserve">is closely tied to </w:t>
      </w:r>
      <w:r w:rsidR="00BE2140" w:rsidRPr="00E37E04">
        <w:rPr>
          <w:rFonts w:ascii="Times New Roman" w:hAnsi="Times New Roman" w:cs="Times New Roman"/>
          <w:sz w:val="24"/>
          <w:szCs w:val="24"/>
        </w:rPr>
        <w:t>training dataset size (Table 3)</w:t>
      </w:r>
      <w:r w:rsidRPr="00E37E04">
        <w:rPr>
          <w:rFonts w:ascii="Times New Roman" w:hAnsi="Times New Roman" w:cs="Times New Roman"/>
          <w:sz w:val="24"/>
          <w:szCs w:val="24"/>
        </w:rPr>
        <w:t xml:space="preserve">. Together, the </w:t>
      </w:r>
      <w:r w:rsidR="00BE2140" w:rsidRPr="00E37E04">
        <w:rPr>
          <w:rFonts w:ascii="Times New Roman" w:hAnsi="Times New Roman" w:cs="Times New Roman"/>
          <w:sz w:val="24"/>
          <w:szCs w:val="24"/>
        </w:rPr>
        <w:t xml:space="preserve">number </w:t>
      </w:r>
      <w:r w:rsidRPr="00E37E04">
        <w:rPr>
          <w:rFonts w:ascii="Times New Roman" w:hAnsi="Times New Roman" w:cs="Times New Roman"/>
          <w:sz w:val="24"/>
          <w:szCs w:val="24"/>
        </w:rPr>
        <w:t xml:space="preserve">of training examples and covariates </w:t>
      </w:r>
      <w:r w:rsidR="00EC5CC8" w:rsidRPr="00E37E04">
        <w:rPr>
          <w:rFonts w:ascii="Times New Roman" w:hAnsi="Times New Roman" w:cs="Times New Roman"/>
          <w:sz w:val="24"/>
          <w:szCs w:val="24"/>
        </w:rPr>
        <w:t>accounted for over 50% of the model skill</w:t>
      </w:r>
      <w:r w:rsidR="00BD6CEB" w:rsidRPr="00E37E04">
        <w:rPr>
          <w:rFonts w:ascii="Times New Roman" w:hAnsi="Times New Roman" w:cs="Times New Roman"/>
          <w:sz w:val="24"/>
          <w:szCs w:val="24"/>
        </w:rPr>
        <w:t xml:space="preserve"> in all models</w:t>
      </w:r>
      <w:r w:rsidR="00AC34D2" w:rsidRPr="00E37E04">
        <w:rPr>
          <w:rFonts w:ascii="Times New Roman" w:hAnsi="Times New Roman" w:cs="Times New Roman"/>
          <w:sz w:val="24"/>
          <w:szCs w:val="24"/>
        </w:rPr>
        <w:t xml:space="preserve">. </w:t>
      </w:r>
      <w:r w:rsidR="00BD6CEB" w:rsidRPr="00E37E04">
        <w:rPr>
          <w:rFonts w:ascii="Times New Roman" w:hAnsi="Times New Roman" w:cs="Times New Roman"/>
          <w:sz w:val="24"/>
          <w:szCs w:val="24"/>
        </w:rPr>
        <w:t>Indeed, for</w:t>
      </w:r>
      <w:r w:rsidR="00AC34D2" w:rsidRPr="00E37E04">
        <w:rPr>
          <w:rFonts w:ascii="Times New Roman" w:hAnsi="Times New Roman" w:cs="Times New Roman"/>
          <w:sz w:val="24"/>
          <w:szCs w:val="24"/>
        </w:rPr>
        <w:t xml:space="preserve"> RF and GBM-BRT, </w:t>
      </w:r>
      <w:r w:rsidRPr="00E37E04">
        <w:rPr>
          <w:rFonts w:ascii="Times New Roman" w:hAnsi="Times New Roman" w:cs="Times New Roman"/>
          <w:sz w:val="24"/>
          <w:szCs w:val="24"/>
        </w:rPr>
        <w:t>data volume account</w:t>
      </w:r>
      <w:r w:rsidR="00BD6CEB" w:rsidRPr="00E37E04">
        <w:rPr>
          <w:rFonts w:ascii="Times New Roman" w:hAnsi="Times New Roman" w:cs="Times New Roman"/>
          <w:sz w:val="24"/>
          <w:szCs w:val="24"/>
        </w:rPr>
        <w:t>ed</w:t>
      </w:r>
      <w:r w:rsidRPr="00E37E04">
        <w:rPr>
          <w:rFonts w:ascii="Times New Roman" w:hAnsi="Times New Roman" w:cs="Times New Roman"/>
          <w:sz w:val="24"/>
          <w:szCs w:val="24"/>
        </w:rPr>
        <w:t xml:space="preserve"> </w:t>
      </w:r>
      <w:r w:rsidR="00AC34D2" w:rsidRPr="00E37E04">
        <w:rPr>
          <w:rFonts w:ascii="Times New Roman" w:hAnsi="Times New Roman" w:cs="Times New Roman"/>
          <w:sz w:val="24"/>
          <w:szCs w:val="24"/>
        </w:rPr>
        <w:t xml:space="preserve">for nearly 80% of the model’s total predictive skill. </w:t>
      </w:r>
      <w:r w:rsidRPr="00E37E04">
        <w:rPr>
          <w:rFonts w:ascii="Times New Roman" w:hAnsi="Times New Roman" w:cs="Times New Roman"/>
          <w:sz w:val="24"/>
          <w:szCs w:val="24"/>
        </w:rPr>
        <w:t xml:space="preserve">As seen in the runtime model, GAM </w:t>
      </w:r>
      <w:r w:rsidR="00BD6CEB" w:rsidRPr="00E37E04">
        <w:rPr>
          <w:rFonts w:ascii="Times New Roman" w:hAnsi="Times New Roman" w:cs="Times New Roman"/>
          <w:sz w:val="24"/>
          <w:szCs w:val="24"/>
        </w:rPr>
        <w:t>is</w:t>
      </w:r>
      <w:r w:rsidRPr="00E37E04">
        <w:rPr>
          <w:rFonts w:ascii="Times New Roman" w:hAnsi="Times New Roman" w:cs="Times New Roman"/>
          <w:sz w:val="24"/>
          <w:szCs w:val="24"/>
        </w:rPr>
        <w:t xml:space="preserve"> different than the other three SDMs, and</w:t>
      </w:r>
      <w:r w:rsidR="00EC5CC8" w:rsidRPr="00E37E04">
        <w:rPr>
          <w:rFonts w:ascii="Times New Roman" w:hAnsi="Times New Roman" w:cs="Times New Roman"/>
          <w:sz w:val="24"/>
          <w:szCs w:val="24"/>
        </w:rPr>
        <w:t xml:space="preserve"> is only strongly controlled by the number of covariates in the training set. </w:t>
      </w:r>
      <w:r w:rsidR="00BD6CEB" w:rsidRPr="00E37E04">
        <w:rPr>
          <w:rFonts w:ascii="Times New Roman" w:hAnsi="Times New Roman" w:cs="Times New Roman"/>
          <w:sz w:val="24"/>
          <w:szCs w:val="24"/>
        </w:rPr>
        <w:t xml:space="preserve">As hypothesized, </w:t>
      </w:r>
      <w:r w:rsidRPr="00E37E04">
        <w:rPr>
          <w:rFonts w:ascii="Times New Roman" w:hAnsi="Times New Roman" w:cs="Times New Roman"/>
          <w:sz w:val="24"/>
          <w:szCs w:val="24"/>
        </w:rPr>
        <w:t xml:space="preserve">hardware </w:t>
      </w:r>
      <w:r w:rsidR="00BE2140" w:rsidRPr="00E37E04">
        <w:rPr>
          <w:rFonts w:ascii="Times New Roman" w:hAnsi="Times New Roman" w:cs="Times New Roman"/>
          <w:sz w:val="24"/>
          <w:szCs w:val="24"/>
        </w:rPr>
        <w:t>configuration has</w:t>
      </w:r>
      <w:r w:rsidR="00BD6CEB" w:rsidRPr="00E37E04">
        <w:rPr>
          <w:rFonts w:ascii="Times New Roman" w:hAnsi="Times New Roman" w:cs="Times New Roman"/>
          <w:sz w:val="24"/>
          <w:szCs w:val="24"/>
        </w:rPr>
        <w:t xml:space="preserve"> little</w:t>
      </w:r>
      <w:r w:rsidRPr="00E37E04">
        <w:rPr>
          <w:rFonts w:ascii="Times New Roman" w:hAnsi="Times New Roman" w:cs="Times New Roman"/>
          <w:sz w:val="24"/>
          <w:szCs w:val="24"/>
        </w:rPr>
        <w:t xml:space="preserve"> </w:t>
      </w:r>
      <w:r w:rsidR="00BD6CEB" w:rsidRPr="00E37E04">
        <w:rPr>
          <w:rFonts w:ascii="Times New Roman" w:hAnsi="Times New Roman" w:cs="Times New Roman"/>
          <w:sz w:val="24"/>
          <w:szCs w:val="24"/>
        </w:rPr>
        <w:t>influence on SDM accuracy</w:t>
      </w:r>
      <w:r w:rsidRPr="00E37E04">
        <w:rPr>
          <w:rFonts w:ascii="Times New Roman" w:hAnsi="Times New Roman" w:cs="Times New Roman"/>
          <w:sz w:val="24"/>
          <w:szCs w:val="24"/>
        </w:rPr>
        <w:t xml:space="preserve">. </w:t>
      </w:r>
    </w:p>
    <w:p w14:paraId="0B0317C0" w14:textId="23353E86" w:rsidR="00DF0AE6" w:rsidRPr="00DA1171" w:rsidRDefault="00AC34D2" w:rsidP="00A20E63">
      <w:pPr>
        <w:pStyle w:val="Heading2"/>
      </w:pPr>
      <w:bookmarkStart w:id="57" w:name="optimization"/>
      <w:bookmarkStart w:id="58" w:name="_Toc351117863"/>
      <w:bookmarkEnd w:id="57"/>
      <w:r w:rsidRPr="00DA1171">
        <w:t>Optimization</w:t>
      </w:r>
      <w:bookmarkEnd w:id="58"/>
    </w:p>
    <w:p w14:paraId="6D0804AB" w14:textId="77777777" w:rsidR="00797671" w:rsidRDefault="00432392" w:rsidP="00DA1171">
      <w:pPr>
        <w:pStyle w:val="BodyText"/>
        <w:spacing w:before="0" w:after="0" w:line="240" w:lineRule="auto"/>
        <w:ind w:firstLine="720"/>
        <w:rPr>
          <w:rFonts w:ascii="Times New Roman" w:hAnsi="Times New Roman" w:cs="Times New Roman"/>
          <w:sz w:val="24"/>
          <w:szCs w:val="24"/>
        </w:rPr>
      </w:pPr>
      <w:bookmarkStart w:id="59" w:name="unconstrained-optimal"/>
      <w:bookmarkEnd w:id="59"/>
      <w:r>
        <w:rPr>
          <w:rFonts w:ascii="Times New Roman" w:hAnsi="Times New Roman" w:cs="Times New Roman"/>
          <w:sz w:val="24"/>
          <w:szCs w:val="24"/>
        </w:rPr>
        <w:t xml:space="preserve">In general, the optimization </w:t>
      </w:r>
      <w:r w:rsidR="001619D2" w:rsidRPr="00E37E04" w:rsidDel="00896D49">
        <w:rPr>
          <w:rFonts w:ascii="Times New Roman" w:hAnsi="Times New Roman" w:cs="Times New Roman"/>
          <w:sz w:val="24"/>
          <w:szCs w:val="24"/>
        </w:rPr>
        <w:t xml:space="preserve">suggests </w:t>
      </w:r>
      <w:r>
        <w:rPr>
          <w:rFonts w:ascii="Times New Roman" w:hAnsi="Times New Roman" w:cs="Times New Roman"/>
          <w:sz w:val="24"/>
          <w:szCs w:val="24"/>
        </w:rPr>
        <w:t xml:space="preserve">that </w:t>
      </w:r>
      <w:r w:rsidR="001619D2" w:rsidRPr="00E37E04" w:rsidDel="00896D49">
        <w:rPr>
          <w:rFonts w:ascii="Times New Roman" w:hAnsi="Times New Roman" w:cs="Times New Roman"/>
          <w:sz w:val="24"/>
          <w:szCs w:val="24"/>
        </w:rPr>
        <w:t>SDMs require few CPU cores</w:t>
      </w:r>
      <w:r w:rsidR="00D75232" w:rsidRPr="00E37E04">
        <w:rPr>
          <w:rFonts w:ascii="Times New Roman" w:hAnsi="Times New Roman" w:cs="Times New Roman"/>
          <w:sz w:val="24"/>
          <w:szCs w:val="24"/>
        </w:rPr>
        <w:t xml:space="preserve"> (</w:t>
      </w:r>
      <w:r>
        <w:rPr>
          <w:rFonts w:ascii="Times New Roman" w:hAnsi="Times New Roman" w:cs="Times New Roman"/>
          <w:sz w:val="24"/>
          <w:szCs w:val="24"/>
        </w:rPr>
        <w:t>Fig. 12</w:t>
      </w:r>
      <w:r w:rsidR="00D75232" w:rsidRPr="00E37E04">
        <w:rPr>
          <w:rFonts w:ascii="Times New Roman" w:hAnsi="Times New Roman" w:cs="Times New Roman"/>
          <w:sz w:val="24"/>
          <w:szCs w:val="24"/>
        </w:rPr>
        <w:t>)</w:t>
      </w:r>
      <w:r w:rsidR="001619D2" w:rsidRPr="00E37E04" w:rsidDel="00896D49">
        <w:rPr>
          <w:rFonts w:ascii="Times New Roman" w:hAnsi="Times New Roman" w:cs="Times New Roman"/>
          <w:sz w:val="24"/>
          <w:szCs w:val="24"/>
        </w:rPr>
        <w:t>. GBM-BRT is best suited to only one CPU core, whi</w:t>
      </w:r>
      <w:r w:rsidR="00237ED1" w:rsidRPr="00E37E04" w:rsidDel="00896D49">
        <w:rPr>
          <w:rFonts w:ascii="Times New Roman" w:hAnsi="Times New Roman" w:cs="Times New Roman"/>
          <w:sz w:val="24"/>
          <w:szCs w:val="24"/>
        </w:rPr>
        <w:t>le the GAM optim</w:t>
      </w:r>
      <w:r w:rsidR="00D75232" w:rsidRPr="00E37E04">
        <w:rPr>
          <w:rFonts w:ascii="Times New Roman" w:hAnsi="Times New Roman" w:cs="Times New Roman"/>
          <w:sz w:val="24"/>
          <w:szCs w:val="24"/>
        </w:rPr>
        <w:t>um</w:t>
      </w:r>
      <w:r w:rsidR="00237ED1" w:rsidRPr="00E37E04" w:rsidDel="00896D49">
        <w:rPr>
          <w:rFonts w:ascii="Times New Roman" w:hAnsi="Times New Roman" w:cs="Times New Roman"/>
          <w:sz w:val="24"/>
          <w:szCs w:val="24"/>
        </w:rPr>
        <w:t xml:space="preserve"> lies at 3 CPUs</w:t>
      </w:r>
      <w:r w:rsidR="001619D2" w:rsidRPr="00E37E04" w:rsidDel="00896D49">
        <w:rPr>
          <w:rFonts w:ascii="Times New Roman" w:hAnsi="Times New Roman" w:cs="Times New Roman"/>
          <w:sz w:val="24"/>
          <w:szCs w:val="24"/>
        </w:rPr>
        <w:t>. As suggested by moderate dependence on CPU cores in the runtime model</w:t>
      </w:r>
      <w:r w:rsidR="00237ED1" w:rsidRPr="00E37E04" w:rsidDel="00896D49">
        <w:rPr>
          <w:rFonts w:ascii="Times New Roman" w:hAnsi="Times New Roman" w:cs="Times New Roman"/>
          <w:sz w:val="24"/>
          <w:szCs w:val="24"/>
        </w:rPr>
        <w:t xml:space="preserve"> and the ability to build ensemble members on separate cores</w:t>
      </w:r>
      <w:r w:rsidR="001619D2" w:rsidRPr="00E37E04" w:rsidDel="00896D49">
        <w:rPr>
          <w:rFonts w:ascii="Times New Roman" w:hAnsi="Times New Roman" w:cs="Times New Roman"/>
          <w:sz w:val="24"/>
          <w:szCs w:val="24"/>
        </w:rPr>
        <w:t xml:space="preserve">, </w:t>
      </w:r>
      <w:r w:rsidR="00D75232" w:rsidRPr="00E37E04">
        <w:rPr>
          <w:rFonts w:ascii="Times New Roman" w:hAnsi="Times New Roman" w:cs="Times New Roman"/>
          <w:sz w:val="24"/>
          <w:szCs w:val="24"/>
        </w:rPr>
        <w:t>the optimal configuration for RF is</w:t>
      </w:r>
      <w:r w:rsidR="001619D2" w:rsidRPr="00E37E04" w:rsidDel="00896D49">
        <w:rPr>
          <w:rFonts w:ascii="Times New Roman" w:hAnsi="Times New Roman" w:cs="Times New Roman"/>
          <w:sz w:val="24"/>
          <w:szCs w:val="24"/>
        </w:rPr>
        <w:t xml:space="preserve"> b</w:t>
      </w:r>
      <w:r w:rsidR="00237ED1" w:rsidRPr="00E37E04" w:rsidDel="00896D49">
        <w:rPr>
          <w:rFonts w:ascii="Times New Roman" w:hAnsi="Times New Roman" w:cs="Times New Roman"/>
          <w:sz w:val="24"/>
          <w:szCs w:val="24"/>
        </w:rPr>
        <w:t>etween four and seven CPU cores</w:t>
      </w:r>
      <w:r w:rsidR="001619D2" w:rsidRPr="00E37E04" w:rsidDel="00896D49">
        <w:rPr>
          <w:rFonts w:ascii="Times New Roman" w:hAnsi="Times New Roman" w:cs="Times New Roman"/>
          <w:sz w:val="24"/>
          <w:szCs w:val="24"/>
        </w:rPr>
        <w:t xml:space="preserve">. </w:t>
      </w:r>
    </w:p>
    <w:p w14:paraId="32942EC4" w14:textId="5D78BAA6" w:rsidR="00797671" w:rsidRDefault="001619D2" w:rsidP="00A20E63">
      <w:pPr>
        <w:pStyle w:val="BodyText"/>
        <w:spacing w:before="0" w:after="0" w:line="240" w:lineRule="auto"/>
        <w:ind w:firstLine="720"/>
        <w:rPr>
          <w:rFonts w:ascii="Times New Roman" w:hAnsi="Times New Roman" w:cs="Times New Roman"/>
          <w:sz w:val="24"/>
          <w:szCs w:val="24"/>
        </w:rPr>
      </w:pPr>
      <w:r w:rsidRPr="00E37E04" w:rsidDel="00896D49">
        <w:rPr>
          <w:rFonts w:ascii="Times New Roman" w:hAnsi="Times New Roman" w:cs="Times New Roman"/>
          <w:sz w:val="24"/>
          <w:szCs w:val="24"/>
        </w:rPr>
        <w:t>Memory requir</w:t>
      </w:r>
      <w:r w:rsidR="00237ED1" w:rsidRPr="00E37E04" w:rsidDel="00896D49">
        <w:rPr>
          <w:rFonts w:ascii="Times New Roman" w:hAnsi="Times New Roman" w:cs="Times New Roman"/>
          <w:sz w:val="24"/>
          <w:szCs w:val="24"/>
        </w:rPr>
        <w:t>ements are generally low</w:t>
      </w:r>
      <w:r w:rsidR="00432392">
        <w:rPr>
          <w:rFonts w:ascii="Times New Roman" w:hAnsi="Times New Roman" w:cs="Times New Roman"/>
          <w:sz w:val="24"/>
          <w:szCs w:val="24"/>
        </w:rPr>
        <w:t xml:space="preserve"> (Fig. 12)</w:t>
      </w:r>
      <w:r w:rsidRPr="00E37E04" w:rsidDel="00896D49">
        <w:rPr>
          <w:rFonts w:ascii="Times New Roman" w:hAnsi="Times New Roman" w:cs="Times New Roman"/>
          <w:sz w:val="24"/>
          <w:szCs w:val="24"/>
        </w:rPr>
        <w:t xml:space="preserve">.  RF and GBM-BRT are both optimized at only one </w:t>
      </w:r>
      <w:r w:rsidR="00237ED1" w:rsidRPr="00E37E04" w:rsidDel="00896D49">
        <w:rPr>
          <w:rFonts w:ascii="Times New Roman" w:hAnsi="Times New Roman" w:cs="Times New Roman"/>
          <w:sz w:val="24"/>
          <w:szCs w:val="24"/>
        </w:rPr>
        <w:t xml:space="preserve">gigabyte of memory. </w:t>
      </w:r>
      <w:r w:rsidR="00D75232" w:rsidRPr="00E37E04">
        <w:rPr>
          <w:rFonts w:ascii="Times New Roman" w:hAnsi="Times New Roman" w:cs="Times New Roman"/>
          <w:sz w:val="24"/>
          <w:szCs w:val="24"/>
        </w:rPr>
        <w:t xml:space="preserve">Hence, the optimal configuration for RF should purchase time on several cores but relatively little memory.  </w:t>
      </w:r>
      <w:r w:rsidR="00237ED1" w:rsidRPr="00E37E04" w:rsidDel="00896D49">
        <w:rPr>
          <w:rFonts w:ascii="Times New Roman" w:hAnsi="Times New Roman" w:cs="Times New Roman"/>
          <w:sz w:val="24"/>
          <w:szCs w:val="24"/>
        </w:rPr>
        <w:t xml:space="preserve">GAMs </w:t>
      </w:r>
      <w:r w:rsidRPr="00E37E04" w:rsidDel="00896D49">
        <w:rPr>
          <w:rFonts w:ascii="Times New Roman" w:hAnsi="Times New Roman" w:cs="Times New Roman"/>
          <w:sz w:val="24"/>
          <w:szCs w:val="24"/>
        </w:rPr>
        <w:t>are best suited to between one and 20 GB. Because of the clustering, each member of the optimal cluster is statistically identical, suggesting very little depe</w:t>
      </w:r>
      <w:r w:rsidR="00237ED1" w:rsidRPr="00E37E04" w:rsidDel="00896D49">
        <w:rPr>
          <w:rFonts w:ascii="Times New Roman" w:hAnsi="Times New Roman" w:cs="Times New Roman"/>
          <w:sz w:val="24"/>
          <w:szCs w:val="24"/>
        </w:rPr>
        <w:t>ndence on memory for GAM</w:t>
      </w:r>
      <w:ins w:id="60" w:author="Jack W Williams" w:date="2017-02-27T16:56:00Z">
        <w:r w:rsidR="00D75232" w:rsidRPr="00E37E04">
          <w:rPr>
            <w:rFonts w:ascii="Times New Roman" w:hAnsi="Times New Roman" w:cs="Times New Roman"/>
            <w:sz w:val="24"/>
            <w:szCs w:val="24"/>
          </w:rPr>
          <w:t>;</w:t>
        </w:r>
      </w:ins>
      <w:r w:rsidR="00237ED1" w:rsidRPr="00E37E04" w:rsidDel="00896D49">
        <w:rPr>
          <w:rFonts w:ascii="Times New Roman" w:hAnsi="Times New Roman" w:cs="Times New Roman"/>
          <w:sz w:val="24"/>
          <w:szCs w:val="24"/>
        </w:rPr>
        <w:t xml:space="preserve"> o</w:t>
      </w:r>
      <w:r w:rsidR="004B3F1F" w:rsidRPr="00E37E04" w:rsidDel="00896D49">
        <w:rPr>
          <w:rFonts w:ascii="Times New Roman" w:hAnsi="Times New Roman" w:cs="Times New Roman"/>
          <w:sz w:val="24"/>
          <w:szCs w:val="24"/>
        </w:rPr>
        <w:t xml:space="preserve">ne GB of memory is as suitable for running these models as </w:t>
      </w:r>
      <w:r w:rsidR="00237ED1" w:rsidRPr="00E37E04" w:rsidDel="00896D49">
        <w:rPr>
          <w:rFonts w:ascii="Times New Roman" w:hAnsi="Times New Roman" w:cs="Times New Roman"/>
          <w:sz w:val="24"/>
          <w:szCs w:val="24"/>
        </w:rPr>
        <w:t>25 GB</w:t>
      </w:r>
      <w:r w:rsidR="004B3F1F" w:rsidRPr="00E37E04" w:rsidDel="00896D49">
        <w:rPr>
          <w:rFonts w:ascii="Times New Roman" w:hAnsi="Times New Roman" w:cs="Times New Roman"/>
          <w:sz w:val="24"/>
          <w:szCs w:val="24"/>
        </w:rPr>
        <w:t>.</w:t>
      </w:r>
      <w:r w:rsidRPr="00E37E04" w:rsidDel="00896D49">
        <w:rPr>
          <w:rFonts w:ascii="Times New Roman" w:hAnsi="Times New Roman" w:cs="Times New Roman"/>
          <w:sz w:val="24"/>
          <w:szCs w:val="24"/>
        </w:rPr>
        <w:t xml:space="preserve"> </w:t>
      </w:r>
      <w:r w:rsidR="00237ED1" w:rsidRPr="00E37E04" w:rsidDel="00896D49">
        <w:rPr>
          <w:rFonts w:ascii="Times New Roman" w:hAnsi="Times New Roman" w:cs="Times New Roman"/>
          <w:sz w:val="24"/>
          <w:szCs w:val="24"/>
        </w:rPr>
        <w:t xml:space="preserve">Looking back at the contributors to the runtime of this model confirms that </w:t>
      </w:r>
      <w:r w:rsidR="004B3F1F" w:rsidRPr="00E37E04" w:rsidDel="00896D49">
        <w:rPr>
          <w:rFonts w:ascii="Times New Roman" w:hAnsi="Times New Roman" w:cs="Times New Roman"/>
          <w:sz w:val="24"/>
          <w:szCs w:val="24"/>
        </w:rPr>
        <w:t xml:space="preserve">virtually no structure in the data is explained by </w:t>
      </w:r>
      <w:r w:rsidR="00237ED1" w:rsidRPr="00E37E04" w:rsidDel="00896D49">
        <w:rPr>
          <w:rFonts w:ascii="Times New Roman" w:hAnsi="Times New Roman" w:cs="Times New Roman"/>
          <w:sz w:val="24"/>
          <w:szCs w:val="24"/>
        </w:rPr>
        <w:t>VM</w:t>
      </w:r>
      <w:r w:rsidR="004B3F1F" w:rsidRPr="00E37E04" w:rsidDel="00896D49">
        <w:rPr>
          <w:rFonts w:ascii="Times New Roman" w:hAnsi="Times New Roman" w:cs="Times New Roman"/>
          <w:sz w:val="24"/>
          <w:szCs w:val="24"/>
        </w:rPr>
        <w:t xml:space="preserve"> memory. Therefore, this SDM can be interpreted as requiring only one GB of memory. </w:t>
      </w:r>
    </w:p>
    <w:p w14:paraId="57EEF057" w14:textId="07881452" w:rsidR="00797671" w:rsidRDefault="00797671" w:rsidP="00797671">
      <w:pPr>
        <w:pStyle w:val="BodyText"/>
        <w:spacing w:before="0" w:after="0" w:line="24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The MARS optimization procedure yielded strange and as yet unexplained results. The routine suggested that </w:t>
      </w:r>
      <w:r w:rsidRPr="00E37E04" w:rsidDel="00896D49">
        <w:rPr>
          <w:rFonts w:ascii="Times New Roman" w:hAnsi="Times New Roman" w:cs="Times New Roman"/>
          <w:sz w:val="24"/>
          <w:szCs w:val="24"/>
        </w:rPr>
        <w:t>MARS require anywhere between 1 and 25 cores</w:t>
      </w:r>
      <w:r>
        <w:rPr>
          <w:rFonts w:ascii="Times New Roman" w:hAnsi="Times New Roman" w:cs="Times New Roman"/>
          <w:sz w:val="24"/>
          <w:szCs w:val="24"/>
        </w:rPr>
        <w:t xml:space="preserve">, and 16 GB of memory. Upon further investigation, it was initially thought that an error in sampling design had incorrectly weighted some of the parameter space in this model, potentially causing an artificial bias towards some hardware configurations. To obviate this issue, the observations of MARS runtime </w:t>
      </w:r>
      <w:r w:rsidR="00D62006">
        <w:rPr>
          <w:rFonts w:ascii="Times New Roman" w:hAnsi="Times New Roman" w:cs="Times New Roman"/>
          <w:sz w:val="24"/>
          <w:szCs w:val="24"/>
        </w:rPr>
        <w:t xml:space="preserve">used to train the model </w:t>
      </w:r>
      <w:r>
        <w:rPr>
          <w:rFonts w:ascii="Times New Roman" w:hAnsi="Times New Roman" w:cs="Times New Roman"/>
          <w:sz w:val="24"/>
          <w:szCs w:val="24"/>
        </w:rPr>
        <w:t xml:space="preserve">were subsampled </w:t>
      </w:r>
      <w:r w:rsidR="00D62006">
        <w:rPr>
          <w:rFonts w:ascii="Times New Roman" w:hAnsi="Times New Roman" w:cs="Times New Roman"/>
          <w:sz w:val="24"/>
          <w:szCs w:val="24"/>
        </w:rPr>
        <w:t xml:space="preserve">into a reduced dataset that had an even sampling of all potential hardware configurations. This reduced the dataset size from </w:t>
      </w:r>
      <w:r w:rsidR="00D62006" w:rsidRPr="00E37E04">
        <w:rPr>
          <w:rFonts w:ascii="Times New Roman" w:hAnsi="Times New Roman" w:cs="Times New Roman"/>
          <w:sz w:val="24"/>
          <w:szCs w:val="24"/>
        </w:rPr>
        <w:t>6,632</w:t>
      </w:r>
      <w:r w:rsidR="00D62006">
        <w:rPr>
          <w:rFonts w:ascii="Times New Roman" w:hAnsi="Times New Roman" w:cs="Times New Roman"/>
          <w:sz w:val="24"/>
          <w:szCs w:val="24"/>
        </w:rPr>
        <w:t xml:space="preserve"> observations to 617 observations, potentially causing a reduction in the robustness of the model predictions, since within-configuration variance would not be modeled, because there were no replicate trials.</w:t>
      </w:r>
    </w:p>
    <w:p w14:paraId="0D9A2D00" w14:textId="48380A6B" w:rsidR="00D62006" w:rsidRPr="00E37E04" w:rsidDel="00896D49" w:rsidRDefault="00D62006" w:rsidP="004E2AFC">
      <w:pPr>
        <w:pStyle w:val="BodyText"/>
        <w:spacing w:before="0" w:after="0"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However, upon fitting the reduced model and rerunning the optimization routine, the same pattern of optimizing at 16 GB of memory and between 1 and 25 cores was still apparent. </w:t>
      </w:r>
      <w:r w:rsidR="006E2A1B">
        <w:rPr>
          <w:rFonts w:ascii="Times New Roman" w:hAnsi="Times New Roman" w:cs="Times New Roman"/>
          <w:sz w:val="24"/>
          <w:szCs w:val="24"/>
        </w:rPr>
        <w:t>These results are peculiar for two reasons. First, the assessment of the model drivers suggests that the model is not dependent on memory to make predictions (Table 3). Indeed, information of the amount of memory of the configuration yields only 1.7% increase in model skill. Second, the optimization does not sequentially favor hardware configurations with higher and higher amounts of memory; rather, configurations with less than or more than 16 GB of memory are shown to be suboptimal, and only those with exactly 16 GB shown to be are optimal. Should memory be of true importance, it would be logical to expect that the configurations would become closer to optimal as additional memory is added to the configuration. At the present time, it is unclear why they are occurring, and only in the MARS model. For this reason, this finding will be left as unexplained and future work will colle</w:t>
      </w:r>
      <w:r w:rsidR="004E2AFC">
        <w:rPr>
          <w:rFonts w:ascii="Times New Roman" w:hAnsi="Times New Roman" w:cs="Times New Roman"/>
          <w:sz w:val="24"/>
          <w:szCs w:val="24"/>
        </w:rPr>
        <w:t xml:space="preserve">ct additional data to uncover the reason for this strange behavior. </w:t>
      </w:r>
    </w:p>
    <w:p w14:paraId="42A8D0F9" w14:textId="762F158B" w:rsidR="00D75232" w:rsidRPr="00E37E04" w:rsidRDefault="00D75232" w:rsidP="00A20E63">
      <w:pPr>
        <w:pStyle w:val="BodyText"/>
        <w:spacing w:before="0" w:after="0" w:line="240" w:lineRule="auto"/>
        <w:ind w:firstLine="720"/>
        <w:rPr>
          <w:rFonts w:ascii="Times New Roman" w:hAnsi="Times New Roman" w:cs="Times New Roman"/>
          <w:sz w:val="24"/>
          <w:szCs w:val="24"/>
        </w:rPr>
      </w:pPr>
    </w:p>
    <w:p w14:paraId="17C2AA1B" w14:textId="77777777" w:rsidR="00ED29B0" w:rsidRPr="00A20E63" w:rsidRDefault="00AC34D2" w:rsidP="00A20E63">
      <w:pPr>
        <w:pStyle w:val="Heading1"/>
        <w:spacing w:before="120" w:line="240" w:lineRule="auto"/>
        <w:rPr>
          <w:b/>
          <w:sz w:val="32"/>
          <w:szCs w:val="32"/>
        </w:rPr>
      </w:pPr>
      <w:bookmarkStart w:id="61" w:name="data-constrained-optimization-1"/>
      <w:bookmarkStart w:id="62" w:name="discussion"/>
      <w:bookmarkStart w:id="63" w:name="_Toc351117864"/>
      <w:bookmarkEnd w:id="61"/>
      <w:bookmarkEnd w:id="62"/>
      <w:r w:rsidRPr="00A20E63">
        <w:rPr>
          <w:b/>
          <w:sz w:val="32"/>
          <w:szCs w:val="32"/>
        </w:rPr>
        <w:t>Discussion</w:t>
      </w:r>
      <w:bookmarkEnd w:id="63"/>
    </w:p>
    <w:p w14:paraId="0BA45864" w14:textId="77777777" w:rsidR="00ED29B0" w:rsidRPr="00C63CD7" w:rsidRDefault="00ED29B0" w:rsidP="00A20E63">
      <w:pPr>
        <w:pStyle w:val="Heading2"/>
      </w:pPr>
      <w:bookmarkStart w:id="64" w:name="_Toc351117865"/>
      <w:r w:rsidRPr="00C63CD7">
        <w:t>Overview</w:t>
      </w:r>
      <w:bookmarkEnd w:id="64"/>
    </w:p>
    <w:p w14:paraId="2AB360B6" w14:textId="030CEDDA" w:rsidR="00F94FEE" w:rsidRPr="00743042" w:rsidRDefault="00E3514B" w:rsidP="00DA1171">
      <w:pPr>
        <w:spacing w:after="0" w:line="240" w:lineRule="auto"/>
        <w:ind w:firstLine="720"/>
        <w:rPr>
          <w:rFonts w:ascii="Times New Roman" w:hAnsi="Times New Roman"/>
          <w:sz w:val="24"/>
          <w:szCs w:val="24"/>
        </w:rPr>
      </w:pPr>
      <w:r w:rsidRPr="00743042">
        <w:rPr>
          <w:rFonts w:ascii="Times New Roman" w:hAnsi="Times New Roman"/>
          <w:sz w:val="24"/>
          <w:szCs w:val="24"/>
        </w:rPr>
        <w:t xml:space="preserve">The </w:t>
      </w:r>
      <w:r w:rsidR="00743042" w:rsidRPr="00743042">
        <w:rPr>
          <w:rFonts w:ascii="Times New Roman" w:hAnsi="Times New Roman"/>
          <w:sz w:val="24"/>
          <w:szCs w:val="24"/>
        </w:rPr>
        <w:t>results</w:t>
      </w:r>
      <w:r w:rsidRPr="00743042">
        <w:rPr>
          <w:rFonts w:ascii="Times New Roman" w:hAnsi="Times New Roman"/>
          <w:sz w:val="24"/>
          <w:szCs w:val="24"/>
        </w:rPr>
        <w:t xml:space="preserve"> presented here show how the general optimization framework can be applied to biodiversity modeling to identify the optimal data-hardware configuration</w:t>
      </w:r>
      <w:r w:rsidR="00743042" w:rsidRPr="00743042">
        <w:rPr>
          <w:rFonts w:ascii="Times New Roman" w:hAnsi="Times New Roman"/>
          <w:sz w:val="24"/>
          <w:szCs w:val="24"/>
        </w:rPr>
        <w:t xml:space="preserve"> on which to run these models</w:t>
      </w:r>
      <w:r w:rsidRPr="00743042">
        <w:rPr>
          <w:rFonts w:ascii="Times New Roman" w:hAnsi="Times New Roman"/>
          <w:sz w:val="24"/>
          <w:szCs w:val="24"/>
        </w:rPr>
        <w:t>.</w:t>
      </w:r>
      <w:r w:rsidR="001E5B9F" w:rsidRPr="00743042">
        <w:rPr>
          <w:rFonts w:ascii="Times New Roman" w:hAnsi="Times New Roman"/>
          <w:sz w:val="24"/>
          <w:szCs w:val="24"/>
        </w:rPr>
        <w:t xml:space="preserve"> </w:t>
      </w:r>
      <w:r w:rsidRPr="00743042">
        <w:rPr>
          <w:rFonts w:ascii="Times New Roman" w:hAnsi="Times New Roman"/>
          <w:sz w:val="24"/>
          <w:szCs w:val="24"/>
        </w:rPr>
        <w:t xml:space="preserve">As biodiversity database growth continues and cloud computing gains popularity in the research sphere, more work to optimize computing platforms is needed. </w:t>
      </w:r>
      <w:r w:rsidR="005F31BB" w:rsidRPr="00743042">
        <w:rPr>
          <w:rFonts w:ascii="Times New Roman" w:hAnsi="Times New Roman"/>
          <w:sz w:val="24"/>
          <w:szCs w:val="24"/>
        </w:rPr>
        <w:t>A key finding of this work is that many of the highly accurate models, widely used in the contemporary literature, are not well structured to harness the flexible computing power enabled by cloud computing. The optimization framework is general, and could be applied to other ecological models</w:t>
      </w:r>
      <w:r w:rsidR="00743042">
        <w:rPr>
          <w:rFonts w:ascii="Times New Roman" w:hAnsi="Times New Roman"/>
          <w:sz w:val="24"/>
          <w:szCs w:val="24"/>
        </w:rPr>
        <w:t xml:space="preserve"> with similar structure</w:t>
      </w:r>
      <w:r w:rsidR="005F31BB" w:rsidRPr="00743042">
        <w:rPr>
          <w:rFonts w:ascii="Times New Roman" w:hAnsi="Times New Roman"/>
          <w:sz w:val="24"/>
          <w:szCs w:val="24"/>
        </w:rPr>
        <w:t>.</w:t>
      </w:r>
    </w:p>
    <w:p w14:paraId="1B41A477" w14:textId="6C24FB72" w:rsidR="00D75232" w:rsidRPr="00743042" w:rsidRDefault="005F31BB" w:rsidP="00DA1171">
      <w:pPr>
        <w:spacing w:after="0" w:line="240" w:lineRule="auto"/>
        <w:ind w:firstLine="720"/>
        <w:rPr>
          <w:rFonts w:ascii="Times New Roman" w:hAnsi="Times New Roman"/>
          <w:sz w:val="24"/>
          <w:szCs w:val="24"/>
        </w:rPr>
      </w:pPr>
      <w:r w:rsidRPr="00743042">
        <w:rPr>
          <w:rFonts w:ascii="Times New Roman" w:hAnsi="Times New Roman"/>
          <w:sz w:val="24"/>
          <w:szCs w:val="24"/>
        </w:rPr>
        <w:t xml:space="preserve">The findings presented here confirm all three of the hypotheses developed at the outset of </w:t>
      </w:r>
      <w:r w:rsidR="00743042">
        <w:rPr>
          <w:rFonts w:ascii="Times New Roman" w:hAnsi="Times New Roman"/>
          <w:sz w:val="24"/>
          <w:szCs w:val="24"/>
        </w:rPr>
        <w:t>this</w:t>
      </w:r>
      <w:r w:rsidRPr="00743042">
        <w:rPr>
          <w:rFonts w:ascii="Times New Roman" w:hAnsi="Times New Roman"/>
          <w:sz w:val="24"/>
          <w:szCs w:val="24"/>
        </w:rPr>
        <w:t xml:space="preserve"> </w:t>
      </w:r>
      <w:r w:rsidR="00743042">
        <w:rPr>
          <w:rFonts w:ascii="Times New Roman" w:hAnsi="Times New Roman"/>
          <w:sz w:val="24"/>
          <w:szCs w:val="24"/>
        </w:rPr>
        <w:t>thesis</w:t>
      </w:r>
      <w:r w:rsidRPr="00743042">
        <w:rPr>
          <w:rFonts w:ascii="Times New Roman" w:hAnsi="Times New Roman"/>
          <w:sz w:val="24"/>
          <w:szCs w:val="24"/>
        </w:rPr>
        <w:t xml:space="preserve">. First, for each model, there does appear to be an optimal region, at which financial and time costs are jointly minimized. Second, the hardware configuration appears to exert minimal influence over the accuracy of the model. This is a fundamental justification for the framework developed </w:t>
      </w:r>
      <w:r w:rsidR="00743042">
        <w:rPr>
          <w:rFonts w:ascii="Times New Roman" w:hAnsi="Times New Roman"/>
          <w:sz w:val="24"/>
          <w:szCs w:val="24"/>
        </w:rPr>
        <w:t>here</w:t>
      </w:r>
      <w:r w:rsidRPr="00743042">
        <w:rPr>
          <w:rFonts w:ascii="Times New Roman" w:hAnsi="Times New Roman"/>
          <w:sz w:val="24"/>
          <w:szCs w:val="24"/>
        </w:rPr>
        <w:t xml:space="preserve">. Finally, the data volume, in both number of training examples and number of environmental covariates, influences both the time required to fit the model and the model’s accuracy. A tension is therefore created between the </w:t>
      </w:r>
      <w:r w:rsidR="00FC70DC" w:rsidRPr="00743042">
        <w:rPr>
          <w:rFonts w:ascii="Times New Roman" w:hAnsi="Times New Roman"/>
          <w:sz w:val="24"/>
          <w:szCs w:val="24"/>
        </w:rPr>
        <w:t>running more accurate models and running faster models.</w:t>
      </w:r>
      <w:bookmarkStart w:id="65" w:name="establishing-the-accuracy-maximizing-poi"/>
      <w:bookmarkEnd w:id="65"/>
    </w:p>
    <w:p w14:paraId="46BC236B" w14:textId="09AF087E" w:rsidR="00F94FEE" w:rsidRPr="00E37E04" w:rsidRDefault="006255B1" w:rsidP="00A20E63">
      <w:pPr>
        <w:pStyle w:val="Heading2"/>
      </w:pPr>
      <w:bookmarkStart w:id="66" w:name="sequential-model-hardware-responses"/>
      <w:bookmarkStart w:id="67" w:name="_Toc351117866"/>
      <w:bookmarkEnd w:id="66"/>
      <w:r w:rsidRPr="00E37E04">
        <w:t>R-Based Biodiversity Models</w:t>
      </w:r>
      <w:r w:rsidR="00FB66BF" w:rsidRPr="00E37E04">
        <w:t xml:space="preserve"> </w:t>
      </w:r>
      <w:r w:rsidR="002D3657">
        <w:t>and High Performance VMs</w:t>
      </w:r>
      <w:bookmarkEnd w:id="67"/>
    </w:p>
    <w:p w14:paraId="3AA7A5E4" w14:textId="5559D765" w:rsidR="00F94FEE" w:rsidRPr="00E37E04" w:rsidRDefault="002D3657" w:rsidP="00DA1171">
      <w:pPr>
        <w:pStyle w:val="BodyText"/>
        <w:spacing w:before="0" w:after="0" w:line="240" w:lineRule="auto"/>
        <w:ind w:firstLine="720"/>
        <w:rPr>
          <w:rFonts w:ascii="Times New Roman" w:hAnsi="Times New Roman" w:cs="Times New Roman"/>
          <w:sz w:val="24"/>
          <w:szCs w:val="24"/>
        </w:rPr>
      </w:pPr>
      <w:r>
        <w:rPr>
          <w:rFonts w:ascii="Times New Roman" w:hAnsi="Times New Roman" w:cs="Times New Roman"/>
          <w:sz w:val="24"/>
          <w:szCs w:val="24"/>
        </w:rPr>
        <w:t>These findings suggest</w:t>
      </w:r>
      <w:r w:rsidR="006255B1" w:rsidRPr="00E37E04">
        <w:rPr>
          <w:rFonts w:ascii="Times New Roman" w:hAnsi="Times New Roman" w:cs="Times New Roman"/>
          <w:sz w:val="24"/>
          <w:szCs w:val="24"/>
        </w:rPr>
        <w:t xml:space="preserve"> </w:t>
      </w:r>
      <w:r>
        <w:rPr>
          <w:rFonts w:ascii="Times New Roman" w:hAnsi="Times New Roman" w:cs="Times New Roman"/>
          <w:sz w:val="24"/>
          <w:szCs w:val="24"/>
        </w:rPr>
        <w:t>that</w:t>
      </w:r>
      <w:r w:rsidR="006255B1" w:rsidRPr="00E37E04">
        <w:rPr>
          <w:rFonts w:ascii="Times New Roman" w:hAnsi="Times New Roman" w:cs="Times New Roman"/>
          <w:sz w:val="24"/>
          <w:szCs w:val="24"/>
        </w:rPr>
        <w:t xml:space="preserve"> </w:t>
      </w:r>
      <w:r>
        <w:rPr>
          <w:rFonts w:ascii="Times New Roman" w:hAnsi="Times New Roman" w:cs="Times New Roman"/>
          <w:sz w:val="24"/>
          <w:szCs w:val="24"/>
        </w:rPr>
        <w:t xml:space="preserve">many </w:t>
      </w:r>
      <w:r w:rsidR="006255B1" w:rsidRPr="00E37E04">
        <w:rPr>
          <w:rFonts w:ascii="Times New Roman" w:hAnsi="Times New Roman" w:cs="Times New Roman"/>
          <w:sz w:val="24"/>
          <w:szCs w:val="24"/>
        </w:rPr>
        <w:t xml:space="preserve">current R implementations are generally insensitive to </w:t>
      </w:r>
      <w:r w:rsidR="00743042">
        <w:rPr>
          <w:rFonts w:ascii="Times New Roman" w:hAnsi="Times New Roman" w:cs="Times New Roman"/>
          <w:sz w:val="24"/>
          <w:szCs w:val="24"/>
        </w:rPr>
        <w:t xml:space="preserve">the </w:t>
      </w:r>
      <w:r>
        <w:rPr>
          <w:rFonts w:ascii="Times New Roman" w:hAnsi="Times New Roman" w:cs="Times New Roman"/>
          <w:sz w:val="24"/>
          <w:szCs w:val="24"/>
        </w:rPr>
        <w:t>high performance hardware made available by cloud computing</w:t>
      </w:r>
      <w:r w:rsidR="006255B1" w:rsidRPr="00E37E04">
        <w:rPr>
          <w:rFonts w:ascii="Times New Roman" w:hAnsi="Times New Roman" w:cs="Times New Roman"/>
          <w:sz w:val="24"/>
          <w:szCs w:val="24"/>
        </w:rPr>
        <w:t xml:space="preserve">.  </w:t>
      </w:r>
      <w:r>
        <w:rPr>
          <w:rFonts w:ascii="Times New Roman" w:hAnsi="Times New Roman" w:cs="Times New Roman"/>
          <w:sz w:val="24"/>
          <w:szCs w:val="24"/>
        </w:rPr>
        <w:t>The</w:t>
      </w:r>
      <w:r w:rsidR="006255B1" w:rsidRPr="00E37E04">
        <w:rPr>
          <w:rFonts w:ascii="Times New Roman" w:hAnsi="Times New Roman" w:cs="Times New Roman"/>
          <w:sz w:val="24"/>
          <w:szCs w:val="24"/>
        </w:rPr>
        <w:t xml:space="preserve"> </w:t>
      </w:r>
      <w:r w:rsidR="005C29BF" w:rsidRPr="00E37E04">
        <w:rPr>
          <w:rFonts w:ascii="Times New Roman" w:hAnsi="Times New Roman" w:cs="Times New Roman"/>
          <w:sz w:val="24"/>
          <w:szCs w:val="24"/>
        </w:rPr>
        <w:t xml:space="preserve">R implementations of </w:t>
      </w:r>
      <w:r w:rsidR="00AC34D2" w:rsidRPr="00E37E04">
        <w:rPr>
          <w:rFonts w:ascii="Times New Roman" w:hAnsi="Times New Roman" w:cs="Times New Roman"/>
          <w:sz w:val="24"/>
          <w:szCs w:val="24"/>
        </w:rPr>
        <w:lastRenderedPageBreak/>
        <w:t>GAM, GBM-BRT</w:t>
      </w:r>
      <w:r w:rsidR="005C29BF" w:rsidRPr="00E37E04">
        <w:rPr>
          <w:rStyle w:val="FootnoteReference"/>
          <w:rFonts w:ascii="Times New Roman" w:hAnsi="Times New Roman" w:cs="Times New Roman"/>
          <w:sz w:val="24"/>
          <w:szCs w:val="24"/>
        </w:rPr>
        <w:footnoteReference w:id="3"/>
      </w:r>
      <w:r w:rsidR="00AC34D2" w:rsidRPr="00E37E04">
        <w:rPr>
          <w:rFonts w:ascii="Times New Roman" w:hAnsi="Times New Roman" w:cs="Times New Roman"/>
          <w:sz w:val="24"/>
          <w:szCs w:val="24"/>
        </w:rPr>
        <w:t>, a</w:t>
      </w:r>
      <w:r w:rsidR="005C29BF" w:rsidRPr="00E37E04">
        <w:rPr>
          <w:rFonts w:ascii="Times New Roman" w:hAnsi="Times New Roman" w:cs="Times New Roman"/>
          <w:sz w:val="24"/>
          <w:szCs w:val="24"/>
        </w:rPr>
        <w:t>nd MARS are all fit sequentially, one instruction after another</w:t>
      </w:r>
      <w:r w:rsidR="00D6278E" w:rsidRPr="00E37E04">
        <w:rPr>
          <w:rFonts w:ascii="Times New Roman" w:hAnsi="Times New Roman" w:cs="Times New Roman"/>
          <w:sz w:val="24"/>
          <w:szCs w:val="24"/>
        </w:rPr>
        <w:t>, on a single processor</w:t>
      </w:r>
      <w:r w:rsidR="00AC34D2" w:rsidRPr="00E37E04">
        <w:rPr>
          <w:rFonts w:ascii="Times New Roman" w:hAnsi="Times New Roman" w:cs="Times New Roman"/>
          <w:sz w:val="24"/>
          <w:szCs w:val="24"/>
        </w:rPr>
        <w:t>.</w:t>
      </w:r>
      <w:r w:rsidR="005C29BF" w:rsidRPr="00E37E04">
        <w:rPr>
          <w:rFonts w:ascii="Times New Roman" w:hAnsi="Times New Roman" w:cs="Times New Roman"/>
          <w:sz w:val="24"/>
          <w:szCs w:val="24"/>
        </w:rPr>
        <w:t xml:space="preserve"> The algorithms underlying </w:t>
      </w:r>
      <w:r w:rsidR="00D6278E" w:rsidRPr="00E37E04">
        <w:rPr>
          <w:rFonts w:ascii="Times New Roman" w:hAnsi="Times New Roman" w:cs="Times New Roman"/>
          <w:sz w:val="24"/>
          <w:szCs w:val="24"/>
        </w:rPr>
        <w:t>the corresponding</w:t>
      </w:r>
      <w:r w:rsidR="005C29BF" w:rsidRPr="00E37E04">
        <w:rPr>
          <w:rFonts w:ascii="Times New Roman" w:hAnsi="Times New Roman" w:cs="Times New Roman"/>
          <w:sz w:val="24"/>
          <w:szCs w:val="24"/>
        </w:rPr>
        <w:t xml:space="preserve"> R functions are not easy to parallelize, as the model building process involves loops over the e</w:t>
      </w:r>
      <w:r w:rsidR="00D6278E" w:rsidRPr="00E37E04">
        <w:rPr>
          <w:rFonts w:ascii="Times New Roman" w:hAnsi="Times New Roman" w:cs="Times New Roman"/>
          <w:sz w:val="24"/>
          <w:szCs w:val="24"/>
        </w:rPr>
        <w:t xml:space="preserve">ntire dataset, a procedure not </w:t>
      </w:r>
      <w:r w:rsidR="005C29BF" w:rsidRPr="00E37E04">
        <w:rPr>
          <w:rFonts w:ascii="Times New Roman" w:hAnsi="Times New Roman" w:cs="Times New Roman"/>
          <w:sz w:val="24"/>
          <w:szCs w:val="24"/>
        </w:rPr>
        <w:t xml:space="preserve">easily split into smaller tasks suitable for multiple processors (Hastie et al., 2009). A sequential model should theoretically have little dependence on CPU cores, since </w:t>
      </w:r>
      <w:r w:rsidR="004B3F1F" w:rsidRPr="00E37E04">
        <w:rPr>
          <w:rFonts w:ascii="Times New Roman" w:hAnsi="Times New Roman" w:cs="Times New Roman"/>
          <w:sz w:val="24"/>
          <w:szCs w:val="24"/>
        </w:rPr>
        <w:t>R may use only one</w:t>
      </w:r>
      <w:r w:rsidR="005C29BF" w:rsidRPr="00E37E04">
        <w:rPr>
          <w:rFonts w:ascii="Times New Roman" w:hAnsi="Times New Roman" w:cs="Times New Roman"/>
          <w:sz w:val="24"/>
          <w:szCs w:val="24"/>
        </w:rPr>
        <w:t xml:space="preserve"> </w:t>
      </w:r>
      <w:r w:rsidR="00984F51" w:rsidRPr="00E37E04">
        <w:rPr>
          <w:rFonts w:ascii="Times New Roman" w:hAnsi="Times New Roman" w:cs="Times New Roman"/>
          <w:sz w:val="24"/>
          <w:szCs w:val="24"/>
        </w:rPr>
        <w:t xml:space="preserve">core </w:t>
      </w:r>
      <w:r w:rsidR="005C29BF" w:rsidRPr="00E37E04">
        <w:rPr>
          <w:rFonts w:ascii="Times New Roman" w:hAnsi="Times New Roman" w:cs="Times New Roman"/>
          <w:sz w:val="24"/>
          <w:szCs w:val="24"/>
        </w:rPr>
        <w:t xml:space="preserve">during model building. </w:t>
      </w:r>
      <w:r w:rsidR="00C41575" w:rsidRPr="00E37E04">
        <w:rPr>
          <w:rFonts w:ascii="Times New Roman" w:hAnsi="Times New Roman" w:cs="Times New Roman"/>
          <w:sz w:val="24"/>
          <w:szCs w:val="24"/>
        </w:rPr>
        <w:t>E</w:t>
      </w:r>
      <w:r w:rsidR="00AC34D2" w:rsidRPr="00E37E04">
        <w:rPr>
          <w:rFonts w:ascii="Times New Roman" w:hAnsi="Times New Roman" w:cs="Times New Roman"/>
          <w:sz w:val="24"/>
          <w:szCs w:val="24"/>
        </w:rPr>
        <w:t xml:space="preserve">mpirical </w:t>
      </w:r>
      <w:r w:rsidR="005C29BF" w:rsidRPr="00E37E04">
        <w:rPr>
          <w:rFonts w:ascii="Times New Roman" w:hAnsi="Times New Roman" w:cs="Times New Roman"/>
          <w:sz w:val="24"/>
          <w:szCs w:val="24"/>
        </w:rPr>
        <w:t xml:space="preserve">results support this claim, </w:t>
      </w:r>
      <w:r w:rsidR="00C41575" w:rsidRPr="00E37E04">
        <w:rPr>
          <w:rFonts w:ascii="Times New Roman" w:hAnsi="Times New Roman" w:cs="Times New Roman"/>
          <w:sz w:val="24"/>
          <w:szCs w:val="24"/>
        </w:rPr>
        <w:t>showing</w:t>
      </w:r>
      <w:r w:rsidR="005C29BF" w:rsidRPr="00E37E04">
        <w:rPr>
          <w:rFonts w:ascii="Times New Roman" w:hAnsi="Times New Roman" w:cs="Times New Roman"/>
          <w:sz w:val="24"/>
          <w:szCs w:val="24"/>
        </w:rPr>
        <w:t xml:space="preserve"> that less than one percent of the variance in these three </w:t>
      </w:r>
      <w:r w:rsidR="00C41575" w:rsidRPr="00E37E04">
        <w:rPr>
          <w:rFonts w:ascii="Times New Roman" w:hAnsi="Times New Roman" w:cs="Times New Roman"/>
          <w:sz w:val="24"/>
          <w:szCs w:val="24"/>
        </w:rPr>
        <w:t>SDMs’</w:t>
      </w:r>
      <w:r w:rsidR="005C29BF" w:rsidRPr="00E37E04">
        <w:rPr>
          <w:rFonts w:ascii="Times New Roman" w:hAnsi="Times New Roman" w:cs="Times New Roman"/>
          <w:sz w:val="24"/>
          <w:szCs w:val="24"/>
        </w:rPr>
        <w:t xml:space="preserve"> runtimes is explained by the number of CPU cores on the VM</w:t>
      </w:r>
      <w:r w:rsidR="00AC34D2" w:rsidRPr="00E37E04">
        <w:rPr>
          <w:rFonts w:ascii="Times New Roman" w:hAnsi="Times New Roman" w:cs="Times New Roman"/>
          <w:sz w:val="24"/>
          <w:szCs w:val="24"/>
        </w:rPr>
        <w:t>.</w:t>
      </w:r>
      <w:r w:rsidR="004E2AFC">
        <w:rPr>
          <w:rFonts w:ascii="Times New Roman" w:hAnsi="Times New Roman" w:cs="Times New Roman"/>
          <w:sz w:val="24"/>
          <w:szCs w:val="24"/>
        </w:rPr>
        <w:t>B</w:t>
      </w:r>
      <w:r w:rsidR="00C41575" w:rsidRPr="00E37E04">
        <w:rPr>
          <w:rFonts w:ascii="Times New Roman" w:hAnsi="Times New Roman" w:cs="Times New Roman"/>
          <w:sz w:val="24"/>
          <w:szCs w:val="24"/>
        </w:rPr>
        <w:t>oth GBM-BRT and G</w:t>
      </w:r>
      <w:r w:rsidR="00D6278E" w:rsidRPr="00E37E04">
        <w:rPr>
          <w:rFonts w:ascii="Times New Roman" w:hAnsi="Times New Roman" w:cs="Times New Roman"/>
          <w:sz w:val="24"/>
          <w:szCs w:val="24"/>
        </w:rPr>
        <w:t>AM have clearly defined optimal configurations</w:t>
      </w:r>
      <w:r w:rsidR="00C41575" w:rsidRPr="00E37E04">
        <w:rPr>
          <w:rFonts w:ascii="Times New Roman" w:hAnsi="Times New Roman" w:cs="Times New Roman"/>
          <w:sz w:val="24"/>
          <w:szCs w:val="24"/>
        </w:rPr>
        <w:t xml:space="preserve"> at a low number of CPU cores. In both cases</w:t>
      </w:r>
      <w:r w:rsidR="00AC34D2" w:rsidRPr="00E37E04">
        <w:rPr>
          <w:rFonts w:ascii="Times New Roman" w:hAnsi="Times New Roman" w:cs="Times New Roman"/>
          <w:sz w:val="24"/>
          <w:szCs w:val="24"/>
        </w:rPr>
        <w:t xml:space="preserve">, there is no demonstrated advantage </w:t>
      </w:r>
      <w:r w:rsidR="00A009A2" w:rsidRPr="00E37E04">
        <w:rPr>
          <w:rFonts w:ascii="Times New Roman" w:hAnsi="Times New Roman" w:cs="Times New Roman"/>
          <w:sz w:val="24"/>
          <w:szCs w:val="24"/>
        </w:rPr>
        <w:t>of a</w:t>
      </w:r>
      <w:r w:rsidR="00AC34D2" w:rsidRPr="00E37E04">
        <w:rPr>
          <w:rFonts w:ascii="Times New Roman" w:hAnsi="Times New Roman" w:cs="Times New Roman"/>
          <w:sz w:val="24"/>
          <w:szCs w:val="24"/>
        </w:rPr>
        <w:t xml:space="preserve"> </w:t>
      </w:r>
      <w:r w:rsidR="00D6278E" w:rsidRPr="00E37E04">
        <w:rPr>
          <w:rFonts w:ascii="Times New Roman" w:hAnsi="Times New Roman" w:cs="Times New Roman"/>
          <w:sz w:val="24"/>
          <w:szCs w:val="24"/>
        </w:rPr>
        <w:t>higher CPU</w:t>
      </w:r>
      <w:r w:rsidR="00AC34D2" w:rsidRPr="00E37E04">
        <w:rPr>
          <w:rFonts w:ascii="Times New Roman" w:hAnsi="Times New Roman" w:cs="Times New Roman"/>
          <w:sz w:val="24"/>
          <w:szCs w:val="24"/>
        </w:rPr>
        <w:t xml:space="preserve"> configuration. </w:t>
      </w:r>
    </w:p>
    <w:p w14:paraId="51FF1798" w14:textId="72A915E1" w:rsidR="00A009A2" w:rsidRPr="00E37E04" w:rsidRDefault="00D6278E" w:rsidP="00DA1171">
      <w:pPr>
        <w:pStyle w:val="BodyText"/>
        <w:spacing w:before="0" w:after="0" w:line="240" w:lineRule="auto"/>
        <w:ind w:firstLine="720"/>
        <w:rPr>
          <w:rFonts w:ascii="Times New Roman" w:hAnsi="Times New Roman" w:cs="Times New Roman"/>
          <w:sz w:val="24"/>
          <w:szCs w:val="24"/>
        </w:rPr>
      </w:pPr>
      <w:r w:rsidRPr="00E37E04">
        <w:rPr>
          <w:rFonts w:ascii="Times New Roman" w:hAnsi="Times New Roman" w:cs="Times New Roman"/>
          <w:sz w:val="24"/>
          <w:szCs w:val="24"/>
        </w:rPr>
        <w:t>Furthermore</w:t>
      </w:r>
      <w:r w:rsidR="00A009A2" w:rsidRPr="00E37E04">
        <w:rPr>
          <w:rFonts w:ascii="Times New Roman" w:hAnsi="Times New Roman" w:cs="Times New Roman"/>
          <w:sz w:val="24"/>
          <w:szCs w:val="24"/>
        </w:rPr>
        <w:t xml:space="preserve">, no </w:t>
      </w:r>
      <w:r w:rsidR="00C470AF" w:rsidRPr="00E37E04">
        <w:rPr>
          <w:rFonts w:ascii="Times New Roman" w:hAnsi="Times New Roman" w:cs="Times New Roman"/>
          <w:sz w:val="24"/>
          <w:szCs w:val="24"/>
        </w:rPr>
        <w:t>SDM</w:t>
      </w:r>
      <w:r w:rsidR="00A009A2" w:rsidRPr="00E37E04">
        <w:rPr>
          <w:rFonts w:ascii="Times New Roman" w:hAnsi="Times New Roman" w:cs="Times New Roman"/>
          <w:sz w:val="24"/>
          <w:szCs w:val="24"/>
        </w:rPr>
        <w:t>, except MARS, responds to increased memory allocations on the VM. Although</w:t>
      </w:r>
      <w:r w:rsidR="00C470AF" w:rsidRPr="00E37E04">
        <w:rPr>
          <w:rFonts w:ascii="Times New Roman" w:hAnsi="Times New Roman" w:cs="Times New Roman"/>
          <w:sz w:val="24"/>
          <w:szCs w:val="24"/>
        </w:rPr>
        <w:t xml:space="preserve"> not tested rigorously</w:t>
      </w:r>
      <w:r w:rsidR="00A009A2" w:rsidRPr="00E37E04">
        <w:rPr>
          <w:rFonts w:ascii="Times New Roman" w:hAnsi="Times New Roman" w:cs="Times New Roman"/>
          <w:sz w:val="24"/>
          <w:szCs w:val="24"/>
        </w:rPr>
        <w:t xml:space="preserve">, datasets </w:t>
      </w:r>
      <w:r w:rsidR="00C470AF" w:rsidRPr="00E37E04">
        <w:rPr>
          <w:rFonts w:ascii="Times New Roman" w:hAnsi="Times New Roman" w:cs="Times New Roman"/>
          <w:sz w:val="24"/>
          <w:szCs w:val="24"/>
        </w:rPr>
        <w:t>exceeding</w:t>
      </w:r>
      <w:r w:rsidR="00A009A2" w:rsidRPr="00E37E04">
        <w:rPr>
          <w:rFonts w:ascii="Times New Roman" w:hAnsi="Times New Roman" w:cs="Times New Roman"/>
          <w:sz w:val="24"/>
          <w:szCs w:val="24"/>
        </w:rPr>
        <w:t xml:space="preserve"> </w:t>
      </w:r>
      <w:r w:rsidR="00C470AF" w:rsidRPr="00E37E04">
        <w:rPr>
          <w:rFonts w:ascii="Times New Roman" w:hAnsi="Times New Roman" w:cs="Times New Roman"/>
          <w:sz w:val="24"/>
          <w:szCs w:val="24"/>
        </w:rPr>
        <w:t xml:space="preserve">100MB, or several hundred thousand </w:t>
      </w:r>
      <w:r w:rsidRPr="00E37E04">
        <w:rPr>
          <w:rFonts w:ascii="Times New Roman" w:hAnsi="Times New Roman" w:cs="Times New Roman"/>
          <w:sz w:val="24"/>
          <w:szCs w:val="24"/>
        </w:rPr>
        <w:t>training examples</w:t>
      </w:r>
      <w:r w:rsidR="00C470AF" w:rsidRPr="00E37E04">
        <w:rPr>
          <w:rFonts w:ascii="Times New Roman" w:hAnsi="Times New Roman" w:cs="Times New Roman"/>
          <w:sz w:val="24"/>
          <w:szCs w:val="24"/>
        </w:rPr>
        <w:t xml:space="preserve">, caused fatal </w:t>
      </w:r>
      <w:r w:rsidR="00A009A2" w:rsidRPr="00E37E04">
        <w:rPr>
          <w:rFonts w:ascii="Times New Roman" w:hAnsi="Times New Roman" w:cs="Times New Roman"/>
          <w:sz w:val="24"/>
          <w:szCs w:val="24"/>
        </w:rPr>
        <w:t>crash</w:t>
      </w:r>
      <w:r w:rsidR="00C470AF" w:rsidRPr="00E37E04">
        <w:rPr>
          <w:rFonts w:ascii="Times New Roman" w:hAnsi="Times New Roman" w:cs="Times New Roman"/>
          <w:sz w:val="24"/>
          <w:szCs w:val="24"/>
        </w:rPr>
        <w:t>es in R</w:t>
      </w:r>
      <w:r w:rsidR="00A009A2" w:rsidRPr="00E37E04">
        <w:rPr>
          <w:rFonts w:ascii="Times New Roman" w:hAnsi="Times New Roman" w:cs="Times New Roman"/>
          <w:sz w:val="24"/>
          <w:szCs w:val="24"/>
        </w:rPr>
        <w:t>. R</w:t>
      </w:r>
      <w:r w:rsidR="00C470AF" w:rsidRPr="00E37E04">
        <w:rPr>
          <w:rFonts w:ascii="Times New Roman" w:hAnsi="Times New Roman" w:cs="Times New Roman"/>
          <w:sz w:val="24"/>
          <w:szCs w:val="24"/>
        </w:rPr>
        <w:t xml:space="preserve"> </w:t>
      </w:r>
      <w:r w:rsidR="00A009A2" w:rsidRPr="00E37E04">
        <w:rPr>
          <w:rFonts w:ascii="Times New Roman" w:hAnsi="Times New Roman" w:cs="Times New Roman"/>
          <w:sz w:val="24"/>
          <w:szCs w:val="24"/>
        </w:rPr>
        <w:t>is k</w:t>
      </w:r>
      <w:r w:rsidR="00C470AF" w:rsidRPr="00E37E04">
        <w:rPr>
          <w:rFonts w:ascii="Times New Roman" w:hAnsi="Times New Roman" w:cs="Times New Roman"/>
          <w:sz w:val="24"/>
          <w:szCs w:val="24"/>
        </w:rPr>
        <w:t xml:space="preserve">nown for poor memory management, specifically, functions often create multiple </w:t>
      </w:r>
      <w:r w:rsidR="00A009A2" w:rsidRPr="00E37E04">
        <w:rPr>
          <w:rFonts w:ascii="Times New Roman" w:hAnsi="Times New Roman" w:cs="Times New Roman"/>
          <w:sz w:val="24"/>
          <w:szCs w:val="24"/>
        </w:rPr>
        <w:t>copies</w:t>
      </w:r>
      <w:r w:rsidR="00C470AF" w:rsidRPr="00E37E04">
        <w:rPr>
          <w:rFonts w:ascii="Times New Roman" w:hAnsi="Times New Roman" w:cs="Times New Roman"/>
          <w:sz w:val="24"/>
          <w:szCs w:val="24"/>
        </w:rPr>
        <w:t xml:space="preserve"> of</w:t>
      </w:r>
      <w:r w:rsidR="00A009A2" w:rsidRPr="00E37E04">
        <w:rPr>
          <w:rFonts w:ascii="Times New Roman" w:hAnsi="Times New Roman" w:cs="Times New Roman"/>
          <w:sz w:val="24"/>
          <w:szCs w:val="24"/>
        </w:rPr>
        <w:t xml:space="preserve"> data objects </w:t>
      </w:r>
      <w:r w:rsidR="00C470AF" w:rsidRPr="00E37E04">
        <w:rPr>
          <w:rFonts w:ascii="Times New Roman" w:hAnsi="Times New Roman" w:cs="Times New Roman"/>
          <w:sz w:val="24"/>
          <w:szCs w:val="24"/>
        </w:rPr>
        <w:t xml:space="preserve">in both </w:t>
      </w:r>
      <w:r w:rsidR="00A009A2" w:rsidRPr="00E37E04">
        <w:rPr>
          <w:rFonts w:ascii="Times New Roman" w:hAnsi="Times New Roman" w:cs="Times New Roman"/>
          <w:sz w:val="24"/>
          <w:szCs w:val="24"/>
        </w:rPr>
        <w:t xml:space="preserve">built-in and external packages (Johnson, 2012). When </w:t>
      </w:r>
      <w:r w:rsidR="00C470AF" w:rsidRPr="00E37E04">
        <w:rPr>
          <w:rFonts w:ascii="Times New Roman" w:hAnsi="Times New Roman" w:cs="Times New Roman"/>
          <w:sz w:val="24"/>
          <w:szCs w:val="24"/>
        </w:rPr>
        <w:t>data size becomes large</w:t>
      </w:r>
      <w:r w:rsidR="00A009A2" w:rsidRPr="00E37E04">
        <w:rPr>
          <w:rFonts w:ascii="Times New Roman" w:hAnsi="Times New Roman" w:cs="Times New Roman"/>
          <w:sz w:val="24"/>
          <w:szCs w:val="24"/>
        </w:rPr>
        <w:t>, making in-memory copies is not possible</w:t>
      </w:r>
      <w:r w:rsidR="00C470AF" w:rsidRPr="00E37E04">
        <w:rPr>
          <w:rFonts w:ascii="Times New Roman" w:hAnsi="Times New Roman" w:cs="Times New Roman"/>
          <w:sz w:val="24"/>
          <w:szCs w:val="24"/>
        </w:rPr>
        <w:t xml:space="preserve"> without exceeding total allocation</w:t>
      </w:r>
      <w:r w:rsidR="00A009A2" w:rsidRPr="00E37E04">
        <w:rPr>
          <w:rFonts w:ascii="Times New Roman" w:hAnsi="Times New Roman" w:cs="Times New Roman"/>
          <w:sz w:val="24"/>
          <w:szCs w:val="24"/>
        </w:rPr>
        <w:t xml:space="preserve">, resulting in program </w:t>
      </w:r>
      <w:r w:rsidR="00C470AF" w:rsidRPr="00E37E04">
        <w:rPr>
          <w:rFonts w:ascii="Times New Roman" w:hAnsi="Times New Roman" w:cs="Times New Roman"/>
          <w:sz w:val="24"/>
          <w:szCs w:val="24"/>
        </w:rPr>
        <w:t>crashes</w:t>
      </w:r>
      <w:r w:rsidR="00A009A2" w:rsidRPr="00E37E04">
        <w:rPr>
          <w:rFonts w:ascii="Times New Roman" w:hAnsi="Times New Roman" w:cs="Times New Roman"/>
          <w:sz w:val="24"/>
          <w:szCs w:val="24"/>
        </w:rPr>
        <w:t xml:space="preserve">. </w:t>
      </w:r>
      <w:r w:rsidR="00C470AF" w:rsidRPr="00E37E04">
        <w:rPr>
          <w:rFonts w:ascii="Times New Roman" w:hAnsi="Times New Roman" w:cs="Times New Roman"/>
          <w:sz w:val="24"/>
          <w:szCs w:val="24"/>
        </w:rPr>
        <w:t xml:space="preserve">While packages exist to </w:t>
      </w:r>
      <w:r w:rsidR="00A009A2" w:rsidRPr="00E37E04">
        <w:rPr>
          <w:rFonts w:ascii="Times New Roman" w:hAnsi="Times New Roman" w:cs="Times New Roman"/>
          <w:sz w:val="24"/>
          <w:szCs w:val="24"/>
        </w:rPr>
        <w:t>handle datasets too large to fit into an instance’s main memory (https://cran.r-project.org/web/views/HighPerformanceComputing.html accessed October 10, 2016)</w:t>
      </w:r>
      <w:r w:rsidR="001023D0" w:rsidRPr="00E37E04">
        <w:rPr>
          <w:rFonts w:ascii="Times New Roman" w:hAnsi="Times New Roman" w:cs="Times New Roman"/>
          <w:sz w:val="24"/>
          <w:szCs w:val="24"/>
        </w:rPr>
        <w:t>, SDM functions in</w:t>
      </w:r>
      <w:r w:rsidR="00A009A2" w:rsidRPr="00E37E04">
        <w:rPr>
          <w:rFonts w:ascii="Times New Roman" w:hAnsi="Times New Roman" w:cs="Times New Roman"/>
          <w:sz w:val="24"/>
          <w:szCs w:val="24"/>
        </w:rPr>
        <w:t xml:space="preserve"> </w:t>
      </w:r>
      <w:r w:rsidR="001023D0" w:rsidRPr="00E37E04">
        <w:rPr>
          <w:rFonts w:ascii="Times New Roman" w:hAnsi="Times New Roman" w:cs="Times New Roman"/>
          <w:sz w:val="24"/>
          <w:szCs w:val="24"/>
        </w:rPr>
        <w:t>popular</w:t>
      </w:r>
      <w:r w:rsidR="00A009A2" w:rsidRPr="00E37E04">
        <w:rPr>
          <w:rFonts w:ascii="Times New Roman" w:hAnsi="Times New Roman" w:cs="Times New Roman"/>
          <w:sz w:val="24"/>
          <w:szCs w:val="24"/>
        </w:rPr>
        <w:t xml:space="preserve"> packages</w:t>
      </w:r>
      <w:r w:rsidR="001023D0" w:rsidRPr="00E37E04">
        <w:rPr>
          <w:rFonts w:ascii="Times New Roman" w:hAnsi="Times New Roman" w:cs="Times New Roman"/>
          <w:sz w:val="24"/>
          <w:szCs w:val="24"/>
        </w:rPr>
        <w:t xml:space="preserve"> (e.g., dismo)</w:t>
      </w:r>
      <w:r w:rsidR="00A009A2" w:rsidRPr="00E37E04">
        <w:rPr>
          <w:rFonts w:ascii="Times New Roman" w:hAnsi="Times New Roman" w:cs="Times New Roman"/>
          <w:sz w:val="24"/>
          <w:szCs w:val="24"/>
        </w:rPr>
        <w:t xml:space="preserve"> require </w:t>
      </w:r>
      <w:r w:rsidR="001023D0" w:rsidRPr="00E37E04">
        <w:rPr>
          <w:rFonts w:ascii="Times New Roman" w:hAnsi="Times New Roman" w:cs="Times New Roman"/>
          <w:sz w:val="24"/>
          <w:szCs w:val="24"/>
        </w:rPr>
        <w:t xml:space="preserve">significant </w:t>
      </w:r>
      <w:r w:rsidR="00A009A2" w:rsidRPr="00E37E04">
        <w:rPr>
          <w:rFonts w:ascii="Times New Roman" w:hAnsi="Times New Roman" w:cs="Times New Roman"/>
          <w:sz w:val="24"/>
          <w:szCs w:val="24"/>
        </w:rPr>
        <w:t xml:space="preserve">modification before they can </w:t>
      </w:r>
      <w:r w:rsidR="001023D0" w:rsidRPr="00E37E04">
        <w:rPr>
          <w:rFonts w:ascii="Times New Roman" w:hAnsi="Times New Roman" w:cs="Times New Roman"/>
          <w:sz w:val="24"/>
          <w:szCs w:val="24"/>
        </w:rPr>
        <w:t>incorporate these tools</w:t>
      </w:r>
      <w:r w:rsidR="00A009A2" w:rsidRPr="00E37E04">
        <w:rPr>
          <w:rFonts w:ascii="Times New Roman" w:hAnsi="Times New Roman" w:cs="Times New Roman"/>
          <w:sz w:val="24"/>
          <w:szCs w:val="24"/>
        </w:rPr>
        <w:t>.</w:t>
      </w:r>
    </w:p>
    <w:p w14:paraId="467883AC" w14:textId="4A946259" w:rsidR="00F94FEE" w:rsidRPr="00E37E04" w:rsidRDefault="006255B1" w:rsidP="00DA1171">
      <w:pPr>
        <w:pStyle w:val="FirstParagraph"/>
        <w:spacing w:before="0" w:after="0" w:line="240" w:lineRule="auto"/>
        <w:ind w:firstLine="720"/>
        <w:rPr>
          <w:rFonts w:ascii="Times New Roman" w:hAnsi="Times New Roman" w:cs="Times New Roman"/>
          <w:sz w:val="24"/>
          <w:szCs w:val="24"/>
        </w:rPr>
      </w:pPr>
      <w:bookmarkStart w:id="68" w:name="random-forest-model-hardware-responses"/>
      <w:bookmarkEnd w:id="68"/>
      <w:r w:rsidRPr="00E37E04">
        <w:rPr>
          <w:rFonts w:ascii="Times New Roman" w:hAnsi="Times New Roman" w:cs="Times New Roman"/>
          <w:sz w:val="24"/>
          <w:szCs w:val="24"/>
        </w:rPr>
        <w:t xml:space="preserve">Conversely, the </w:t>
      </w:r>
      <w:r w:rsidR="00204C83" w:rsidRPr="00E37E04">
        <w:rPr>
          <w:rFonts w:ascii="Times New Roman" w:hAnsi="Times New Roman" w:cs="Times New Roman"/>
          <w:sz w:val="24"/>
          <w:szCs w:val="24"/>
        </w:rPr>
        <w:t xml:space="preserve">RF algorithm can be easily split across into small </w:t>
      </w:r>
      <w:r w:rsidR="00D6278E" w:rsidRPr="00E37E04">
        <w:rPr>
          <w:rFonts w:ascii="Times New Roman" w:hAnsi="Times New Roman" w:cs="Times New Roman"/>
          <w:sz w:val="24"/>
          <w:szCs w:val="24"/>
        </w:rPr>
        <w:t>subtasks</w:t>
      </w:r>
      <w:r w:rsidR="00AC34D2" w:rsidRPr="00E37E04">
        <w:rPr>
          <w:rFonts w:ascii="Times New Roman" w:hAnsi="Times New Roman" w:cs="Times New Roman"/>
          <w:sz w:val="24"/>
          <w:szCs w:val="24"/>
        </w:rPr>
        <w:t xml:space="preserve">, and so can easily leverage additional cores in powerful hardware configurations. </w:t>
      </w:r>
      <w:r w:rsidR="00204C83" w:rsidRPr="00E37E04">
        <w:rPr>
          <w:rFonts w:ascii="Times New Roman" w:hAnsi="Times New Roman" w:cs="Times New Roman"/>
          <w:sz w:val="24"/>
          <w:szCs w:val="24"/>
        </w:rPr>
        <w:t xml:space="preserve">Specifically, individual </w:t>
      </w:r>
      <w:r w:rsidR="00F0434E" w:rsidRPr="00E37E04">
        <w:rPr>
          <w:rFonts w:ascii="Times New Roman" w:hAnsi="Times New Roman" w:cs="Times New Roman"/>
          <w:sz w:val="24"/>
          <w:szCs w:val="24"/>
        </w:rPr>
        <w:t xml:space="preserve">tree </w:t>
      </w:r>
      <w:r w:rsidR="00204C83" w:rsidRPr="00E37E04">
        <w:rPr>
          <w:rFonts w:ascii="Times New Roman" w:hAnsi="Times New Roman" w:cs="Times New Roman"/>
          <w:sz w:val="24"/>
          <w:szCs w:val="24"/>
        </w:rPr>
        <w:t xml:space="preserve">building is done in parallel on multiple cores, after which the model ensemble is assembled and evaluated on a single </w:t>
      </w:r>
      <w:r w:rsidR="00D6278E" w:rsidRPr="00E37E04">
        <w:rPr>
          <w:rFonts w:ascii="Times New Roman" w:hAnsi="Times New Roman" w:cs="Times New Roman"/>
          <w:sz w:val="24"/>
          <w:szCs w:val="24"/>
        </w:rPr>
        <w:t>processor</w:t>
      </w:r>
      <w:r w:rsidR="00204C83" w:rsidRPr="00E37E04">
        <w:rPr>
          <w:rFonts w:ascii="Times New Roman" w:hAnsi="Times New Roman" w:cs="Times New Roman"/>
          <w:sz w:val="24"/>
          <w:szCs w:val="24"/>
        </w:rPr>
        <w:t xml:space="preserve">.  </w:t>
      </w:r>
      <w:r w:rsidR="00AC34D2" w:rsidRPr="00E37E04">
        <w:rPr>
          <w:rFonts w:ascii="Times New Roman" w:hAnsi="Times New Roman" w:cs="Times New Roman"/>
          <w:sz w:val="24"/>
          <w:szCs w:val="24"/>
        </w:rPr>
        <w:t>The maximum</w:t>
      </w:r>
      <w:r w:rsidR="00204C83" w:rsidRPr="00E37E04">
        <w:rPr>
          <w:rFonts w:ascii="Times New Roman" w:hAnsi="Times New Roman" w:cs="Times New Roman"/>
          <w:sz w:val="24"/>
          <w:szCs w:val="24"/>
        </w:rPr>
        <w:t xml:space="preserve"> expected accuracy is approximately </w:t>
      </w:r>
      <w:r w:rsidR="00F0434E" w:rsidRPr="00E37E04">
        <w:rPr>
          <w:rFonts w:ascii="Times New Roman" w:hAnsi="Times New Roman" w:cs="Times New Roman"/>
          <w:sz w:val="24"/>
          <w:szCs w:val="24"/>
        </w:rPr>
        <w:t xml:space="preserve">that of </w:t>
      </w:r>
      <w:r w:rsidR="00AC34D2" w:rsidRPr="00E37E04">
        <w:rPr>
          <w:rFonts w:ascii="Times New Roman" w:hAnsi="Times New Roman" w:cs="Times New Roman"/>
          <w:sz w:val="24"/>
          <w:szCs w:val="24"/>
        </w:rPr>
        <w:t xml:space="preserve">GBM-BRT, but </w:t>
      </w:r>
      <w:r w:rsidR="00F0434E" w:rsidRPr="00E37E04">
        <w:rPr>
          <w:rFonts w:ascii="Times New Roman" w:hAnsi="Times New Roman" w:cs="Times New Roman"/>
          <w:sz w:val="24"/>
          <w:szCs w:val="24"/>
        </w:rPr>
        <w:t>can be achieved in</w:t>
      </w:r>
      <w:r w:rsidR="00AC34D2" w:rsidRPr="00E37E04">
        <w:rPr>
          <w:rFonts w:ascii="Times New Roman" w:hAnsi="Times New Roman" w:cs="Times New Roman"/>
          <w:sz w:val="24"/>
          <w:szCs w:val="24"/>
        </w:rPr>
        <w:t xml:space="preserve"> a fraction of the time. </w:t>
      </w:r>
      <w:r w:rsidR="00F0434E" w:rsidRPr="00E37E04">
        <w:rPr>
          <w:rFonts w:ascii="Times New Roman" w:hAnsi="Times New Roman" w:cs="Times New Roman"/>
          <w:sz w:val="24"/>
          <w:szCs w:val="24"/>
        </w:rPr>
        <w:t xml:space="preserve">Both SDMs achieve </w:t>
      </w:r>
      <w:r w:rsidR="00D6278E" w:rsidRPr="00E37E04">
        <w:rPr>
          <w:rFonts w:ascii="Times New Roman" w:hAnsi="Times New Roman" w:cs="Times New Roman"/>
          <w:sz w:val="24"/>
          <w:szCs w:val="24"/>
        </w:rPr>
        <w:t>maximal</w:t>
      </w:r>
      <w:r w:rsidR="00F0434E" w:rsidRPr="00E37E04">
        <w:rPr>
          <w:rFonts w:ascii="Times New Roman" w:hAnsi="Times New Roman" w:cs="Times New Roman"/>
          <w:sz w:val="24"/>
          <w:szCs w:val="24"/>
        </w:rPr>
        <w:t xml:space="preserve"> accuracy</w:t>
      </w:r>
      <w:r w:rsidR="00AC34D2" w:rsidRPr="00E37E04">
        <w:rPr>
          <w:rFonts w:ascii="Times New Roman" w:hAnsi="Times New Roman" w:cs="Times New Roman"/>
          <w:sz w:val="24"/>
          <w:szCs w:val="24"/>
        </w:rPr>
        <w:t xml:space="preserve"> </w:t>
      </w:r>
      <w:r w:rsidR="00F0434E" w:rsidRPr="00E37E04">
        <w:rPr>
          <w:rFonts w:ascii="Times New Roman" w:hAnsi="Times New Roman" w:cs="Times New Roman"/>
          <w:sz w:val="24"/>
          <w:szCs w:val="24"/>
        </w:rPr>
        <w:t xml:space="preserve">with </w:t>
      </w:r>
      <w:r w:rsidR="00AC34D2" w:rsidRPr="00E37E04">
        <w:rPr>
          <w:rFonts w:ascii="Times New Roman" w:hAnsi="Times New Roman" w:cs="Times New Roman"/>
          <w:sz w:val="24"/>
          <w:szCs w:val="24"/>
        </w:rPr>
        <w:t>10</w:t>
      </w:r>
      <w:r w:rsidR="00F0434E" w:rsidRPr="00E37E04">
        <w:rPr>
          <w:rFonts w:ascii="Times New Roman" w:hAnsi="Times New Roman" w:cs="Times New Roman"/>
          <w:sz w:val="24"/>
          <w:szCs w:val="24"/>
        </w:rPr>
        <w:t>,</w:t>
      </w:r>
      <w:r w:rsidR="00AC34D2" w:rsidRPr="00E37E04">
        <w:rPr>
          <w:rFonts w:ascii="Times New Roman" w:hAnsi="Times New Roman" w:cs="Times New Roman"/>
          <w:sz w:val="24"/>
          <w:szCs w:val="24"/>
        </w:rPr>
        <w:t xml:space="preserve">000 training examples and 5 covariates. However, </w:t>
      </w:r>
      <w:r w:rsidR="00F0434E" w:rsidRPr="00E37E04">
        <w:rPr>
          <w:rFonts w:ascii="Times New Roman" w:hAnsi="Times New Roman" w:cs="Times New Roman"/>
          <w:sz w:val="24"/>
          <w:szCs w:val="24"/>
        </w:rPr>
        <w:t xml:space="preserve">when </w:t>
      </w:r>
      <w:r w:rsidR="00D6278E" w:rsidRPr="00E37E04">
        <w:rPr>
          <w:rFonts w:ascii="Times New Roman" w:hAnsi="Times New Roman" w:cs="Times New Roman"/>
          <w:sz w:val="24"/>
          <w:szCs w:val="24"/>
        </w:rPr>
        <w:t>parallelized</w:t>
      </w:r>
      <w:r w:rsidR="00F0434E" w:rsidRPr="00E37E04">
        <w:rPr>
          <w:rFonts w:ascii="Times New Roman" w:hAnsi="Times New Roman" w:cs="Times New Roman"/>
          <w:sz w:val="24"/>
          <w:szCs w:val="24"/>
        </w:rPr>
        <w:t xml:space="preserve">, </w:t>
      </w:r>
      <w:r w:rsidR="00AC34D2" w:rsidRPr="00E37E04">
        <w:rPr>
          <w:rFonts w:ascii="Times New Roman" w:hAnsi="Times New Roman" w:cs="Times New Roman"/>
          <w:sz w:val="24"/>
          <w:szCs w:val="24"/>
        </w:rPr>
        <w:t>random forests can be fit in between 10% and 30% of the time to fit a GBM-BRT model</w:t>
      </w:r>
      <w:r w:rsidR="00D6278E" w:rsidRPr="00E37E04">
        <w:rPr>
          <w:rFonts w:ascii="Times New Roman" w:hAnsi="Times New Roman" w:cs="Times New Roman"/>
          <w:sz w:val="24"/>
          <w:szCs w:val="24"/>
        </w:rPr>
        <w:t xml:space="preserve"> with the same data</w:t>
      </w:r>
      <w:r w:rsidR="00AC34D2" w:rsidRPr="00E37E04">
        <w:rPr>
          <w:rFonts w:ascii="Times New Roman" w:hAnsi="Times New Roman" w:cs="Times New Roman"/>
          <w:sz w:val="24"/>
          <w:szCs w:val="24"/>
        </w:rPr>
        <w:t xml:space="preserve">. </w:t>
      </w:r>
      <w:r w:rsidR="00F0434E" w:rsidRPr="00E37E04">
        <w:rPr>
          <w:rFonts w:ascii="Times New Roman" w:hAnsi="Times New Roman" w:cs="Times New Roman"/>
          <w:sz w:val="24"/>
          <w:szCs w:val="24"/>
        </w:rPr>
        <w:t>Given the approximately equal accuracy, the economically rational researcher would therefore be best served by</w:t>
      </w:r>
      <w:r w:rsidR="00AC34D2" w:rsidRPr="00E37E04">
        <w:rPr>
          <w:rFonts w:ascii="Times New Roman" w:hAnsi="Times New Roman" w:cs="Times New Roman"/>
          <w:sz w:val="24"/>
          <w:szCs w:val="24"/>
        </w:rPr>
        <w:t xml:space="preserve"> </w:t>
      </w:r>
      <w:r w:rsidR="00D6278E" w:rsidRPr="00E37E04">
        <w:rPr>
          <w:rFonts w:ascii="Times New Roman" w:hAnsi="Times New Roman" w:cs="Times New Roman"/>
          <w:sz w:val="24"/>
          <w:szCs w:val="24"/>
        </w:rPr>
        <w:t>employing</w:t>
      </w:r>
      <w:r w:rsidR="00F0434E" w:rsidRPr="00E37E04">
        <w:rPr>
          <w:rFonts w:ascii="Times New Roman" w:hAnsi="Times New Roman" w:cs="Times New Roman"/>
          <w:sz w:val="24"/>
          <w:szCs w:val="24"/>
        </w:rPr>
        <w:t xml:space="preserve"> </w:t>
      </w:r>
      <w:r w:rsidR="00D6278E" w:rsidRPr="00E37E04">
        <w:rPr>
          <w:rFonts w:ascii="Times New Roman" w:hAnsi="Times New Roman" w:cs="Times New Roman"/>
          <w:sz w:val="24"/>
          <w:szCs w:val="24"/>
        </w:rPr>
        <w:t>an</w:t>
      </w:r>
      <w:r w:rsidR="00F0434E" w:rsidRPr="00E37E04">
        <w:rPr>
          <w:rFonts w:ascii="Times New Roman" w:hAnsi="Times New Roman" w:cs="Times New Roman"/>
          <w:sz w:val="24"/>
          <w:szCs w:val="24"/>
        </w:rPr>
        <w:t xml:space="preserve"> </w:t>
      </w:r>
      <w:r w:rsidR="00AC34D2" w:rsidRPr="00E37E04">
        <w:rPr>
          <w:rFonts w:ascii="Times New Roman" w:hAnsi="Times New Roman" w:cs="Times New Roman"/>
          <w:sz w:val="24"/>
          <w:szCs w:val="24"/>
        </w:rPr>
        <w:t>RF, run in parallel across many cores, rather than waiting for the GBM-BRT to converge.</w:t>
      </w:r>
    </w:p>
    <w:p w14:paraId="18603B39" w14:textId="01B8F57C" w:rsidR="00F94FEE" w:rsidRPr="00E37E04" w:rsidRDefault="00AC34D2" w:rsidP="00DA1171">
      <w:pPr>
        <w:pStyle w:val="BodyText"/>
        <w:spacing w:before="0" w:after="0" w:line="240" w:lineRule="auto"/>
        <w:ind w:firstLine="720"/>
        <w:rPr>
          <w:rFonts w:ascii="Times New Roman" w:hAnsi="Times New Roman" w:cs="Times New Roman"/>
          <w:sz w:val="24"/>
          <w:szCs w:val="24"/>
        </w:rPr>
      </w:pPr>
      <w:r w:rsidRPr="00E37E04">
        <w:rPr>
          <w:rFonts w:ascii="Times New Roman" w:hAnsi="Times New Roman" w:cs="Times New Roman"/>
          <w:sz w:val="24"/>
          <w:szCs w:val="24"/>
        </w:rPr>
        <w:t xml:space="preserve">The </w:t>
      </w:r>
      <w:r w:rsidR="00F0434E" w:rsidRPr="00E37E04">
        <w:rPr>
          <w:rFonts w:ascii="Times New Roman" w:hAnsi="Times New Roman" w:cs="Times New Roman"/>
          <w:sz w:val="24"/>
          <w:szCs w:val="24"/>
        </w:rPr>
        <w:t>RF</w:t>
      </w:r>
      <w:r w:rsidRPr="00E37E04">
        <w:rPr>
          <w:rFonts w:ascii="Times New Roman" w:hAnsi="Times New Roman" w:cs="Times New Roman"/>
          <w:sz w:val="24"/>
          <w:szCs w:val="24"/>
        </w:rPr>
        <w:t xml:space="preserve"> optimal </w:t>
      </w:r>
      <w:r w:rsidR="00D6278E" w:rsidRPr="00E37E04">
        <w:rPr>
          <w:rFonts w:ascii="Times New Roman" w:hAnsi="Times New Roman" w:cs="Times New Roman"/>
          <w:sz w:val="24"/>
          <w:szCs w:val="24"/>
        </w:rPr>
        <w:t>hardware configuration</w:t>
      </w:r>
      <w:r w:rsidRPr="00E37E04">
        <w:rPr>
          <w:rFonts w:ascii="Times New Roman" w:hAnsi="Times New Roman" w:cs="Times New Roman"/>
          <w:sz w:val="24"/>
          <w:szCs w:val="24"/>
        </w:rPr>
        <w:t xml:space="preserve"> </w:t>
      </w:r>
      <w:r w:rsidR="00F0434E" w:rsidRPr="00E37E04">
        <w:rPr>
          <w:rFonts w:ascii="Times New Roman" w:hAnsi="Times New Roman" w:cs="Times New Roman"/>
          <w:sz w:val="24"/>
          <w:szCs w:val="24"/>
        </w:rPr>
        <w:t xml:space="preserve">demonstrates well the </w:t>
      </w:r>
      <w:r w:rsidRPr="00E37E04">
        <w:rPr>
          <w:rFonts w:ascii="Times New Roman" w:hAnsi="Times New Roman" w:cs="Times New Roman"/>
          <w:sz w:val="24"/>
          <w:szCs w:val="24"/>
        </w:rPr>
        <w:t xml:space="preserve">trade off between monetary cost and time. </w:t>
      </w:r>
      <w:r w:rsidR="00F0434E" w:rsidRPr="00E37E04">
        <w:rPr>
          <w:rFonts w:ascii="Times New Roman" w:hAnsi="Times New Roman" w:cs="Times New Roman"/>
          <w:sz w:val="24"/>
          <w:szCs w:val="24"/>
        </w:rPr>
        <w:t>B</w:t>
      </w:r>
      <w:r w:rsidRPr="00E37E04">
        <w:rPr>
          <w:rFonts w:ascii="Times New Roman" w:hAnsi="Times New Roman" w:cs="Times New Roman"/>
          <w:sz w:val="24"/>
          <w:szCs w:val="24"/>
        </w:rPr>
        <w:t xml:space="preserve">ecause the algorithm can make effective use of additional </w:t>
      </w:r>
      <w:r w:rsidR="00F0434E" w:rsidRPr="00E37E04">
        <w:rPr>
          <w:rFonts w:ascii="Times New Roman" w:hAnsi="Times New Roman" w:cs="Times New Roman"/>
          <w:sz w:val="24"/>
          <w:szCs w:val="24"/>
        </w:rPr>
        <w:t>CPU cores, configurations with additional cores are</w:t>
      </w:r>
      <w:r w:rsidRPr="00E37E04">
        <w:rPr>
          <w:rFonts w:ascii="Times New Roman" w:hAnsi="Times New Roman" w:cs="Times New Roman"/>
          <w:sz w:val="24"/>
          <w:szCs w:val="24"/>
        </w:rPr>
        <w:t xml:space="preserve"> </w:t>
      </w:r>
      <w:r w:rsidR="00F0434E" w:rsidRPr="00E37E04">
        <w:rPr>
          <w:rFonts w:ascii="Times New Roman" w:hAnsi="Times New Roman" w:cs="Times New Roman"/>
          <w:sz w:val="24"/>
          <w:szCs w:val="24"/>
        </w:rPr>
        <w:t>associated with decreased execution time, but are charged a higher rate. Conversely, VMs</w:t>
      </w:r>
      <w:r w:rsidRPr="00E37E04">
        <w:rPr>
          <w:rFonts w:ascii="Times New Roman" w:hAnsi="Times New Roman" w:cs="Times New Roman"/>
          <w:sz w:val="24"/>
          <w:szCs w:val="24"/>
        </w:rPr>
        <w:t xml:space="preserve"> with </w:t>
      </w:r>
      <w:r w:rsidR="00F0434E" w:rsidRPr="00E37E04">
        <w:rPr>
          <w:rFonts w:ascii="Times New Roman" w:hAnsi="Times New Roman" w:cs="Times New Roman"/>
          <w:sz w:val="24"/>
          <w:szCs w:val="24"/>
        </w:rPr>
        <w:t>fewer</w:t>
      </w:r>
      <w:r w:rsidRPr="00E37E04">
        <w:rPr>
          <w:rFonts w:ascii="Times New Roman" w:hAnsi="Times New Roman" w:cs="Times New Roman"/>
          <w:sz w:val="24"/>
          <w:szCs w:val="24"/>
        </w:rPr>
        <w:t xml:space="preserve"> cores take additional time to fit, but </w:t>
      </w:r>
      <w:r w:rsidR="00D6278E" w:rsidRPr="00E37E04">
        <w:rPr>
          <w:rFonts w:ascii="Times New Roman" w:hAnsi="Times New Roman" w:cs="Times New Roman"/>
          <w:sz w:val="24"/>
          <w:szCs w:val="24"/>
        </w:rPr>
        <w:t xml:space="preserve">have a lower rate. When taken together, the two </w:t>
      </w:r>
      <w:r w:rsidR="00F0434E" w:rsidRPr="00E37E04">
        <w:rPr>
          <w:rFonts w:ascii="Times New Roman" w:hAnsi="Times New Roman" w:cs="Times New Roman"/>
          <w:sz w:val="24"/>
          <w:szCs w:val="24"/>
        </w:rPr>
        <w:t xml:space="preserve">balance out -- </w:t>
      </w:r>
      <w:r w:rsidRPr="00E37E04">
        <w:rPr>
          <w:rFonts w:ascii="Times New Roman" w:hAnsi="Times New Roman" w:cs="Times New Roman"/>
          <w:sz w:val="24"/>
          <w:szCs w:val="24"/>
        </w:rPr>
        <w:t xml:space="preserve">illustrating the tension between cost and time when </w:t>
      </w:r>
      <w:r w:rsidR="00F0434E" w:rsidRPr="00E37E04">
        <w:rPr>
          <w:rFonts w:ascii="Times New Roman" w:hAnsi="Times New Roman" w:cs="Times New Roman"/>
          <w:sz w:val="24"/>
          <w:szCs w:val="24"/>
        </w:rPr>
        <w:t>considering hardware provisioning for parallel algorithms.</w:t>
      </w:r>
    </w:p>
    <w:p w14:paraId="27D6247B" w14:textId="59E19BB7" w:rsidR="001B4AC1" w:rsidRPr="00E37E04" w:rsidRDefault="00F0434E" w:rsidP="00DA1171">
      <w:pPr>
        <w:pStyle w:val="BodyText"/>
        <w:spacing w:before="0" w:after="0" w:line="240" w:lineRule="auto"/>
        <w:ind w:firstLine="720"/>
        <w:rPr>
          <w:rFonts w:ascii="Times New Roman" w:hAnsi="Times New Roman" w:cs="Times New Roman"/>
          <w:sz w:val="24"/>
          <w:szCs w:val="24"/>
        </w:rPr>
      </w:pPr>
      <w:r w:rsidRPr="00E37E04">
        <w:rPr>
          <w:rFonts w:ascii="Times New Roman" w:hAnsi="Times New Roman" w:cs="Times New Roman"/>
          <w:sz w:val="24"/>
          <w:szCs w:val="24"/>
        </w:rPr>
        <w:t>RF,</w:t>
      </w:r>
      <w:r w:rsidR="00AC34D2" w:rsidRPr="00E37E04">
        <w:rPr>
          <w:rFonts w:ascii="Times New Roman" w:hAnsi="Times New Roman" w:cs="Times New Roman"/>
          <w:sz w:val="24"/>
          <w:szCs w:val="24"/>
        </w:rPr>
        <w:t xml:space="preserve"> like </w:t>
      </w:r>
      <w:r w:rsidRPr="00E37E04">
        <w:rPr>
          <w:rFonts w:ascii="Times New Roman" w:hAnsi="Times New Roman" w:cs="Times New Roman"/>
          <w:sz w:val="24"/>
          <w:szCs w:val="24"/>
        </w:rPr>
        <w:t>other</w:t>
      </w:r>
      <w:r w:rsidR="00AC34D2" w:rsidRPr="00E37E04">
        <w:rPr>
          <w:rFonts w:ascii="Times New Roman" w:hAnsi="Times New Roman" w:cs="Times New Roman"/>
          <w:sz w:val="24"/>
          <w:szCs w:val="24"/>
        </w:rPr>
        <w:t xml:space="preserve"> algorithms </w:t>
      </w:r>
      <w:r w:rsidRPr="00E37E04">
        <w:rPr>
          <w:rFonts w:ascii="Times New Roman" w:hAnsi="Times New Roman" w:cs="Times New Roman"/>
          <w:sz w:val="24"/>
          <w:szCs w:val="24"/>
        </w:rPr>
        <w:t>designed</w:t>
      </w:r>
      <w:r w:rsidR="00AC34D2" w:rsidRPr="00E37E04">
        <w:rPr>
          <w:rFonts w:ascii="Times New Roman" w:hAnsi="Times New Roman" w:cs="Times New Roman"/>
          <w:sz w:val="24"/>
          <w:szCs w:val="24"/>
        </w:rPr>
        <w:t xml:space="preserve"> </w:t>
      </w:r>
      <w:r w:rsidRPr="00E37E04">
        <w:rPr>
          <w:rFonts w:ascii="Times New Roman" w:hAnsi="Times New Roman" w:cs="Times New Roman"/>
          <w:sz w:val="24"/>
          <w:szCs w:val="24"/>
        </w:rPr>
        <w:t xml:space="preserve">for </w:t>
      </w:r>
      <w:r w:rsidR="00AC34D2" w:rsidRPr="00E37E04">
        <w:rPr>
          <w:rFonts w:ascii="Times New Roman" w:hAnsi="Times New Roman" w:cs="Times New Roman"/>
          <w:sz w:val="24"/>
          <w:szCs w:val="24"/>
        </w:rPr>
        <w:t>parallel</w:t>
      </w:r>
      <w:r w:rsidRPr="00E37E04">
        <w:rPr>
          <w:rFonts w:ascii="Times New Roman" w:hAnsi="Times New Roman" w:cs="Times New Roman"/>
          <w:sz w:val="24"/>
          <w:szCs w:val="24"/>
        </w:rPr>
        <w:t xml:space="preserve"> computation</w:t>
      </w:r>
      <w:r w:rsidR="00AC34D2" w:rsidRPr="00E37E04">
        <w:rPr>
          <w:rFonts w:ascii="Times New Roman" w:hAnsi="Times New Roman" w:cs="Times New Roman"/>
          <w:sz w:val="24"/>
          <w:szCs w:val="24"/>
        </w:rPr>
        <w:t>, is subject to diminishing speed returns as it is spread across additional cores</w:t>
      </w:r>
      <w:r w:rsidRPr="00E37E04">
        <w:rPr>
          <w:rFonts w:ascii="Times New Roman" w:hAnsi="Times New Roman" w:cs="Times New Roman"/>
          <w:sz w:val="24"/>
          <w:szCs w:val="24"/>
        </w:rPr>
        <w:t xml:space="preserve"> </w:t>
      </w:r>
      <w:r w:rsidR="00AC34D2" w:rsidRPr="00E37E04">
        <w:rPr>
          <w:rFonts w:ascii="Times New Roman" w:hAnsi="Times New Roman" w:cs="Times New Roman"/>
          <w:sz w:val="24"/>
          <w:szCs w:val="24"/>
        </w:rPr>
        <w:t xml:space="preserve">(Gustafson, 1988). </w:t>
      </w:r>
      <w:r w:rsidR="001B4AC1" w:rsidRPr="00E37E04">
        <w:rPr>
          <w:rFonts w:ascii="Times New Roman" w:hAnsi="Times New Roman" w:cs="Times New Roman"/>
          <w:sz w:val="24"/>
          <w:szCs w:val="24"/>
        </w:rPr>
        <w:t xml:space="preserve">All algorithms must run, at least in part, sequentially, for example, during setup and ensemble combination. Because of the portion of code executed on a single processor, </w:t>
      </w:r>
      <w:r w:rsidR="00AC34D2" w:rsidRPr="00E37E04">
        <w:rPr>
          <w:rFonts w:ascii="Times New Roman" w:hAnsi="Times New Roman" w:cs="Times New Roman"/>
          <w:sz w:val="24"/>
          <w:szCs w:val="24"/>
        </w:rPr>
        <w:t>it is impossible to obtain an infinite speedup</w:t>
      </w:r>
      <w:r w:rsidR="001B4AC1" w:rsidRPr="00E37E04">
        <w:rPr>
          <w:rFonts w:ascii="Times New Roman" w:hAnsi="Times New Roman" w:cs="Times New Roman"/>
          <w:sz w:val="24"/>
          <w:szCs w:val="24"/>
        </w:rPr>
        <w:t xml:space="preserve"> </w:t>
      </w:r>
      <w:r w:rsidR="00AD4DB0" w:rsidRPr="00E37E04">
        <w:rPr>
          <w:rFonts w:ascii="Times New Roman" w:hAnsi="Times New Roman" w:cs="Times New Roman"/>
          <w:sz w:val="24"/>
          <w:szCs w:val="24"/>
        </w:rPr>
        <w:t xml:space="preserve">across infinite processors </w:t>
      </w:r>
      <w:r w:rsidR="001B4AC1" w:rsidRPr="00E37E04">
        <w:rPr>
          <w:rFonts w:ascii="Times New Roman" w:hAnsi="Times New Roman" w:cs="Times New Roman"/>
          <w:sz w:val="24"/>
          <w:szCs w:val="24"/>
        </w:rPr>
        <w:t>(Amdahl’s Law, Amdahl, 1967)</w:t>
      </w:r>
      <w:r w:rsidR="00AC34D2" w:rsidRPr="00E37E04">
        <w:rPr>
          <w:rFonts w:ascii="Times New Roman" w:hAnsi="Times New Roman" w:cs="Times New Roman"/>
          <w:sz w:val="24"/>
          <w:szCs w:val="24"/>
        </w:rPr>
        <w:t xml:space="preserve">. </w:t>
      </w:r>
      <w:r w:rsidR="001B4AC1" w:rsidRPr="00E37E04">
        <w:rPr>
          <w:rFonts w:ascii="Times New Roman" w:hAnsi="Times New Roman" w:cs="Times New Roman"/>
          <w:sz w:val="24"/>
          <w:szCs w:val="24"/>
        </w:rPr>
        <w:t xml:space="preserve">Inter-core communication increases </w:t>
      </w:r>
      <w:r w:rsidR="001B4AC1" w:rsidRPr="00E37E04">
        <w:rPr>
          <w:rFonts w:ascii="Times New Roman" w:hAnsi="Times New Roman" w:cs="Times New Roman"/>
          <w:sz w:val="24"/>
          <w:szCs w:val="24"/>
        </w:rPr>
        <w:lastRenderedPageBreak/>
        <w:t xml:space="preserve">as addition processors are added -- eventually causing the benefits of parallelization to be offset by the extra overhead. This phenomenon is typically measured </w:t>
      </w:r>
      <w:r w:rsidR="00AD4DB0" w:rsidRPr="00E37E04">
        <w:rPr>
          <w:rFonts w:ascii="Times New Roman" w:hAnsi="Times New Roman" w:cs="Times New Roman"/>
          <w:sz w:val="24"/>
          <w:szCs w:val="24"/>
        </w:rPr>
        <w:t>in an algorithm’s</w:t>
      </w:r>
      <w:r w:rsidR="001B4AC1" w:rsidRPr="00E37E04">
        <w:rPr>
          <w:rFonts w:ascii="Times New Roman" w:hAnsi="Times New Roman" w:cs="Times New Roman"/>
          <w:sz w:val="24"/>
          <w:szCs w:val="24"/>
        </w:rPr>
        <w:t xml:space="preserve"> parallel efficiency</w:t>
      </w:r>
      <w:r w:rsidR="00C4262C" w:rsidRPr="00E37E04">
        <w:rPr>
          <w:rFonts w:ascii="Times New Roman" w:hAnsi="Times New Roman" w:cs="Times New Roman"/>
          <w:sz w:val="24"/>
          <w:szCs w:val="24"/>
        </w:rPr>
        <w:t>, the difference between parallel (</w:t>
      </w:r>
      <w:r w:rsidR="00C4262C" w:rsidRPr="00E37E04">
        <w:rPr>
          <w:rFonts w:ascii="Times New Roman" w:hAnsi="Times New Roman" w:cs="Times New Roman"/>
          <w:i/>
          <w:sz w:val="24"/>
          <w:szCs w:val="24"/>
        </w:rPr>
        <w:t>T</w:t>
      </w:r>
      <w:r w:rsidR="00C4262C" w:rsidRPr="00E37E04">
        <w:rPr>
          <w:rFonts w:ascii="Times New Roman" w:hAnsi="Times New Roman" w:cs="Times New Roman"/>
          <w:i/>
          <w:sz w:val="24"/>
          <w:szCs w:val="24"/>
          <w:vertAlign w:val="subscript"/>
        </w:rPr>
        <w:t>N</w:t>
      </w:r>
      <w:r w:rsidR="00C4262C" w:rsidRPr="00E37E04">
        <w:rPr>
          <w:rFonts w:ascii="Times New Roman" w:hAnsi="Times New Roman" w:cs="Times New Roman"/>
          <w:sz w:val="24"/>
          <w:szCs w:val="24"/>
        </w:rPr>
        <w:t>) and serial (</w:t>
      </w:r>
      <w:r w:rsidR="00C4262C" w:rsidRPr="00E37E04">
        <w:rPr>
          <w:rFonts w:ascii="Times New Roman" w:hAnsi="Times New Roman" w:cs="Times New Roman"/>
          <w:i/>
          <w:sz w:val="24"/>
          <w:szCs w:val="24"/>
        </w:rPr>
        <w:t>T</w:t>
      </w:r>
      <w:r w:rsidR="00C4262C" w:rsidRPr="00E37E04">
        <w:rPr>
          <w:rFonts w:ascii="Times New Roman" w:hAnsi="Times New Roman" w:cs="Times New Roman"/>
          <w:sz w:val="24"/>
          <w:szCs w:val="24"/>
          <w:vertAlign w:val="subscript"/>
        </w:rPr>
        <w:t>1</w:t>
      </w:r>
      <w:r w:rsidR="00C4262C" w:rsidRPr="00E37E04">
        <w:rPr>
          <w:rFonts w:ascii="Times New Roman" w:hAnsi="Times New Roman" w:cs="Times New Roman"/>
          <w:sz w:val="24"/>
          <w:szCs w:val="24"/>
        </w:rPr>
        <w:t>) runtimes of the algorithm, divided by the number of cores (</w:t>
      </w:r>
      <w:r w:rsidR="00C4262C" w:rsidRPr="00E37E04">
        <w:rPr>
          <w:rFonts w:ascii="Times New Roman" w:hAnsi="Times New Roman" w:cs="Times New Roman"/>
          <w:i/>
          <w:sz w:val="24"/>
          <w:szCs w:val="24"/>
        </w:rPr>
        <w:t>N</w:t>
      </w:r>
      <w:r w:rsidR="00C4262C" w:rsidRPr="00E37E04">
        <w:rPr>
          <w:rFonts w:ascii="Times New Roman" w:hAnsi="Times New Roman" w:cs="Times New Roman"/>
          <w:sz w:val="24"/>
          <w:szCs w:val="24"/>
        </w:rPr>
        <w:t>), given as</w:t>
      </w:r>
      <w:r w:rsidR="001B4AC1" w:rsidRPr="00E37E04">
        <w:rPr>
          <w:rFonts w:ascii="Times New Roman" w:hAnsi="Times New Roman" w:cs="Times New Roman"/>
          <w:sz w:val="24"/>
          <w:szCs w:val="24"/>
        </w:rPr>
        <w:t>:</w:t>
      </w:r>
    </w:p>
    <w:p w14:paraId="53AE0BD4" w14:textId="71647A93" w:rsidR="001B4AC1" w:rsidRPr="00E37E04" w:rsidRDefault="00C4262C" w:rsidP="00DA1171">
      <w:pPr>
        <w:pStyle w:val="BodyText"/>
        <w:spacing w:before="0" w:after="0" w:line="240" w:lineRule="auto"/>
        <w:ind w:firstLine="720"/>
        <w:rPr>
          <w:rFonts w:ascii="Times New Roman" w:hAnsi="Times New Roman" w:cs="Times New Roman"/>
          <w:sz w:val="24"/>
          <w:szCs w:val="24"/>
        </w:rPr>
      </w:pPr>
      <m:oMathPara>
        <m:oMathParaPr>
          <m:jc m:val="center"/>
        </m:oMathParaPr>
        <m:oMath>
          <m:r>
            <w:rPr>
              <w:rFonts w:ascii="Cambria Math" w:hAnsi="Cambria Math" w:cs="Times New Roman"/>
              <w:sz w:val="24"/>
              <w:szCs w:val="24"/>
            </w:rPr>
            <m:t xml:space="preserve">E= </m:t>
          </m:r>
          <m:f>
            <m:fPr>
              <m:ctrlPr>
                <w:rPr>
                  <w:rFonts w:ascii="Cambria Math" w:hAnsi="Cambria Math" w:cs="Times New Roman"/>
                  <w:i/>
                  <w:sz w:val="24"/>
                  <w:szCs w:val="24"/>
                </w:rPr>
              </m:ctrlPr>
            </m:fPr>
            <m:num>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1</m:t>
                      </m:r>
                    </m:sub>
                  </m:sSub>
                </m:num>
                <m:den>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N</m:t>
                      </m:r>
                    </m:sub>
                  </m:sSub>
                </m:den>
              </m:f>
            </m:num>
            <m:den>
              <m:r>
                <w:rPr>
                  <w:rFonts w:ascii="Cambria Math" w:hAnsi="Cambria Math" w:cs="Times New Roman"/>
                  <w:sz w:val="24"/>
                  <w:szCs w:val="24"/>
                </w:rPr>
                <m:t>N</m:t>
              </m:r>
            </m:den>
          </m:f>
        </m:oMath>
      </m:oMathPara>
    </w:p>
    <w:p w14:paraId="4E72C65B" w14:textId="353ACB8C" w:rsidR="00F94FEE" w:rsidRPr="00E37E04" w:rsidRDefault="00113C10" w:rsidP="00DA1171">
      <w:pPr>
        <w:pStyle w:val="BodyText"/>
        <w:spacing w:before="0" w:after="0" w:line="240" w:lineRule="auto"/>
        <w:rPr>
          <w:ins w:id="69" w:author="Jack W Williams" w:date="2017-02-27T16:59:00Z"/>
          <w:rFonts w:ascii="Times New Roman" w:hAnsi="Times New Roman" w:cs="Times New Roman"/>
          <w:sz w:val="24"/>
          <w:szCs w:val="24"/>
        </w:rPr>
      </w:pPr>
      <w:r w:rsidRPr="00E37E04">
        <w:rPr>
          <w:rFonts w:ascii="Times New Roman" w:hAnsi="Times New Roman" w:cs="Times New Roman"/>
          <w:sz w:val="24"/>
          <w:szCs w:val="24"/>
        </w:rPr>
        <w:t>Biodiversity database size trends suggests that much more data will be available to research</w:t>
      </w:r>
      <w:r w:rsidR="00AD4DB0" w:rsidRPr="00E37E04">
        <w:rPr>
          <w:rFonts w:ascii="Times New Roman" w:hAnsi="Times New Roman" w:cs="Times New Roman"/>
          <w:sz w:val="24"/>
          <w:szCs w:val="24"/>
        </w:rPr>
        <w:t>ers</w:t>
      </w:r>
      <w:r w:rsidRPr="00E37E04">
        <w:rPr>
          <w:rFonts w:ascii="Times New Roman" w:hAnsi="Times New Roman" w:cs="Times New Roman"/>
          <w:sz w:val="24"/>
          <w:szCs w:val="24"/>
        </w:rPr>
        <w:t xml:space="preserve"> </w:t>
      </w:r>
      <w:r w:rsidR="00AD4DB0" w:rsidRPr="00E37E04">
        <w:rPr>
          <w:rFonts w:ascii="Times New Roman" w:hAnsi="Times New Roman" w:cs="Times New Roman"/>
          <w:sz w:val="24"/>
          <w:szCs w:val="24"/>
        </w:rPr>
        <w:t>in</w:t>
      </w:r>
      <w:r w:rsidRPr="00E37E04">
        <w:rPr>
          <w:rFonts w:ascii="Times New Roman" w:hAnsi="Times New Roman" w:cs="Times New Roman"/>
          <w:sz w:val="24"/>
          <w:szCs w:val="24"/>
        </w:rPr>
        <w:t xml:space="preserve"> fit</w:t>
      </w:r>
      <w:r w:rsidR="00AD4DB0" w:rsidRPr="00E37E04">
        <w:rPr>
          <w:rFonts w:ascii="Times New Roman" w:hAnsi="Times New Roman" w:cs="Times New Roman"/>
          <w:sz w:val="24"/>
          <w:szCs w:val="24"/>
        </w:rPr>
        <w:t>ting</w:t>
      </w:r>
      <w:r w:rsidRPr="00E37E04">
        <w:rPr>
          <w:rFonts w:ascii="Times New Roman" w:hAnsi="Times New Roman" w:cs="Times New Roman"/>
          <w:sz w:val="24"/>
          <w:szCs w:val="24"/>
        </w:rPr>
        <w:t xml:space="preserve"> SDMs over the next decade. Therefore, </w:t>
      </w:r>
      <w:r w:rsidR="00AD4DB0" w:rsidRPr="00E37E04">
        <w:rPr>
          <w:rFonts w:ascii="Times New Roman" w:hAnsi="Times New Roman" w:cs="Times New Roman"/>
          <w:sz w:val="24"/>
          <w:szCs w:val="24"/>
        </w:rPr>
        <w:t xml:space="preserve">parallel SDMs, like random forests, </w:t>
      </w:r>
      <w:r w:rsidRPr="00E37E04">
        <w:rPr>
          <w:rFonts w:ascii="Times New Roman" w:hAnsi="Times New Roman" w:cs="Times New Roman"/>
          <w:sz w:val="24"/>
          <w:szCs w:val="24"/>
        </w:rPr>
        <w:t>are likely to see increased benefits of runni</w:t>
      </w:r>
      <w:r w:rsidR="00AD4DB0" w:rsidRPr="00E37E04">
        <w:rPr>
          <w:rFonts w:ascii="Times New Roman" w:hAnsi="Times New Roman" w:cs="Times New Roman"/>
          <w:sz w:val="24"/>
          <w:szCs w:val="24"/>
        </w:rPr>
        <w:t>ng in a cloud-based environment, because the hardware can be easily scaled to meet problem needs and optimize efficiency.</w:t>
      </w:r>
    </w:p>
    <w:p w14:paraId="7D65828E" w14:textId="77777777" w:rsidR="00D75232" w:rsidRPr="00E37E04" w:rsidRDefault="00D75232" w:rsidP="00DA1171">
      <w:pPr>
        <w:pStyle w:val="BodyText"/>
        <w:spacing w:before="0" w:after="0" w:line="240" w:lineRule="auto"/>
        <w:rPr>
          <w:rFonts w:ascii="Times New Roman" w:hAnsi="Times New Roman" w:cs="Times New Roman"/>
          <w:sz w:val="24"/>
          <w:szCs w:val="24"/>
        </w:rPr>
      </w:pPr>
    </w:p>
    <w:p w14:paraId="243072C4" w14:textId="7EE5FE3F" w:rsidR="00F94FEE" w:rsidRPr="001A4B99" w:rsidRDefault="00B669AC" w:rsidP="00A20E63">
      <w:pPr>
        <w:pStyle w:val="Heading2"/>
      </w:pPr>
      <w:bookmarkStart w:id="70" w:name="utility-of-constrained-optimization"/>
      <w:bookmarkStart w:id="71" w:name="_Toc351117867"/>
      <w:bookmarkEnd w:id="70"/>
      <w:r w:rsidRPr="001A4B99">
        <w:t>Extensions of the Optimization Approach</w:t>
      </w:r>
      <w:bookmarkEnd w:id="71"/>
    </w:p>
    <w:p w14:paraId="793FB7FA" w14:textId="68A9E649" w:rsidR="00F94FEE" w:rsidRPr="00E37E04" w:rsidRDefault="002E4CEA" w:rsidP="00DA1171">
      <w:pPr>
        <w:pStyle w:val="BodyText"/>
        <w:spacing w:before="0" w:after="0" w:line="240" w:lineRule="auto"/>
        <w:ind w:firstLine="720"/>
        <w:rPr>
          <w:rFonts w:ascii="Times New Roman" w:hAnsi="Times New Roman" w:cs="Times New Roman"/>
          <w:sz w:val="24"/>
          <w:szCs w:val="24"/>
        </w:rPr>
      </w:pPr>
      <w:r w:rsidRPr="00E37E04">
        <w:rPr>
          <w:rFonts w:ascii="Times New Roman" w:hAnsi="Times New Roman" w:cs="Times New Roman"/>
          <w:sz w:val="24"/>
          <w:szCs w:val="24"/>
        </w:rPr>
        <w:t>The u</w:t>
      </w:r>
      <w:r w:rsidR="00AC34D2" w:rsidRPr="00E37E04">
        <w:rPr>
          <w:rFonts w:ascii="Times New Roman" w:hAnsi="Times New Roman" w:cs="Times New Roman"/>
          <w:sz w:val="24"/>
          <w:szCs w:val="24"/>
        </w:rPr>
        <w:t xml:space="preserve">nconstrained maximization routine </w:t>
      </w:r>
      <w:r w:rsidRPr="00E37E04">
        <w:rPr>
          <w:rFonts w:ascii="Times New Roman" w:hAnsi="Times New Roman" w:cs="Times New Roman"/>
          <w:sz w:val="24"/>
          <w:szCs w:val="24"/>
        </w:rPr>
        <w:t xml:space="preserve">is </w:t>
      </w:r>
      <w:r w:rsidR="00AC34D2" w:rsidRPr="00E37E04">
        <w:rPr>
          <w:rFonts w:ascii="Times New Roman" w:hAnsi="Times New Roman" w:cs="Times New Roman"/>
          <w:sz w:val="24"/>
          <w:szCs w:val="24"/>
        </w:rPr>
        <w:t>useful when neither data nor runtime is</w:t>
      </w:r>
      <w:r w:rsidRPr="00E37E04">
        <w:rPr>
          <w:rFonts w:ascii="Times New Roman" w:hAnsi="Times New Roman" w:cs="Times New Roman"/>
          <w:sz w:val="24"/>
          <w:szCs w:val="24"/>
        </w:rPr>
        <w:t xml:space="preserve"> externally</w:t>
      </w:r>
      <w:r w:rsidR="00AC34D2" w:rsidRPr="00E37E04">
        <w:rPr>
          <w:rFonts w:ascii="Times New Roman" w:hAnsi="Times New Roman" w:cs="Times New Roman"/>
          <w:sz w:val="24"/>
          <w:szCs w:val="24"/>
        </w:rPr>
        <w:t xml:space="preserve"> limited. However, in many real-world situations, scenarios </w:t>
      </w:r>
      <w:r w:rsidRPr="00E37E04">
        <w:rPr>
          <w:rFonts w:ascii="Times New Roman" w:hAnsi="Times New Roman" w:cs="Times New Roman"/>
          <w:sz w:val="24"/>
          <w:szCs w:val="24"/>
        </w:rPr>
        <w:t xml:space="preserve">when neither of these factors is </w:t>
      </w:r>
      <w:r w:rsidR="00AC34D2" w:rsidRPr="00E37E04">
        <w:rPr>
          <w:rFonts w:ascii="Times New Roman" w:hAnsi="Times New Roman" w:cs="Times New Roman"/>
          <w:sz w:val="24"/>
          <w:szCs w:val="24"/>
        </w:rPr>
        <w:t xml:space="preserve">limited are unlikely. </w:t>
      </w:r>
      <w:r w:rsidR="00B669AC">
        <w:rPr>
          <w:rFonts w:ascii="Times New Roman" w:hAnsi="Times New Roman" w:cs="Times New Roman"/>
          <w:sz w:val="24"/>
          <w:szCs w:val="24"/>
        </w:rPr>
        <w:t xml:space="preserve">Indeed, many SDM analyses consider datasets with less than 100 occurrences (Wisz et al. 2008). </w:t>
      </w:r>
      <w:r w:rsidRPr="00E37E04">
        <w:rPr>
          <w:rFonts w:ascii="Times New Roman" w:hAnsi="Times New Roman" w:cs="Times New Roman"/>
          <w:sz w:val="24"/>
          <w:szCs w:val="24"/>
        </w:rPr>
        <w:t xml:space="preserve">Constrained optimization, either on runtime or data volume can be useful in these situations. </w:t>
      </w:r>
      <w:r w:rsidR="00B669AC" w:rsidRPr="00E37E04">
        <w:rPr>
          <w:rFonts w:ascii="Times New Roman" w:hAnsi="Times New Roman" w:cs="Times New Roman"/>
          <w:sz w:val="24"/>
          <w:szCs w:val="24"/>
        </w:rPr>
        <w:t xml:space="preserve">For example, a constraint on the number of training examples or covariates available to the researcher seems probable, as the low-friction availability of biodiversity records in databases like Neotoma and GBIF if more data were available, it would be incorporated. In </w:t>
      </w:r>
      <w:r w:rsidR="00B669AC">
        <w:rPr>
          <w:rFonts w:ascii="Times New Roman" w:hAnsi="Times New Roman" w:cs="Times New Roman"/>
          <w:sz w:val="24"/>
          <w:szCs w:val="24"/>
        </w:rPr>
        <w:t>this analysis</w:t>
      </w:r>
      <w:r w:rsidR="00B669AC" w:rsidRPr="00E37E04">
        <w:rPr>
          <w:rFonts w:ascii="Times New Roman" w:hAnsi="Times New Roman" w:cs="Times New Roman"/>
          <w:sz w:val="24"/>
          <w:szCs w:val="24"/>
        </w:rPr>
        <w:t xml:space="preserve">, the space of potential data configurations first would be </w:t>
      </w:r>
      <w:r w:rsidR="00B669AC">
        <w:rPr>
          <w:rFonts w:ascii="Times New Roman" w:hAnsi="Times New Roman" w:cs="Times New Roman"/>
          <w:sz w:val="24"/>
          <w:szCs w:val="24"/>
        </w:rPr>
        <w:t>truncated</w:t>
      </w:r>
      <w:r w:rsidR="00B669AC" w:rsidRPr="00E37E04">
        <w:rPr>
          <w:rFonts w:ascii="Times New Roman" w:hAnsi="Times New Roman" w:cs="Times New Roman"/>
          <w:sz w:val="24"/>
          <w:szCs w:val="24"/>
        </w:rPr>
        <w:t xml:space="preserve"> to include only those </w:t>
      </w:r>
      <w:r w:rsidR="00B669AC">
        <w:rPr>
          <w:rFonts w:ascii="Times New Roman" w:hAnsi="Times New Roman" w:cs="Times New Roman"/>
          <w:sz w:val="24"/>
          <w:szCs w:val="24"/>
        </w:rPr>
        <w:t>configurations possible under the constraint (e.g., configurations with less than the number in the dataset)</w:t>
      </w:r>
      <w:r w:rsidR="00B669AC" w:rsidRPr="00E37E04">
        <w:rPr>
          <w:rFonts w:ascii="Times New Roman" w:hAnsi="Times New Roman" w:cs="Times New Roman"/>
          <w:sz w:val="24"/>
          <w:szCs w:val="24"/>
        </w:rPr>
        <w:t>. The accuracy-maximizing point is then selected from the subspace, rather than the full space, to reflect a point feasible within the data limitations. The optimization then continues as above.</w:t>
      </w:r>
      <w:r w:rsidR="00AD4DB0" w:rsidRPr="00E37E04">
        <w:rPr>
          <w:rFonts w:ascii="Times New Roman" w:hAnsi="Times New Roman" w:cs="Times New Roman"/>
          <w:sz w:val="24"/>
          <w:szCs w:val="24"/>
        </w:rPr>
        <w:t xml:space="preserve"> </w:t>
      </w:r>
    </w:p>
    <w:p w14:paraId="3E9C3408" w14:textId="1EED568F" w:rsidR="00F94FEE" w:rsidRPr="00E37E04" w:rsidRDefault="00AC34D2" w:rsidP="00DA1171">
      <w:pPr>
        <w:pStyle w:val="BodyText"/>
        <w:spacing w:before="0" w:after="0" w:line="240" w:lineRule="auto"/>
        <w:ind w:firstLine="720"/>
        <w:rPr>
          <w:rFonts w:ascii="Times New Roman" w:hAnsi="Times New Roman" w:cs="Times New Roman"/>
          <w:sz w:val="24"/>
          <w:szCs w:val="24"/>
        </w:rPr>
      </w:pPr>
      <w:r w:rsidRPr="00E37E04">
        <w:rPr>
          <w:rFonts w:ascii="Times New Roman" w:hAnsi="Times New Roman" w:cs="Times New Roman"/>
          <w:sz w:val="24"/>
          <w:szCs w:val="24"/>
        </w:rPr>
        <w:t xml:space="preserve">It can also be useful to place a hard maximum bound on the execution time or cost of the SDM. </w:t>
      </w:r>
      <w:r w:rsidR="001D5703" w:rsidRPr="00E37E04">
        <w:rPr>
          <w:rFonts w:ascii="Times New Roman" w:hAnsi="Times New Roman" w:cs="Times New Roman"/>
          <w:sz w:val="24"/>
          <w:szCs w:val="24"/>
        </w:rPr>
        <w:t>For example, consider a cloud-based SDM a</w:t>
      </w:r>
      <w:r w:rsidR="00AD4DB0" w:rsidRPr="00E37E04">
        <w:rPr>
          <w:rFonts w:ascii="Times New Roman" w:hAnsi="Times New Roman" w:cs="Times New Roman"/>
          <w:sz w:val="24"/>
          <w:szCs w:val="24"/>
        </w:rPr>
        <w:t>pplication that computes</w:t>
      </w:r>
      <w:r w:rsidR="001D5703" w:rsidRPr="00E37E04">
        <w:rPr>
          <w:rFonts w:ascii="Times New Roman" w:hAnsi="Times New Roman" w:cs="Times New Roman"/>
          <w:sz w:val="24"/>
          <w:szCs w:val="24"/>
        </w:rPr>
        <w:t xml:space="preserve"> S</w:t>
      </w:r>
      <w:r w:rsidR="00AD4DB0" w:rsidRPr="00E37E04">
        <w:rPr>
          <w:rFonts w:ascii="Times New Roman" w:hAnsi="Times New Roman" w:cs="Times New Roman"/>
          <w:sz w:val="24"/>
          <w:szCs w:val="24"/>
        </w:rPr>
        <w:t xml:space="preserve">DMs for arbitrary datasets remotely and returns the results to </w:t>
      </w:r>
      <w:r w:rsidR="00B669AC">
        <w:rPr>
          <w:rFonts w:ascii="Times New Roman" w:hAnsi="Times New Roman" w:cs="Times New Roman"/>
          <w:sz w:val="24"/>
          <w:szCs w:val="24"/>
        </w:rPr>
        <w:t>a</w:t>
      </w:r>
      <w:r w:rsidR="001D5703" w:rsidRPr="00E37E04">
        <w:rPr>
          <w:rFonts w:ascii="Times New Roman" w:hAnsi="Times New Roman" w:cs="Times New Roman"/>
          <w:sz w:val="24"/>
          <w:szCs w:val="24"/>
        </w:rPr>
        <w:t xml:space="preserve"> client over the Internet.  Users of</w:t>
      </w:r>
      <w:r w:rsidRPr="00E37E04">
        <w:rPr>
          <w:rFonts w:ascii="Times New Roman" w:hAnsi="Times New Roman" w:cs="Times New Roman"/>
          <w:sz w:val="24"/>
          <w:szCs w:val="24"/>
        </w:rPr>
        <w:t xml:space="preserve"> interactive web applications are apt to loose interest and turn their attention to other tasks if the application takes </w:t>
      </w:r>
      <w:r w:rsidR="00AD4DB0" w:rsidRPr="00E37E04">
        <w:rPr>
          <w:rFonts w:ascii="Times New Roman" w:hAnsi="Times New Roman" w:cs="Times New Roman"/>
          <w:sz w:val="24"/>
          <w:szCs w:val="24"/>
        </w:rPr>
        <w:t>more than several seconds to respond</w:t>
      </w:r>
      <w:r w:rsidRPr="00E37E04">
        <w:rPr>
          <w:rFonts w:ascii="Times New Roman" w:hAnsi="Times New Roman" w:cs="Times New Roman"/>
          <w:sz w:val="24"/>
          <w:szCs w:val="24"/>
        </w:rPr>
        <w:t xml:space="preserve"> (Roth, 2013). </w:t>
      </w:r>
      <w:r w:rsidR="001D5703" w:rsidRPr="00E37E04">
        <w:rPr>
          <w:rFonts w:ascii="Times New Roman" w:hAnsi="Times New Roman" w:cs="Times New Roman"/>
          <w:sz w:val="24"/>
          <w:szCs w:val="24"/>
        </w:rPr>
        <w:t xml:space="preserve">If a maximum-accuracy experiment for </w:t>
      </w:r>
      <w:r w:rsidRPr="00E37E04">
        <w:rPr>
          <w:rFonts w:ascii="Times New Roman" w:hAnsi="Times New Roman" w:cs="Times New Roman"/>
          <w:sz w:val="24"/>
          <w:szCs w:val="24"/>
        </w:rPr>
        <w:t xml:space="preserve">GBM-BRT </w:t>
      </w:r>
      <w:r w:rsidR="001D5703" w:rsidRPr="00E37E04">
        <w:rPr>
          <w:rFonts w:ascii="Times New Roman" w:hAnsi="Times New Roman" w:cs="Times New Roman"/>
          <w:sz w:val="24"/>
          <w:szCs w:val="24"/>
        </w:rPr>
        <w:t>is requested</w:t>
      </w:r>
      <w:r w:rsidRPr="00E37E04">
        <w:rPr>
          <w:rFonts w:ascii="Times New Roman" w:hAnsi="Times New Roman" w:cs="Times New Roman"/>
          <w:sz w:val="24"/>
          <w:szCs w:val="24"/>
        </w:rPr>
        <w:t xml:space="preserve">, </w:t>
      </w:r>
      <w:r w:rsidR="001D5703" w:rsidRPr="00E37E04">
        <w:rPr>
          <w:rFonts w:ascii="Times New Roman" w:hAnsi="Times New Roman" w:cs="Times New Roman"/>
          <w:sz w:val="24"/>
          <w:szCs w:val="24"/>
        </w:rPr>
        <w:t xml:space="preserve">the </w:t>
      </w:r>
      <w:r w:rsidR="00AD4DB0" w:rsidRPr="00E37E04">
        <w:rPr>
          <w:rFonts w:ascii="Times New Roman" w:hAnsi="Times New Roman" w:cs="Times New Roman"/>
          <w:sz w:val="24"/>
          <w:szCs w:val="24"/>
        </w:rPr>
        <w:t>client faces a response time</w:t>
      </w:r>
      <w:r w:rsidR="001D5703" w:rsidRPr="00E37E04">
        <w:rPr>
          <w:rFonts w:ascii="Times New Roman" w:hAnsi="Times New Roman" w:cs="Times New Roman"/>
          <w:sz w:val="24"/>
          <w:szCs w:val="24"/>
        </w:rPr>
        <w:t xml:space="preserve"> </w:t>
      </w:r>
      <w:r w:rsidR="00AD4DB0" w:rsidRPr="00E37E04">
        <w:rPr>
          <w:rFonts w:ascii="Times New Roman" w:hAnsi="Times New Roman" w:cs="Times New Roman"/>
          <w:sz w:val="24"/>
          <w:szCs w:val="24"/>
        </w:rPr>
        <w:t>of over</w:t>
      </w:r>
      <w:r w:rsidR="001D5703" w:rsidRPr="00E37E04">
        <w:rPr>
          <w:rFonts w:ascii="Times New Roman" w:hAnsi="Times New Roman" w:cs="Times New Roman"/>
          <w:sz w:val="24"/>
          <w:szCs w:val="24"/>
        </w:rPr>
        <w:t xml:space="preserve"> 1 hour and would quickly stop </w:t>
      </w:r>
      <w:r w:rsidR="00B669AC">
        <w:rPr>
          <w:rFonts w:ascii="Times New Roman" w:hAnsi="Times New Roman" w:cs="Times New Roman"/>
          <w:sz w:val="24"/>
          <w:szCs w:val="24"/>
        </w:rPr>
        <w:t>interacting with</w:t>
      </w:r>
      <w:r w:rsidR="001D5703" w:rsidRPr="00E37E04">
        <w:rPr>
          <w:rFonts w:ascii="Times New Roman" w:hAnsi="Times New Roman" w:cs="Times New Roman"/>
          <w:sz w:val="24"/>
          <w:szCs w:val="24"/>
        </w:rPr>
        <w:t xml:space="preserve"> the application.</w:t>
      </w:r>
      <w:r w:rsidRPr="00E37E04">
        <w:rPr>
          <w:rFonts w:ascii="Times New Roman" w:hAnsi="Times New Roman" w:cs="Times New Roman"/>
          <w:sz w:val="24"/>
          <w:szCs w:val="24"/>
        </w:rPr>
        <w:t xml:space="preserve"> It would benefit the </w:t>
      </w:r>
      <w:r w:rsidR="001D5703" w:rsidRPr="00E37E04">
        <w:rPr>
          <w:rFonts w:ascii="Times New Roman" w:hAnsi="Times New Roman" w:cs="Times New Roman"/>
          <w:sz w:val="24"/>
          <w:szCs w:val="24"/>
        </w:rPr>
        <w:t>application developer</w:t>
      </w:r>
      <w:r w:rsidRPr="00E37E04">
        <w:rPr>
          <w:rFonts w:ascii="Times New Roman" w:hAnsi="Times New Roman" w:cs="Times New Roman"/>
          <w:sz w:val="24"/>
          <w:szCs w:val="24"/>
        </w:rPr>
        <w:t xml:space="preserve">, then, to limit the time it takes to complete the model </w:t>
      </w:r>
      <w:r w:rsidR="00B669AC">
        <w:rPr>
          <w:rFonts w:ascii="Times New Roman" w:hAnsi="Times New Roman" w:cs="Times New Roman"/>
          <w:sz w:val="24"/>
          <w:szCs w:val="24"/>
        </w:rPr>
        <w:t xml:space="preserve">run </w:t>
      </w:r>
      <w:r w:rsidRPr="00E37E04">
        <w:rPr>
          <w:rFonts w:ascii="Times New Roman" w:hAnsi="Times New Roman" w:cs="Times New Roman"/>
          <w:sz w:val="24"/>
          <w:szCs w:val="24"/>
        </w:rPr>
        <w:t xml:space="preserve">so that (a) their costs are minimized and (b) they retain the user’s interest and business. </w:t>
      </w:r>
      <w:r w:rsidR="00B669AC">
        <w:rPr>
          <w:rFonts w:ascii="Times New Roman" w:hAnsi="Times New Roman" w:cs="Times New Roman"/>
          <w:sz w:val="24"/>
          <w:szCs w:val="24"/>
        </w:rPr>
        <w:t>To accomplish this</w:t>
      </w:r>
      <w:r w:rsidR="00B669AC" w:rsidRPr="00E37E04">
        <w:rPr>
          <w:rFonts w:ascii="Times New Roman" w:hAnsi="Times New Roman" w:cs="Times New Roman"/>
          <w:sz w:val="24"/>
          <w:szCs w:val="24"/>
        </w:rPr>
        <w:t xml:space="preserve">, a large set of </w:t>
      </w:r>
      <w:r w:rsidR="00B669AC">
        <w:rPr>
          <w:rFonts w:ascii="Times New Roman" w:hAnsi="Times New Roman" w:cs="Times New Roman"/>
          <w:sz w:val="24"/>
          <w:szCs w:val="24"/>
        </w:rPr>
        <w:t>potential</w:t>
      </w:r>
      <w:r w:rsidR="00B669AC" w:rsidRPr="00E37E04">
        <w:rPr>
          <w:rFonts w:ascii="Times New Roman" w:hAnsi="Times New Roman" w:cs="Times New Roman"/>
          <w:sz w:val="24"/>
          <w:szCs w:val="24"/>
        </w:rPr>
        <w:t xml:space="preserve"> configurations is </w:t>
      </w:r>
      <w:r w:rsidR="00B669AC">
        <w:rPr>
          <w:rFonts w:ascii="Times New Roman" w:hAnsi="Times New Roman" w:cs="Times New Roman"/>
          <w:sz w:val="24"/>
          <w:szCs w:val="24"/>
        </w:rPr>
        <w:t>generated</w:t>
      </w:r>
      <w:r w:rsidR="00B669AC" w:rsidRPr="00E37E04">
        <w:rPr>
          <w:rFonts w:ascii="Times New Roman" w:hAnsi="Times New Roman" w:cs="Times New Roman"/>
          <w:sz w:val="24"/>
          <w:szCs w:val="24"/>
        </w:rPr>
        <w:t xml:space="preserve"> and the runtime for each is predicted using the performance model. Those configurations that have predicted runtimes that fall within the constraint are fed into the accuracy model. These results are then sorted by accuracy to yield an estimate of the highest-accuracy configuration that would fall below the runtime threshold. By constraining the optimal with a hard maximum bound on the time it takes to compute the model, the management can provision the cheapest resources, return results of high accuracy, and continue to keep their audience engaged.</w:t>
      </w:r>
    </w:p>
    <w:p w14:paraId="25840059" w14:textId="5136F815" w:rsidR="00B85D2C" w:rsidRPr="00E37E04" w:rsidRDefault="00B85D2C" w:rsidP="00DA1171">
      <w:pPr>
        <w:pStyle w:val="BodyText"/>
        <w:spacing w:before="0" w:after="0" w:line="240" w:lineRule="auto"/>
        <w:ind w:firstLine="720"/>
        <w:rPr>
          <w:ins w:id="72" w:author="Jack W Williams" w:date="2017-02-27T16:59:00Z"/>
          <w:rFonts w:ascii="Times New Roman" w:hAnsi="Times New Roman" w:cs="Times New Roman"/>
          <w:sz w:val="24"/>
          <w:szCs w:val="24"/>
        </w:rPr>
      </w:pPr>
      <w:r w:rsidRPr="00E37E04">
        <w:rPr>
          <w:rFonts w:ascii="Times New Roman" w:hAnsi="Times New Roman" w:cs="Times New Roman"/>
          <w:sz w:val="24"/>
          <w:szCs w:val="24"/>
        </w:rPr>
        <w:t xml:space="preserve">Another potential extension of this work </w:t>
      </w:r>
      <w:r w:rsidR="00AD4DB0" w:rsidRPr="00E37E04">
        <w:rPr>
          <w:rFonts w:ascii="Times New Roman" w:hAnsi="Times New Roman" w:cs="Times New Roman"/>
          <w:sz w:val="24"/>
          <w:szCs w:val="24"/>
        </w:rPr>
        <w:t>is</w:t>
      </w:r>
      <w:r w:rsidRPr="00E37E04">
        <w:rPr>
          <w:rFonts w:ascii="Times New Roman" w:hAnsi="Times New Roman" w:cs="Times New Roman"/>
          <w:sz w:val="24"/>
          <w:szCs w:val="24"/>
        </w:rPr>
        <w:t xml:space="preserve"> weighted optimization to preferentially </w:t>
      </w:r>
      <w:r w:rsidR="00AD4DB0" w:rsidRPr="00E37E04">
        <w:rPr>
          <w:rFonts w:ascii="Times New Roman" w:hAnsi="Times New Roman" w:cs="Times New Roman"/>
          <w:sz w:val="24"/>
          <w:szCs w:val="24"/>
        </w:rPr>
        <w:t>influence</w:t>
      </w:r>
      <w:r w:rsidRPr="00E37E04">
        <w:rPr>
          <w:rFonts w:ascii="Times New Roman" w:hAnsi="Times New Roman" w:cs="Times New Roman"/>
          <w:sz w:val="24"/>
          <w:szCs w:val="24"/>
        </w:rPr>
        <w:t xml:space="preserve"> one or two of the three components included in the determination of the optimal clusters. </w:t>
      </w:r>
      <w:r w:rsidR="00AD4DB0" w:rsidRPr="00E37E04">
        <w:rPr>
          <w:rFonts w:ascii="Times New Roman" w:hAnsi="Times New Roman" w:cs="Times New Roman"/>
          <w:sz w:val="24"/>
          <w:szCs w:val="24"/>
        </w:rPr>
        <w:t xml:space="preserve">In a standard </w:t>
      </w:r>
      <w:r w:rsidRPr="00E37E04">
        <w:rPr>
          <w:rFonts w:ascii="Times New Roman" w:hAnsi="Times New Roman" w:cs="Times New Roman"/>
          <w:sz w:val="24"/>
          <w:szCs w:val="24"/>
        </w:rPr>
        <w:t>optimization, run time, run cost, and prediction uncertainty are all weighted equally.  However, a gi</w:t>
      </w:r>
      <w:r w:rsidR="00A70C44" w:rsidRPr="00E37E04">
        <w:rPr>
          <w:rFonts w:ascii="Times New Roman" w:hAnsi="Times New Roman" w:cs="Times New Roman"/>
          <w:sz w:val="24"/>
          <w:szCs w:val="24"/>
        </w:rPr>
        <w:t xml:space="preserve">ven researcher may care different amounts about each of these axes. For example, she may care most about achieving low-cost, </w:t>
      </w:r>
      <w:r w:rsidR="00AD4DB0" w:rsidRPr="00E37E04">
        <w:rPr>
          <w:rFonts w:ascii="Times New Roman" w:hAnsi="Times New Roman" w:cs="Times New Roman"/>
          <w:sz w:val="24"/>
          <w:szCs w:val="24"/>
        </w:rPr>
        <w:t xml:space="preserve">next about the level of certainty </w:t>
      </w:r>
      <w:r w:rsidR="00AD4DB0" w:rsidRPr="00E37E04">
        <w:rPr>
          <w:rFonts w:ascii="Times New Roman" w:hAnsi="Times New Roman" w:cs="Times New Roman"/>
          <w:sz w:val="24"/>
          <w:szCs w:val="24"/>
        </w:rPr>
        <w:lastRenderedPageBreak/>
        <w:t>on the prediction</w:t>
      </w:r>
      <w:r w:rsidR="00A70C44" w:rsidRPr="00E37E04">
        <w:rPr>
          <w:rFonts w:ascii="Times New Roman" w:hAnsi="Times New Roman" w:cs="Times New Roman"/>
          <w:sz w:val="24"/>
          <w:szCs w:val="24"/>
        </w:rPr>
        <w:t xml:space="preserve">, and finally about the time it takes to complete the modeling. Weighting each axis would allow the user </w:t>
      </w:r>
      <w:r w:rsidR="007A02F4" w:rsidRPr="00E37E04">
        <w:rPr>
          <w:rFonts w:ascii="Times New Roman" w:hAnsi="Times New Roman" w:cs="Times New Roman"/>
          <w:sz w:val="24"/>
          <w:szCs w:val="24"/>
        </w:rPr>
        <w:t>customize the optimization to meet her own needs</w:t>
      </w:r>
      <w:r w:rsidR="00A70C44" w:rsidRPr="00E37E04">
        <w:rPr>
          <w:rFonts w:ascii="Times New Roman" w:hAnsi="Times New Roman" w:cs="Times New Roman"/>
          <w:sz w:val="24"/>
          <w:szCs w:val="24"/>
        </w:rPr>
        <w:t>.</w:t>
      </w:r>
    </w:p>
    <w:p w14:paraId="22A9FFB3" w14:textId="77777777" w:rsidR="001355CF" w:rsidRPr="00E37E04" w:rsidRDefault="001355CF" w:rsidP="00DA1171">
      <w:pPr>
        <w:pStyle w:val="BodyText"/>
        <w:spacing w:before="0" w:after="0" w:line="240" w:lineRule="auto"/>
        <w:ind w:firstLine="720"/>
        <w:rPr>
          <w:rFonts w:ascii="Times New Roman" w:hAnsi="Times New Roman" w:cs="Times New Roman"/>
          <w:sz w:val="24"/>
          <w:szCs w:val="24"/>
        </w:rPr>
      </w:pPr>
    </w:p>
    <w:p w14:paraId="4D483338" w14:textId="6AA13D9A" w:rsidR="00F94FEE" w:rsidRPr="001A4B99" w:rsidRDefault="00AC34D2" w:rsidP="00A20E63">
      <w:pPr>
        <w:pStyle w:val="Heading2"/>
      </w:pPr>
      <w:bookmarkStart w:id="73" w:name="cloud-computings-role"/>
      <w:bookmarkStart w:id="74" w:name="_Toc351117868"/>
      <w:bookmarkEnd w:id="73"/>
      <w:r w:rsidRPr="001A4B99">
        <w:t>Cloud Computing</w:t>
      </w:r>
      <w:r w:rsidR="00D75232" w:rsidRPr="001A4B99">
        <w:t xml:space="preserve"> in Biodiversity Modeling</w:t>
      </w:r>
      <w:r w:rsidR="005B02BE" w:rsidRPr="001A4B99">
        <w:t>: Recommendations and Prospects</w:t>
      </w:r>
      <w:bookmarkEnd w:id="74"/>
    </w:p>
    <w:p w14:paraId="78B386CC" w14:textId="4A7F8242" w:rsidR="00C05061" w:rsidRDefault="00C05061" w:rsidP="00DA1171">
      <w:pPr>
        <w:pStyle w:val="BodyText"/>
        <w:spacing w:before="0" w:after="0"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The observations of collected here </w:t>
      </w:r>
      <w:r w:rsidRPr="00E37E04">
        <w:rPr>
          <w:rFonts w:ascii="Times New Roman" w:hAnsi="Times New Roman" w:cs="Times New Roman"/>
          <w:sz w:val="24"/>
          <w:szCs w:val="24"/>
        </w:rPr>
        <w:t>suggest fairly sho</w:t>
      </w:r>
      <w:r>
        <w:rPr>
          <w:rFonts w:ascii="Times New Roman" w:hAnsi="Times New Roman" w:cs="Times New Roman"/>
          <w:sz w:val="24"/>
          <w:szCs w:val="24"/>
        </w:rPr>
        <w:t>rt runtimes and very low costs. Even t</w:t>
      </w:r>
      <w:r w:rsidRPr="00E37E04">
        <w:rPr>
          <w:rFonts w:ascii="Times New Roman" w:hAnsi="Times New Roman" w:cs="Times New Roman"/>
          <w:sz w:val="24"/>
          <w:szCs w:val="24"/>
        </w:rPr>
        <w:t>he longest observations of runtime are only several hours, far short of the several weeks reported by Elith et al. (2006). However, as data volumes grow and modeling approaches</w:t>
      </w:r>
      <w:r>
        <w:rPr>
          <w:rFonts w:ascii="Times New Roman" w:hAnsi="Times New Roman" w:cs="Times New Roman"/>
          <w:sz w:val="24"/>
          <w:szCs w:val="24"/>
        </w:rPr>
        <w:t xml:space="preserve"> to biodiversity problems</w:t>
      </w:r>
      <w:r w:rsidRPr="00E37E04">
        <w:rPr>
          <w:rFonts w:ascii="Times New Roman" w:hAnsi="Times New Roman" w:cs="Times New Roman"/>
          <w:sz w:val="24"/>
          <w:szCs w:val="24"/>
        </w:rPr>
        <w:t xml:space="preserve"> become more common, even these short runtimes become formidable. Many studies now model hundred</w:t>
      </w:r>
      <w:r>
        <w:rPr>
          <w:rFonts w:ascii="Times New Roman" w:hAnsi="Times New Roman" w:cs="Times New Roman"/>
          <w:sz w:val="24"/>
          <w:szCs w:val="24"/>
        </w:rPr>
        <w:t>s</w:t>
      </w:r>
      <w:r w:rsidRPr="00E37E04">
        <w:rPr>
          <w:rFonts w:ascii="Times New Roman" w:hAnsi="Times New Roman" w:cs="Times New Roman"/>
          <w:sz w:val="24"/>
          <w:szCs w:val="24"/>
        </w:rPr>
        <w:t xml:space="preserve"> or even thousands of species (e.g., Rezende et al., 2015). Some projects attempt to model entire biotas; for example, Candela et al. (2013) describe routinely modeling and mapping distributions of over 11,000 marine species. Most contemporary SDM studies use multiple model classes, predict to multiple time periods, and use multiple climate scenarios. When fitting multiple models for thousands of taxa, spending several hours for each model is not feasible. Therefore, while the individual results presented here may seem small, they add up quickly for all but the smallest modeling activities typical in contemporary SDM literature.</w:t>
      </w:r>
    </w:p>
    <w:p w14:paraId="65E1D823" w14:textId="1CBE8EE8" w:rsidR="00F94FEE" w:rsidRPr="00E37E04" w:rsidRDefault="0052332C" w:rsidP="00DA1171">
      <w:pPr>
        <w:pStyle w:val="FirstParagraph"/>
        <w:spacing w:before="0" w:after="0" w:line="240" w:lineRule="auto"/>
        <w:ind w:firstLine="720"/>
        <w:rPr>
          <w:rFonts w:ascii="Times New Roman" w:hAnsi="Times New Roman" w:cs="Times New Roman"/>
          <w:sz w:val="24"/>
          <w:szCs w:val="24"/>
        </w:rPr>
      </w:pPr>
      <w:r w:rsidRPr="00E37E04">
        <w:rPr>
          <w:rFonts w:ascii="Times New Roman" w:hAnsi="Times New Roman" w:cs="Times New Roman"/>
          <w:sz w:val="24"/>
          <w:szCs w:val="24"/>
        </w:rPr>
        <w:t>T</w:t>
      </w:r>
      <w:r w:rsidR="00AC34D2" w:rsidRPr="00E37E04">
        <w:rPr>
          <w:rFonts w:ascii="Times New Roman" w:hAnsi="Times New Roman" w:cs="Times New Roman"/>
          <w:sz w:val="24"/>
          <w:szCs w:val="24"/>
        </w:rPr>
        <w:t xml:space="preserve">he relatively minor contributions </w:t>
      </w:r>
      <w:r w:rsidRPr="00E37E04">
        <w:rPr>
          <w:rFonts w:ascii="Times New Roman" w:hAnsi="Times New Roman" w:cs="Times New Roman"/>
          <w:sz w:val="24"/>
          <w:szCs w:val="24"/>
        </w:rPr>
        <w:t>of</w:t>
      </w:r>
      <w:r w:rsidR="00AC34D2" w:rsidRPr="00E37E04">
        <w:rPr>
          <w:rFonts w:ascii="Times New Roman" w:hAnsi="Times New Roman" w:cs="Times New Roman"/>
          <w:sz w:val="24"/>
          <w:szCs w:val="24"/>
        </w:rPr>
        <w:t xml:space="preserve"> hardware to model execution time, </w:t>
      </w:r>
      <w:r w:rsidRPr="00E37E04">
        <w:rPr>
          <w:rFonts w:ascii="Times New Roman" w:hAnsi="Times New Roman" w:cs="Times New Roman"/>
          <w:sz w:val="24"/>
          <w:szCs w:val="24"/>
        </w:rPr>
        <w:t xml:space="preserve">suggest that the sequential models may not be </w:t>
      </w:r>
      <w:r w:rsidR="00AC34D2" w:rsidRPr="00E37E04">
        <w:rPr>
          <w:rFonts w:ascii="Times New Roman" w:hAnsi="Times New Roman" w:cs="Times New Roman"/>
          <w:sz w:val="24"/>
          <w:szCs w:val="24"/>
        </w:rPr>
        <w:t xml:space="preserve">good candidates </w:t>
      </w:r>
      <w:r w:rsidRPr="00E37E04">
        <w:rPr>
          <w:rFonts w:ascii="Times New Roman" w:hAnsi="Times New Roman" w:cs="Times New Roman"/>
          <w:sz w:val="24"/>
          <w:szCs w:val="24"/>
        </w:rPr>
        <w:t xml:space="preserve">for a transition </w:t>
      </w:r>
      <w:r w:rsidR="00AC34D2" w:rsidRPr="00E37E04">
        <w:rPr>
          <w:rFonts w:ascii="Times New Roman" w:hAnsi="Times New Roman" w:cs="Times New Roman"/>
          <w:sz w:val="24"/>
          <w:szCs w:val="24"/>
        </w:rPr>
        <w:t xml:space="preserve">to the pay-as-you-go, utility model of cloud computing. Because GAM, GBM-BRT, and MARS </w:t>
      </w:r>
      <w:r w:rsidRPr="00E37E04">
        <w:rPr>
          <w:rFonts w:ascii="Times New Roman" w:hAnsi="Times New Roman" w:cs="Times New Roman"/>
          <w:sz w:val="24"/>
          <w:szCs w:val="24"/>
        </w:rPr>
        <w:t>are all optimized</w:t>
      </w:r>
      <w:r w:rsidR="00AC34D2" w:rsidRPr="00E37E04">
        <w:rPr>
          <w:rFonts w:ascii="Times New Roman" w:hAnsi="Times New Roman" w:cs="Times New Roman"/>
          <w:sz w:val="24"/>
          <w:szCs w:val="24"/>
        </w:rPr>
        <w:t xml:space="preserve"> </w:t>
      </w:r>
      <w:r w:rsidRPr="00E37E04">
        <w:rPr>
          <w:rFonts w:ascii="Times New Roman" w:hAnsi="Times New Roman" w:cs="Times New Roman"/>
          <w:sz w:val="24"/>
          <w:szCs w:val="24"/>
        </w:rPr>
        <w:t xml:space="preserve">with </w:t>
      </w:r>
      <w:r w:rsidR="00AC34D2" w:rsidRPr="00E37E04">
        <w:rPr>
          <w:rFonts w:ascii="Times New Roman" w:hAnsi="Times New Roman" w:cs="Times New Roman"/>
          <w:sz w:val="24"/>
          <w:szCs w:val="24"/>
        </w:rPr>
        <w:t>configurations</w:t>
      </w:r>
      <w:r w:rsidRPr="00E37E04">
        <w:rPr>
          <w:rFonts w:ascii="Times New Roman" w:hAnsi="Times New Roman" w:cs="Times New Roman"/>
          <w:sz w:val="24"/>
          <w:szCs w:val="24"/>
        </w:rPr>
        <w:t xml:space="preserve"> of few cores and low memory</w:t>
      </w:r>
      <w:r w:rsidR="00AC34D2" w:rsidRPr="00E37E04">
        <w:rPr>
          <w:rFonts w:ascii="Times New Roman" w:hAnsi="Times New Roman" w:cs="Times New Roman"/>
          <w:sz w:val="24"/>
          <w:szCs w:val="24"/>
        </w:rPr>
        <w:t xml:space="preserve">, it </w:t>
      </w:r>
      <w:r w:rsidRPr="00E37E04">
        <w:rPr>
          <w:rFonts w:ascii="Times New Roman" w:hAnsi="Times New Roman" w:cs="Times New Roman"/>
          <w:sz w:val="24"/>
          <w:szCs w:val="24"/>
        </w:rPr>
        <w:t>may</w:t>
      </w:r>
      <w:r w:rsidR="00AC34D2" w:rsidRPr="00E37E04">
        <w:rPr>
          <w:rFonts w:ascii="Times New Roman" w:hAnsi="Times New Roman" w:cs="Times New Roman"/>
          <w:sz w:val="24"/>
          <w:szCs w:val="24"/>
        </w:rPr>
        <w:t xml:space="preserve"> not benefit the </w:t>
      </w:r>
      <w:r w:rsidRPr="00E37E04">
        <w:rPr>
          <w:rFonts w:ascii="Times New Roman" w:hAnsi="Times New Roman" w:cs="Times New Roman"/>
          <w:sz w:val="24"/>
          <w:szCs w:val="24"/>
        </w:rPr>
        <w:t>model user</w:t>
      </w:r>
      <w:r w:rsidR="00AC34D2" w:rsidRPr="00E37E04">
        <w:rPr>
          <w:rFonts w:ascii="Times New Roman" w:hAnsi="Times New Roman" w:cs="Times New Roman"/>
          <w:sz w:val="24"/>
          <w:szCs w:val="24"/>
        </w:rPr>
        <w:t xml:space="preserve"> to </w:t>
      </w:r>
      <w:r w:rsidRPr="00E37E04">
        <w:rPr>
          <w:rFonts w:ascii="Times New Roman" w:hAnsi="Times New Roman" w:cs="Times New Roman"/>
          <w:sz w:val="24"/>
          <w:szCs w:val="24"/>
        </w:rPr>
        <w:t>cloud-enable these SDMs</w:t>
      </w:r>
      <w:r w:rsidR="00AC34D2" w:rsidRPr="00E37E04">
        <w:rPr>
          <w:rFonts w:ascii="Times New Roman" w:hAnsi="Times New Roman" w:cs="Times New Roman"/>
          <w:sz w:val="24"/>
          <w:szCs w:val="24"/>
        </w:rPr>
        <w:t xml:space="preserve">. Rather, the user is </w:t>
      </w:r>
      <w:r w:rsidRPr="00E37E04">
        <w:rPr>
          <w:rFonts w:ascii="Times New Roman" w:hAnsi="Times New Roman" w:cs="Times New Roman"/>
          <w:sz w:val="24"/>
          <w:szCs w:val="24"/>
        </w:rPr>
        <w:t>likely better</w:t>
      </w:r>
      <w:r w:rsidR="00AC34D2" w:rsidRPr="00E37E04">
        <w:rPr>
          <w:rFonts w:ascii="Times New Roman" w:hAnsi="Times New Roman" w:cs="Times New Roman"/>
          <w:sz w:val="24"/>
          <w:szCs w:val="24"/>
        </w:rPr>
        <w:t xml:space="preserve"> off using the </w:t>
      </w:r>
      <w:r w:rsidRPr="00E37E04">
        <w:rPr>
          <w:rFonts w:ascii="Times New Roman" w:hAnsi="Times New Roman" w:cs="Times New Roman"/>
          <w:sz w:val="24"/>
          <w:szCs w:val="24"/>
        </w:rPr>
        <w:t>lowest-cost hardware available</w:t>
      </w:r>
      <w:r w:rsidR="00AC34D2" w:rsidRPr="00E37E04">
        <w:rPr>
          <w:rFonts w:ascii="Times New Roman" w:hAnsi="Times New Roman" w:cs="Times New Roman"/>
          <w:sz w:val="24"/>
          <w:szCs w:val="24"/>
        </w:rPr>
        <w:t>.</w:t>
      </w:r>
      <w:r w:rsidRPr="00E37E04">
        <w:rPr>
          <w:rFonts w:ascii="Times New Roman" w:hAnsi="Times New Roman" w:cs="Times New Roman"/>
          <w:sz w:val="24"/>
          <w:szCs w:val="24"/>
        </w:rPr>
        <w:t xml:space="preserve"> Provisioning additional cores or memory is unlikely to bring returns in execution time</w:t>
      </w:r>
      <w:r w:rsidR="007A02F4" w:rsidRPr="00E37E04">
        <w:rPr>
          <w:rFonts w:ascii="Times New Roman" w:hAnsi="Times New Roman" w:cs="Times New Roman"/>
          <w:sz w:val="24"/>
          <w:szCs w:val="24"/>
        </w:rPr>
        <w:t>, reduce modeling cost, or increase prediction certainty</w:t>
      </w:r>
      <w:r w:rsidRPr="00E37E04">
        <w:rPr>
          <w:rFonts w:ascii="Times New Roman" w:hAnsi="Times New Roman" w:cs="Times New Roman"/>
          <w:sz w:val="24"/>
          <w:szCs w:val="24"/>
        </w:rPr>
        <w:t>.</w:t>
      </w:r>
      <w:r w:rsidR="007A02F4" w:rsidRPr="00E37E04">
        <w:rPr>
          <w:rFonts w:ascii="Times New Roman" w:hAnsi="Times New Roman" w:cs="Times New Roman"/>
          <w:sz w:val="24"/>
          <w:szCs w:val="24"/>
        </w:rPr>
        <w:t xml:space="preserve">  For these models, t</w:t>
      </w:r>
      <w:r w:rsidRPr="00E37E04">
        <w:rPr>
          <w:rFonts w:ascii="Times New Roman" w:hAnsi="Times New Roman" w:cs="Times New Roman"/>
          <w:sz w:val="24"/>
          <w:szCs w:val="24"/>
        </w:rPr>
        <w:t xml:space="preserve">o achieve performance gains in a cloud-based system, </w:t>
      </w:r>
      <w:r w:rsidR="007A02F4" w:rsidRPr="00E37E04">
        <w:rPr>
          <w:rFonts w:ascii="Times New Roman" w:hAnsi="Times New Roman" w:cs="Times New Roman"/>
          <w:sz w:val="24"/>
          <w:szCs w:val="24"/>
        </w:rPr>
        <w:t xml:space="preserve">a system would need to be developed that </w:t>
      </w:r>
      <w:r w:rsidRPr="00E37E04">
        <w:rPr>
          <w:rFonts w:ascii="Times New Roman" w:hAnsi="Times New Roman" w:cs="Times New Roman"/>
          <w:sz w:val="24"/>
          <w:szCs w:val="24"/>
        </w:rPr>
        <w:t>simultaneously provision</w:t>
      </w:r>
      <w:r w:rsidR="007A02F4" w:rsidRPr="00E37E04">
        <w:rPr>
          <w:rFonts w:ascii="Times New Roman" w:hAnsi="Times New Roman" w:cs="Times New Roman"/>
          <w:sz w:val="24"/>
          <w:szCs w:val="24"/>
        </w:rPr>
        <w:t>ed</w:t>
      </w:r>
      <w:r w:rsidRPr="00E37E04">
        <w:rPr>
          <w:rFonts w:ascii="Times New Roman" w:hAnsi="Times New Roman" w:cs="Times New Roman"/>
          <w:sz w:val="24"/>
          <w:szCs w:val="24"/>
        </w:rPr>
        <w:t xml:space="preserve"> multiple, isolated VM instances</w:t>
      </w:r>
      <w:r w:rsidR="007A02F4" w:rsidRPr="00E37E04">
        <w:rPr>
          <w:rFonts w:ascii="Times New Roman" w:hAnsi="Times New Roman" w:cs="Times New Roman"/>
          <w:sz w:val="24"/>
          <w:szCs w:val="24"/>
        </w:rPr>
        <w:t xml:space="preserve"> to</w:t>
      </w:r>
      <w:r w:rsidR="00AC34D2" w:rsidRPr="00E37E04">
        <w:rPr>
          <w:rFonts w:ascii="Times New Roman" w:hAnsi="Times New Roman" w:cs="Times New Roman"/>
          <w:sz w:val="24"/>
          <w:szCs w:val="24"/>
        </w:rPr>
        <w:t xml:space="preserve"> run independently, </w:t>
      </w:r>
      <w:r w:rsidR="000D7D4F">
        <w:rPr>
          <w:rFonts w:ascii="Times New Roman" w:hAnsi="Times New Roman" w:cs="Times New Roman"/>
          <w:sz w:val="24"/>
          <w:szCs w:val="24"/>
        </w:rPr>
        <w:t xml:space="preserve">each </w:t>
      </w:r>
      <w:r w:rsidR="00AC34D2" w:rsidRPr="00E37E04">
        <w:rPr>
          <w:rFonts w:ascii="Times New Roman" w:hAnsi="Times New Roman" w:cs="Times New Roman"/>
          <w:sz w:val="24"/>
          <w:szCs w:val="24"/>
        </w:rPr>
        <w:t xml:space="preserve">fitting </w:t>
      </w:r>
      <w:r w:rsidR="000D7D4F">
        <w:rPr>
          <w:rFonts w:ascii="Times New Roman" w:hAnsi="Times New Roman" w:cs="Times New Roman"/>
          <w:sz w:val="24"/>
          <w:szCs w:val="24"/>
        </w:rPr>
        <w:t xml:space="preserve">a single </w:t>
      </w:r>
      <w:r w:rsidR="00AC34D2" w:rsidRPr="00E37E04">
        <w:rPr>
          <w:rFonts w:ascii="Times New Roman" w:hAnsi="Times New Roman" w:cs="Times New Roman"/>
          <w:sz w:val="24"/>
          <w:szCs w:val="24"/>
        </w:rPr>
        <w:t xml:space="preserve">SDM. To make this work automatically, efficiently, and without error would </w:t>
      </w:r>
      <w:r w:rsidRPr="00E37E04">
        <w:rPr>
          <w:rFonts w:ascii="Times New Roman" w:hAnsi="Times New Roman" w:cs="Times New Roman"/>
          <w:sz w:val="24"/>
          <w:szCs w:val="24"/>
        </w:rPr>
        <w:t>be difficult</w:t>
      </w:r>
      <w:r w:rsidR="007A02F4" w:rsidRPr="00E37E04">
        <w:rPr>
          <w:rFonts w:ascii="Times New Roman" w:hAnsi="Times New Roman" w:cs="Times New Roman"/>
          <w:sz w:val="24"/>
          <w:szCs w:val="24"/>
        </w:rPr>
        <w:t xml:space="preserve"> and require a significant amount of technical skill</w:t>
      </w:r>
      <w:r w:rsidR="00AC34D2" w:rsidRPr="00E37E04">
        <w:rPr>
          <w:rFonts w:ascii="Times New Roman" w:hAnsi="Times New Roman" w:cs="Times New Roman"/>
          <w:sz w:val="24"/>
          <w:szCs w:val="24"/>
        </w:rPr>
        <w:t xml:space="preserve">. </w:t>
      </w:r>
    </w:p>
    <w:p w14:paraId="242DAD07" w14:textId="5122BD31" w:rsidR="00F94FEE" w:rsidRPr="00E37E04" w:rsidRDefault="0052332C" w:rsidP="00DA1171">
      <w:pPr>
        <w:pStyle w:val="BodyText"/>
        <w:spacing w:before="0" w:after="0" w:line="240" w:lineRule="auto"/>
        <w:ind w:firstLine="720"/>
        <w:rPr>
          <w:rFonts w:ascii="Times New Roman" w:hAnsi="Times New Roman" w:cs="Times New Roman"/>
          <w:sz w:val="24"/>
          <w:szCs w:val="24"/>
        </w:rPr>
      </w:pPr>
      <w:r w:rsidRPr="00E37E04">
        <w:rPr>
          <w:rFonts w:ascii="Times New Roman" w:hAnsi="Times New Roman" w:cs="Times New Roman"/>
          <w:sz w:val="24"/>
          <w:szCs w:val="24"/>
        </w:rPr>
        <w:t xml:space="preserve">RF, however, </w:t>
      </w:r>
      <w:r w:rsidR="000D7D4F">
        <w:rPr>
          <w:rFonts w:ascii="Times New Roman" w:hAnsi="Times New Roman" w:cs="Times New Roman"/>
          <w:sz w:val="24"/>
          <w:szCs w:val="24"/>
        </w:rPr>
        <w:t>may be</w:t>
      </w:r>
      <w:r w:rsidRPr="00E37E04">
        <w:rPr>
          <w:rFonts w:ascii="Times New Roman" w:hAnsi="Times New Roman" w:cs="Times New Roman"/>
          <w:sz w:val="24"/>
          <w:szCs w:val="24"/>
        </w:rPr>
        <w:t xml:space="preserve"> a good </w:t>
      </w:r>
      <w:r w:rsidR="00AC34D2" w:rsidRPr="00E37E04">
        <w:rPr>
          <w:rFonts w:ascii="Times New Roman" w:hAnsi="Times New Roman" w:cs="Times New Roman"/>
          <w:sz w:val="24"/>
          <w:szCs w:val="24"/>
        </w:rPr>
        <w:t>candidate</w:t>
      </w:r>
      <w:r w:rsidRPr="00E37E04">
        <w:rPr>
          <w:rFonts w:ascii="Times New Roman" w:hAnsi="Times New Roman" w:cs="Times New Roman"/>
          <w:sz w:val="24"/>
          <w:szCs w:val="24"/>
        </w:rPr>
        <w:t xml:space="preserve"> </w:t>
      </w:r>
      <w:r w:rsidR="00AC34D2" w:rsidRPr="00E37E04">
        <w:rPr>
          <w:rFonts w:ascii="Times New Roman" w:hAnsi="Times New Roman" w:cs="Times New Roman"/>
          <w:sz w:val="24"/>
          <w:szCs w:val="24"/>
        </w:rPr>
        <w:t xml:space="preserve">for </w:t>
      </w:r>
      <w:r w:rsidRPr="00E37E04">
        <w:rPr>
          <w:rFonts w:ascii="Times New Roman" w:hAnsi="Times New Roman" w:cs="Times New Roman"/>
          <w:sz w:val="24"/>
          <w:szCs w:val="24"/>
        </w:rPr>
        <w:t>incorporation</w:t>
      </w:r>
      <w:r w:rsidR="00AC34D2" w:rsidRPr="00E37E04">
        <w:rPr>
          <w:rFonts w:ascii="Times New Roman" w:hAnsi="Times New Roman" w:cs="Times New Roman"/>
          <w:sz w:val="24"/>
          <w:szCs w:val="24"/>
        </w:rPr>
        <w:t xml:space="preserve"> into a cloud</w:t>
      </w:r>
      <w:r w:rsidRPr="00E37E04">
        <w:rPr>
          <w:rFonts w:ascii="Times New Roman" w:hAnsi="Times New Roman" w:cs="Times New Roman"/>
          <w:sz w:val="24"/>
          <w:szCs w:val="24"/>
        </w:rPr>
        <w:t>-based</w:t>
      </w:r>
      <w:r w:rsidR="00AC34D2" w:rsidRPr="00E37E04">
        <w:rPr>
          <w:rFonts w:ascii="Times New Roman" w:hAnsi="Times New Roman" w:cs="Times New Roman"/>
          <w:sz w:val="24"/>
          <w:szCs w:val="24"/>
        </w:rPr>
        <w:t xml:space="preserve"> </w:t>
      </w:r>
      <w:r w:rsidRPr="00E37E04">
        <w:rPr>
          <w:rFonts w:ascii="Times New Roman" w:hAnsi="Times New Roman" w:cs="Times New Roman"/>
          <w:sz w:val="24"/>
          <w:szCs w:val="24"/>
        </w:rPr>
        <w:t xml:space="preserve">runtime environment </w:t>
      </w:r>
      <w:r w:rsidR="000D7D4F">
        <w:rPr>
          <w:rFonts w:ascii="Times New Roman" w:hAnsi="Times New Roman" w:cs="Times New Roman"/>
          <w:sz w:val="24"/>
          <w:szCs w:val="24"/>
        </w:rPr>
        <w:t>because of its native support for</w:t>
      </w:r>
      <w:r w:rsidRPr="00E37E04">
        <w:rPr>
          <w:rFonts w:ascii="Times New Roman" w:hAnsi="Times New Roman" w:cs="Times New Roman"/>
          <w:sz w:val="24"/>
          <w:szCs w:val="24"/>
        </w:rPr>
        <w:t xml:space="preserve"> multiple-</w:t>
      </w:r>
      <w:r w:rsidR="00AC34D2" w:rsidRPr="00E37E04">
        <w:rPr>
          <w:rFonts w:ascii="Times New Roman" w:hAnsi="Times New Roman" w:cs="Times New Roman"/>
          <w:sz w:val="24"/>
          <w:szCs w:val="24"/>
        </w:rPr>
        <w:t xml:space="preserve">CPU </w:t>
      </w:r>
      <w:r w:rsidRPr="00E37E04">
        <w:rPr>
          <w:rFonts w:ascii="Times New Roman" w:hAnsi="Times New Roman" w:cs="Times New Roman"/>
          <w:sz w:val="24"/>
          <w:szCs w:val="24"/>
        </w:rPr>
        <w:t>parallelism</w:t>
      </w:r>
      <w:r w:rsidR="00AC34D2" w:rsidRPr="00E37E04">
        <w:rPr>
          <w:rFonts w:ascii="Times New Roman" w:hAnsi="Times New Roman" w:cs="Times New Roman"/>
          <w:sz w:val="24"/>
          <w:szCs w:val="24"/>
        </w:rPr>
        <w:t xml:space="preserve">. </w:t>
      </w:r>
      <w:r w:rsidRPr="00E37E04">
        <w:rPr>
          <w:rFonts w:ascii="Times New Roman" w:hAnsi="Times New Roman" w:cs="Times New Roman"/>
          <w:sz w:val="24"/>
          <w:szCs w:val="24"/>
        </w:rPr>
        <w:t xml:space="preserve">Because RF efficiency scales with training set size, </w:t>
      </w:r>
      <w:r w:rsidR="007A02F4" w:rsidRPr="00E37E04">
        <w:rPr>
          <w:rFonts w:ascii="Times New Roman" w:hAnsi="Times New Roman" w:cs="Times New Roman"/>
          <w:sz w:val="24"/>
          <w:szCs w:val="24"/>
        </w:rPr>
        <w:t>it is</w:t>
      </w:r>
      <w:r w:rsidRPr="00E37E04">
        <w:rPr>
          <w:rFonts w:ascii="Times New Roman" w:hAnsi="Times New Roman" w:cs="Times New Roman"/>
          <w:sz w:val="24"/>
          <w:szCs w:val="24"/>
        </w:rPr>
        <w:t xml:space="preserve"> well suited to the scalability provided by the cloud. The </w:t>
      </w:r>
      <w:r w:rsidR="00AC34D2" w:rsidRPr="00E37E04">
        <w:rPr>
          <w:rFonts w:ascii="Times New Roman" w:hAnsi="Times New Roman" w:cs="Times New Roman"/>
          <w:sz w:val="24"/>
          <w:szCs w:val="24"/>
        </w:rPr>
        <w:t xml:space="preserve">ability to scale </w:t>
      </w:r>
      <w:r w:rsidRPr="00E37E04">
        <w:rPr>
          <w:rFonts w:ascii="Times New Roman" w:hAnsi="Times New Roman" w:cs="Times New Roman"/>
          <w:sz w:val="24"/>
          <w:szCs w:val="24"/>
        </w:rPr>
        <w:t>the number of CPUs based on problem-</w:t>
      </w:r>
      <w:r w:rsidR="00AC34D2" w:rsidRPr="00E37E04">
        <w:rPr>
          <w:rFonts w:ascii="Times New Roman" w:hAnsi="Times New Roman" w:cs="Times New Roman"/>
          <w:sz w:val="24"/>
          <w:szCs w:val="24"/>
        </w:rPr>
        <w:t>specific features would be helpful to model users</w:t>
      </w:r>
      <w:r w:rsidR="007A02F4" w:rsidRPr="00E37E04">
        <w:rPr>
          <w:rFonts w:ascii="Times New Roman" w:hAnsi="Times New Roman" w:cs="Times New Roman"/>
          <w:sz w:val="24"/>
          <w:szCs w:val="24"/>
        </w:rPr>
        <w:t xml:space="preserve"> interested in reducing model runtime</w:t>
      </w:r>
      <w:r w:rsidRPr="00E37E04">
        <w:rPr>
          <w:rFonts w:ascii="Times New Roman" w:hAnsi="Times New Roman" w:cs="Times New Roman"/>
          <w:sz w:val="24"/>
          <w:szCs w:val="24"/>
        </w:rPr>
        <w:t xml:space="preserve">. Public cloud providers make scalability easily, allowing users to </w:t>
      </w:r>
      <w:r w:rsidR="007A02F4" w:rsidRPr="00E37E04">
        <w:rPr>
          <w:rFonts w:ascii="Times New Roman" w:hAnsi="Times New Roman" w:cs="Times New Roman"/>
          <w:sz w:val="24"/>
          <w:szCs w:val="24"/>
        </w:rPr>
        <w:t xml:space="preserve">put </w:t>
      </w:r>
      <w:r w:rsidR="00AC34D2" w:rsidRPr="00E37E04">
        <w:rPr>
          <w:rFonts w:ascii="Times New Roman" w:hAnsi="Times New Roman" w:cs="Times New Roman"/>
          <w:sz w:val="24"/>
          <w:szCs w:val="24"/>
        </w:rPr>
        <w:t>code and programs onto a virtual hard di</w:t>
      </w:r>
      <w:r w:rsidR="007A02F4" w:rsidRPr="00E37E04">
        <w:rPr>
          <w:rFonts w:ascii="Times New Roman" w:hAnsi="Times New Roman" w:cs="Times New Roman"/>
          <w:sz w:val="24"/>
          <w:szCs w:val="24"/>
        </w:rPr>
        <w:t xml:space="preserve">sk </w:t>
      </w:r>
      <w:r w:rsidRPr="00E37E04">
        <w:rPr>
          <w:rFonts w:ascii="Times New Roman" w:hAnsi="Times New Roman" w:cs="Times New Roman"/>
          <w:sz w:val="24"/>
          <w:szCs w:val="24"/>
        </w:rPr>
        <w:t>and scaling</w:t>
      </w:r>
      <w:r w:rsidR="00AC34D2" w:rsidRPr="00E37E04">
        <w:rPr>
          <w:rFonts w:ascii="Times New Roman" w:hAnsi="Times New Roman" w:cs="Times New Roman"/>
          <w:sz w:val="24"/>
          <w:szCs w:val="24"/>
        </w:rPr>
        <w:t xml:space="preserve"> the</w:t>
      </w:r>
      <w:r w:rsidR="00113C10" w:rsidRPr="00E37E04">
        <w:rPr>
          <w:rFonts w:ascii="Times New Roman" w:hAnsi="Times New Roman" w:cs="Times New Roman"/>
          <w:sz w:val="24"/>
          <w:szCs w:val="24"/>
        </w:rPr>
        <w:t xml:space="preserve"> underlying</w:t>
      </w:r>
      <w:r w:rsidR="00AC34D2" w:rsidRPr="00E37E04">
        <w:rPr>
          <w:rFonts w:ascii="Times New Roman" w:hAnsi="Times New Roman" w:cs="Times New Roman"/>
          <w:sz w:val="24"/>
          <w:szCs w:val="24"/>
        </w:rPr>
        <w:t xml:space="preserve"> hardware conf</w:t>
      </w:r>
      <w:r w:rsidR="007A02F4" w:rsidRPr="00E37E04">
        <w:rPr>
          <w:rFonts w:ascii="Times New Roman" w:hAnsi="Times New Roman" w:cs="Times New Roman"/>
          <w:sz w:val="24"/>
          <w:szCs w:val="24"/>
        </w:rPr>
        <w:t>iguration up or down</w:t>
      </w:r>
      <w:r w:rsidR="00AC34D2" w:rsidRPr="00E37E04">
        <w:rPr>
          <w:rFonts w:ascii="Times New Roman" w:hAnsi="Times New Roman" w:cs="Times New Roman"/>
          <w:sz w:val="24"/>
          <w:szCs w:val="24"/>
        </w:rPr>
        <w:t>.</w:t>
      </w:r>
    </w:p>
    <w:p w14:paraId="0753B81E" w14:textId="51C043B2" w:rsidR="00F94FEE" w:rsidRPr="00E37E04" w:rsidRDefault="00AC34D2" w:rsidP="00DA1171">
      <w:pPr>
        <w:pStyle w:val="BodyText"/>
        <w:spacing w:before="0" w:after="0" w:line="240" w:lineRule="auto"/>
        <w:ind w:firstLine="720"/>
        <w:rPr>
          <w:ins w:id="75" w:author="Jack W Williams" w:date="2017-02-27T17:00:00Z"/>
          <w:rFonts w:ascii="Times New Roman" w:hAnsi="Times New Roman" w:cs="Times New Roman"/>
          <w:sz w:val="24"/>
          <w:szCs w:val="24"/>
        </w:rPr>
      </w:pPr>
      <w:r w:rsidRPr="00E37E04">
        <w:rPr>
          <w:rFonts w:ascii="Times New Roman" w:hAnsi="Times New Roman" w:cs="Times New Roman"/>
          <w:sz w:val="24"/>
          <w:szCs w:val="24"/>
        </w:rPr>
        <w:t xml:space="preserve">Of course, </w:t>
      </w:r>
      <w:r w:rsidR="007A02F4" w:rsidRPr="00E37E04">
        <w:rPr>
          <w:rFonts w:ascii="Times New Roman" w:hAnsi="Times New Roman" w:cs="Times New Roman"/>
          <w:sz w:val="24"/>
          <w:szCs w:val="24"/>
        </w:rPr>
        <w:t xml:space="preserve">even for RF, </w:t>
      </w:r>
      <w:r w:rsidRPr="00E37E04">
        <w:rPr>
          <w:rFonts w:ascii="Times New Roman" w:hAnsi="Times New Roman" w:cs="Times New Roman"/>
          <w:sz w:val="24"/>
          <w:szCs w:val="24"/>
        </w:rPr>
        <w:t>the difficulty of the transition to a cloud</w:t>
      </w:r>
      <w:r w:rsidR="00C05061">
        <w:rPr>
          <w:rFonts w:ascii="Times New Roman" w:hAnsi="Times New Roman" w:cs="Times New Roman"/>
          <w:sz w:val="24"/>
          <w:szCs w:val="24"/>
        </w:rPr>
        <w:t>-based solution may outweigh any</w:t>
      </w:r>
      <w:r w:rsidRPr="00E37E04">
        <w:rPr>
          <w:rFonts w:ascii="Times New Roman" w:hAnsi="Times New Roman" w:cs="Times New Roman"/>
          <w:sz w:val="24"/>
          <w:szCs w:val="24"/>
        </w:rPr>
        <w:t xml:space="preserve"> benefits, particularly for small </w:t>
      </w:r>
      <w:r w:rsidR="00113C10" w:rsidRPr="00E37E04">
        <w:rPr>
          <w:rFonts w:ascii="Times New Roman" w:hAnsi="Times New Roman" w:cs="Times New Roman"/>
          <w:sz w:val="24"/>
          <w:szCs w:val="24"/>
        </w:rPr>
        <w:t>workflows</w:t>
      </w:r>
      <w:r w:rsidRPr="00E37E04">
        <w:rPr>
          <w:rFonts w:ascii="Times New Roman" w:hAnsi="Times New Roman" w:cs="Times New Roman"/>
          <w:sz w:val="24"/>
          <w:szCs w:val="24"/>
        </w:rPr>
        <w:t xml:space="preserve">. It is not a trivial task to provision and configure virtual hardware and install and prepare modeling software effectively on a cloud </w:t>
      </w:r>
      <w:r w:rsidR="00113C10" w:rsidRPr="00E37E04">
        <w:rPr>
          <w:rFonts w:ascii="Times New Roman" w:hAnsi="Times New Roman" w:cs="Times New Roman"/>
          <w:sz w:val="24"/>
          <w:szCs w:val="24"/>
        </w:rPr>
        <w:t xml:space="preserve">instance. </w:t>
      </w:r>
      <w:r w:rsidRPr="00E37E04">
        <w:rPr>
          <w:rFonts w:ascii="Times New Roman" w:hAnsi="Times New Roman" w:cs="Times New Roman"/>
          <w:sz w:val="24"/>
          <w:szCs w:val="24"/>
        </w:rPr>
        <w:t xml:space="preserve">However, </w:t>
      </w:r>
      <w:r w:rsidR="00113C10" w:rsidRPr="00E37E04">
        <w:rPr>
          <w:rFonts w:ascii="Times New Roman" w:hAnsi="Times New Roman" w:cs="Times New Roman"/>
          <w:sz w:val="24"/>
          <w:szCs w:val="24"/>
        </w:rPr>
        <w:t>for</w:t>
      </w:r>
      <w:r w:rsidRPr="00E37E04">
        <w:rPr>
          <w:rFonts w:ascii="Times New Roman" w:hAnsi="Times New Roman" w:cs="Times New Roman"/>
          <w:sz w:val="24"/>
          <w:szCs w:val="24"/>
        </w:rPr>
        <w:t xml:space="preserve"> </w:t>
      </w:r>
      <w:r w:rsidR="00113C10" w:rsidRPr="00E37E04">
        <w:rPr>
          <w:rFonts w:ascii="Times New Roman" w:hAnsi="Times New Roman" w:cs="Times New Roman"/>
          <w:sz w:val="24"/>
          <w:szCs w:val="24"/>
        </w:rPr>
        <w:t xml:space="preserve">large </w:t>
      </w:r>
      <w:r w:rsidRPr="00E37E04">
        <w:rPr>
          <w:rFonts w:ascii="Times New Roman" w:hAnsi="Times New Roman" w:cs="Times New Roman"/>
          <w:sz w:val="24"/>
          <w:szCs w:val="24"/>
        </w:rPr>
        <w:t xml:space="preserve">modeling </w:t>
      </w:r>
      <w:r w:rsidR="00113C10" w:rsidRPr="00E37E04">
        <w:rPr>
          <w:rFonts w:ascii="Times New Roman" w:hAnsi="Times New Roman" w:cs="Times New Roman"/>
          <w:sz w:val="24"/>
          <w:szCs w:val="24"/>
        </w:rPr>
        <w:t>workflows with thousands of species and many prediction scenarios</w:t>
      </w:r>
      <w:r w:rsidRPr="00E37E04">
        <w:rPr>
          <w:rFonts w:ascii="Times New Roman" w:hAnsi="Times New Roman" w:cs="Times New Roman"/>
          <w:sz w:val="24"/>
          <w:szCs w:val="24"/>
        </w:rPr>
        <w:t>, for rese</w:t>
      </w:r>
      <w:r w:rsidR="00113C10" w:rsidRPr="00E37E04">
        <w:rPr>
          <w:rFonts w:ascii="Times New Roman" w:hAnsi="Times New Roman" w:cs="Times New Roman"/>
          <w:sz w:val="24"/>
          <w:szCs w:val="24"/>
        </w:rPr>
        <w:t>archers experienced with cloud-based VMs</w:t>
      </w:r>
      <w:r w:rsidRPr="00E37E04">
        <w:rPr>
          <w:rFonts w:ascii="Times New Roman" w:hAnsi="Times New Roman" w:cs="Times New Roman"/>
          <w:sz w:val="24"/>
          <w:szCs w:val="24"/>
        </w:rPr>
        <w:t xml:space="preserve">, or </w:t>
      </w:r>
      <w:r w:rsidR="00113C10" w:rsidRPr="00E37E04">
        <w:rPr>
          <w:rFonts w:ascii="Times New Roman" w:hAnsi="Times New Roman" w:cs="Times New Roman"/>
          <w:sz w:val="24"/>
          <w:szCs w:val="24"/>
        </w:rPr>
        <w:t xml:space="preserve">for server-based </w:t>
      </w:r>
      <w:r w:rsidRPr="00E37E04">
        <w:rPr>
          <w:rFonts w:ascii="Times New Roman" w:hAnsi="Times New Roman" w:cs="Times New Roman"/>
          <w:sz w:val="24"/>
          <w:szCs w:val="24"/>
        </w:rPr>
        <w:t xml:space="preserve">SDM </w:t>
      </w:r>
      <w:r w:rsidR="00113C10" w:rsidRPr="00E37E04">
        <w:rPr>
          <w:rFonts w:ascii="Times New Roman" w:hAnsi="Times New Roman" w:cs="Times New Roman"/>
          <w:sz w:val="24"/>
          <w:szCs w:val="24"/>
        </w:rPr>
        <w:t>geoprocessing (e.g, Souza Muñoz et al., 2009) as a service (e.g., Granell, 2013)</w:t>
      </w:r>
      <w:r w:rsidRPr="00E37E04">
        <w:rPr>
          <w:rFonts w:ascii="Times New Roman" w:hAnsi="Times New Roman" w:cs="Times New Roman"/>
          <w:sz w:val="24"/>
          <w:szCs w:val="24"/>
        </w:rPr>
        <w:t xml:space="preserve">, </w:t>
      </w:r>
      <w:r w:rsidR="00113C10" w:rsidRPr="00E37E04">
        <w:rPr>
          <w:rFonts w:ascii="Times New Roman" w:hAnsi="Times New Roman" w:cs="Times New Roman"/>
          <w:sz w:val="24"/>
          <w:szCs w:val="24"/>
        </w:rPr>
        <w:t>cost and time optimization will be helpful</w:t>
      </w:r>
      <w:r w:rsidRPr="00E37E04">
        <w:rPr>
          <w:rFonts w:ascii="Times New Roman" w:hAnsi="Times New Roman" w:cs="Times New Roman"/>
          <w:sz w:val="24"/>
          <w:szCs w:val="24"/>
        </w:rPr>
        <w:t>.</w:t>
      </w:r>
    </w:p>
    <w:p w14:paraId="7E3024D8" w14:textId="66A7F214" w:rsidR="00F94FEE" w:rsidRPr="00E37E04" w:rsidRDefault="00113C10" w:rsidP="00DA1171">
      <w:pPr>
        <w:pStyle w:val="FirstParagraph"/>
        <w:spacing w:before="0" w:after="0" w:line="240" w:lineRule="auto"/>
        <w:ind w:firstLine="720"/>
        <w:rPr>
          <w:rFonts w:ascii="Times New Roman" w:hAnsi="Times New Roman" w:cs="Times New Roman"/>
          <w:sz w:val="24"/>
          <w:szCs w:val="24"/>
        </w:rPr>
      </w:pPr>
      <w:bookmarkStart w:id="76" w:name="future-model-development"/>
      <w:bookmarkEnd w:id="76"/>
      <w:r w:rsidRPr="00E37E04">
        <w:rPr>
          <w:rFonts w:ascii="Times New Roman" w:hAnsi="Times New Roman" w:cs="Times New Roman"/>
          <w:sz w:val="24"/>
          <w:szCs w:val="24"/>
        </w:rPr>
        <w:t xml:space="preserve">The sensitivity of SDM execution time to training </w:t>
      </w:r>
      <w:r w:rsidR="00D75232" w:rsidRPr="00E37E04">
        <w:rPr>
          <w:rFonts w:ascii="Times New Roman" w:hAnsi="Times New Roman" w:cs="Times New Roman"/>
          <w:sz w:val="24"/>
          <w:szCs w:val="24"/>
        </w:rPr>
        <w:t xml:space="preserve">dataset size </w:t>
      </w:r>
      <w:r w:rsidRPr="00E37E04">
        <w:rPr>
          <w:rFonts w:ascii="Times New Roman" w:hAnsi="Times New Roman" w:cs="Times New Roman"/>
          <w:sz w:val="24"/>
          <w:szCs w:val="24"/>
        </w:rPr>
        <w:t xml:space="preserve">suggests that popular SDM algorithms like those examined here may be unable to cope with </w:t>
      </w:r>
      <w:r w:rsidR="007A02F4" w:rsidRPr="00E37E04">
        <w:rPr>
          <w:rFonts w:ascii="Times New Roman" w:hAnsi="Times New Roman" w:cs="Times New Roman"/>
          <w:sz w:val="24"/>
          <w:szCs w:val="24"/>
        </w:rPr>
        <w:t>large</w:t>
      </w:r>
      <w:r w:rsidRPr="00E37E04">
        <w:rPr>
          <w:rFonts w:ascii="Times New Roman" w:hAnsi="Times New Roman" w:cs="Times New Roman"/>
          <w:sz w:val="24"/>
          <w:szCs w:val="24"/>
        </w:rPr>
        <w:t xml:space="preserve"> training datasets </w:t>
      </w:r>
      <w:r w:rsidR="007A02F4" w:rsidRPr="00E37E04">
        <w:rPr>
          <w:rFonts w:ascii="Times New Roman" w:hAnsi="Times New Roman" w:cs="Times New Roman"/>
          <w:sz w:val="24"/>
          <w:szCs w:val="24"/>
        </w:rPr>
        <w:t>possible as</w:t>
      </w:r>
      <w:r w:rsidRPr="00E37E04">
        <w:rPr>
          <w:rFonts w:ascii="Times New Roman" w:hAnsi="Times New Roman" w:cs="Times New Roman"/>
          <w:sz w:val="24"/>
          <w:szCs w:val="24"/>
        </w:rPr>
        <w:t xml:space="preserve"> biodiversity database size increases. Austin (</w:t>
      </w:r>
      <w:r w:rsidR="00AC34D2" w:rsidRPr="00E37E04">
        <w:rPr>
          <w:rFonts w:ascii="Times New Roman" w:hAnsi="Times New Roman" w:cs="Times New Roman"/>
          <w:sz w:val="24"/>
          <w:szCs w:val="24"/>
        </w:rPr>
        <w:t xml:space="preserve">2007) </w:t>
      </w:r>
      <w:r w:rsidRPr="00E37E04">
        <w:rPr>
          <w:rFonts w:ascii="Times New Roman" w:hAnsi="Times New Roman" w:cs="Times New Roman"/>
          <w:sz w:val="24"/>
          <w:szCs w:val="24"/>
        </w:rPr>
        <w:t>argues</w:t>
      </w:r>
      <w:r w:rsidR="00AC34D2" w:rsidRPr="00E37E04">
        <w:rPr>
          <w:rFonts w:ascii="Times New Roman" w:hAnsi="Times New Roman" w:cs="Times New Roman"/>
          <w:sz w:val="24"/>
          <w:szCs w:val="24"/>
        </w:rPr>
        <w:t xml:space="preserve"> that a solid foundation of ecological theory is </w:t>
      </w:r>
      <w:r w:rsidR="007A02F4" w:rsidRPr="00E37E04">
        <w:rPr>
          <w:rFonts w:ascii="Times New Roman" w:hAnsi="Times New Roman" w:cs="Times New Roman"/>
          <w:sz w:val="24"/>
          <w:szCs w:val="24"/>
        </w:rPr>
        <w:t xml:space="preserve">the </w:t>
      </w:r>
      <w:r w:rsidRPr="00E37E04">
        <w:rPr>
          <w:rFonts w:ascii="Times New Roman" w:hAnsi="Times New Roman" w:cs="Times New Roman"/>
          <w:sz w:val="24"/>
          <w:szCs w:val="24"/>
        </w:rPr>
        <w:t xml:space="preserve">most </w:t>
      </w:r>
      <w:r w:rsidR="00AC34D2" w:rsidRPr="00E37E04">
        <w:rPr>
          <w:rFonts w:ascii="Times New Roman" w:hAnsi="Times New Roman" w:cs="Times New Roman"/>
          <w:sz w:val="24"/>
          <w:szCs w:val="24"/>
        </w:rPr>
        <w:t xml:space="preserve">essential </w:t>
      </w:r>
      <w:r w:rsidR="007A02F4" w:rsidRPr="00E37E04">
        <w:rPr>
          <w:rFonts w:ascii="Times New Roman" w:hAnsi="Times New Roman" w:cs="Times New Roman"/>
          <w:sz w:val="24"/>
          <w:szCs w:val="24"/>
        </w:rPr>
        <w:t>factor in</w:t>
      </w:r>
      <w:r w:rsidR="00AC34D2" w:rsidRPr="00E37E04">
        <w:rPr>
          <w:rFonts w:ascii="Times New Roman" w:hAnsi="Times New Roman" w:cs="Times New Roman"/>
          <w:sz w:val="24"/>
          <w:szCs w:val="24"/>
        </w:rPr>
        <w:t xml:space="preserve"> </w:t>
      </w:r>
      <w:r w:rsidR="007A02F4" w:rsidRPr="00E37E04">
        <w:rPr>
          <w:rFonts w:ascii="Times New Roman" w:hAnsi="Times New Roman" w:cs="Times New Roman"/>
          <w:sz w:val="24"/>
          <w:szCs w:val="24"/>
        </w:rPr>
        <w:t>correctly predicting species ranges</w:t>
      </w:r>
      <w:r w:rsidR="00AC34D2" w:rsidRPr="00E37E04">
        <w:rPr>
          <w:rFonts w:ascii="Times New Roman" w:hAnsi="Times New Roman" w:cs="Times New Roman"/>
          <w:sz w:val="24"/>
          <w:szCs w:val="24"/>
        </w:rPr>
        <w:t xml:space="preserve"> and </w:t>
      </w:r>
      <w:r w:rsidR="007A02F4" w:rsidRPr="00E37E04">
        <w:rPr>
          <w:rFonts w:ascii="Times New Roman" w:hAnsi="Times New Roman" w:cs="Times New Roman"/>
          <w:sz w:val="24"/>
          <w:szCs w:val="24"/>
        </w:rPr>
        <w:t>testing hypotheses</w:t>
      </w:r>
      <w:r w:rsidR="00AC34D2" w:rsidRPr="00E37E04">
        <w:rPr>
          <w:rFonts w:ascii="Times New Roman" w:hAnsi="Times New Roman" w:cs="Times New Roman"/>
          <w:sz w:val="24"/>
          <w:szCs w:val="24"/>
        </w:rPr>
        <w:t xml:space="preserve"> </w:t>
      </w:r>
      <w:r w:rsidR="007A02F4" w:rsidRPr="00E37E04">
        <w:rPr>
          <w:rFonts w:ascii="Times New Roman" w:hAnsi="Times New Roman" w:cs="Times New Roman"/>
          <w:sz w:val="24"/>
          <w:szCs w:val="24"/>
        </w:rPr>
        <w:t>with</w:t>
      </w:r>
      <w:r w:rsidR="00AC34D2" w:rsidRPr="00E37E04">
        <w:rPr>
          <w:rFonts w:ascii="Times New Roman" w:hAnsi="Times New Roman" w:cs="Times New Roman"/>
          <w:sz w:val="24"/>
          <w:szCs w:val="24"/>
        </w:rPr>
        <w:t xml:space="preserve"> </w:t>
      </w:r>
      <w:r w:rsidRPr="00E37E04">
        <w:rPr>
          <w:rFonts w:ascii="Times New Roman" w:hAnsi="Times New Roman" w:cs="Times New Roman"/>
          <w:sz w:val="24"/>
          <w:szCs w:val="24"/>
        </w:rPr>
        <w:t>SDMs</w:t>
      </w:r>
      <w:r w:rsidR="00AC34D2" w:rsidRPr="00E37E04">
        <w:rPr>
          <w:rFonts w:ascii="Times New Roman" w:hAnsi="Times New Roman" w:cs="Times New Roman"/>
          <w:sz w:val="24"/>
          <w:szCs w:val="24"/>
        </w:rPr>
        <w:t xml:space="preserve">. </w:t>
      </w:r>
      <w:r w:rsidR="007A02F4" w:rsidRPr="00E37E04">
        <w:rPr>
          <w:rFonts w:ascii="Times New Roman" w:hAnsi="Times New Roman" w:cs="Times New Roman"/>
          <w:sz w:val="24"/>
          <w:szCs w:val="24"/>
        </w:rPr>
        <w:t>Indeed, h</w:t>
      </w:r>
      <w:r w:rsidR="00AC34D2" w:rsidRPr="00E37E04">
        <w:rPr>
          <w:rFonts w:ascii="Times New Roman" w:hAnsi="Times New Roman" w:cs="Times New Roman"/>
          <w:sz w:val="24"/>
          <w:szCs w:val="24"/>
        </w:rPr>
        <w:t xml:space="preserve">e </w:t>
      </w:r>
      <w:r w:rsidRPr="00E37E04">
        <w:rPr>
          <w:rFonts w:ascii="Times New Roman" w:hAnsi="Times New Roman" w:cs="Times New Roman"/>
          <w:sz w:val="24"/>
          <w:szCs w:val="24"/>
        </w:rPr>
        <w:t>claims</w:t>
      </w:r>
      <w:r w:rsidR="00AC34D2" w:rsidRPr="00E37E04">
        <w:rPr>
          <w:rFonts w:ascii="Times New Roman" w:hAnsi="Times New Roman" w:cs="Times New Roman"/>
          <w:sz w:val="24"/>
          <w:szCs w:val="24"/>
        </w:rPr>
        <w:t xml:space="preserve"> that the ecological underpinnings of the statistics </w:t>
      </w:r>
      <w:r w:rsidRPr="00E37E04">
        <w:rPr>
          <w:rFonts w:ascii="Times New Roman" w:hAnsi="Times New Roman" w:cs="Times New Roman"/>
          <w:sz w:val="24"/>
          <w:szCs w:val="24"/>
        </w:rPr>
        <w:t>may be even</w:t>
      </w:r>
      <w:r w:rsidR="00AC34D2" w:rsidRPr="00E37E04">
        <w:rPr>
          <w:rFonts w:ascii="Times New Roman" w:hAnsi="Times New Roman" w:cs="Times New Roman"/>
          <w:sz w:val="24"/>
          <w:szCs w:val="24"/>
        </w:rPr>
        <w:t xml:space="preserve"> more important </w:t>
      </w:r>
      <w:r w:rsidRPr="00E37E04">
        <w:rPr>
          <w:rFonts w:ascii="Times New Roman" w:hAnsi="Times New Roman" w:cs="Times New Roman"/>
          <w:sz w:val="24"/>
          <w:szCs w:val="24"/>
        </w:rPr>
        <w:t xml:space="preserve">the statistical method </w:t>
      </w:r>
      <w:r w:rsidR="002C4670" w:rsidRPr="00E37E04">
        <w:rPr>
          <w:rFonts w:ascii="Times New Roman" w:hAnsi="Times New Roman" w:cs="Times New Roman"/>
          <w:sz w:val="24"/>
          <w:szCs w:val="24"/>
        </w:rPr>
        <w:t>itself. Elith &amp; Leathwick (2009</w:t>
      </w:r>
      <w:r w:rsidRPr="00E37E04">
        <w:rPr>
          <w:rFonts w:ascii="Times New Roman" w:hAnsi="Times New Roman" w:cs="Times New Roman"/>
          <w:sz w:val="24"/>
          <w:szCs w:val="24"/>
        </w:rPr>
        <w:t xml:space="preserve">) </w:t>
      </w:r>
      <w:r w:rsidR="007A02F4" w:rsidRPr="00E37E04">
        <w:rPr>
          <w:rFonts w:ascii="Times New Roman" w:hAnsi="Times New Roman" w:cs="Times New Roman"/>
          <w:sz w:val="24"/>
          <w:szCs w:val="24"/>
        </w:rPr>
        <w:t xml:space="preserve">follow, </w:t>
      </w:r>
      <w:r w:rsidR="00AC34D2" w:rsidRPr="00E37E04">
        <w:rPr>
          <w:rFonts w:ascii="Times New Roman" w:hAnsi="Times New Roman" w:cs="Times New Roman"/>
          <w:sz w:val="24"/>
          <w:szCs w:val="24"/>
        </w:rPr>
        <w:t>suggest</w:t>
      </w:r>
      <w:r w:rsidR="007A02F4" w:rsidRPr="00E37E04">
        <w:rPr>
          <w:rFonts w:ascii="Times New Roman" w:hAnsi="Times New Roman" w:cs="Times New Roman"/>
          <w:sz w:val="24"/>
          <w:szCs w:val="24"/>
        </w:rPr>
        <w:t>ing</w:t>
      </w:r>
      <w:r w:rsidR="00AC34D2" w:rsidRPr="00E37E04">
        <w:rPr>
          <w:rFonts w:ascii="Times New Roman" w:hAnsi="Times New Roman" w:cs="Times New Roman"/>
          <w:sz w:val="24"/>
          <w:szCs w:val="24"/>
        </w:rPr>
        <w:t xml:space="preserve"> that </w:t>
      </w:r>
      <w:r w:rsidR="00AC34D2" w:rsidRPr="00E37E04">
        <w:rPr>
          <w:rFonts w:ascii="Times New Roman" w:hAnsi="Times New Roman" w:cs="Times New Roman"/>
          <w:sz w:val="24"/>
          <w:szCs w:val="24"/>
        </w:rPr>
        <w:lastRenderedPageBreak/>
        <w:t xml:space="preserve">additional improvements in species distribution modeling will come </w:t>
      </w:r>
      <w:r w:rsidRPr="00E37E04">
        <w:rPr>
          <w:rFonts w:ascii="Times New Roman" w:hAnsi="Times New Roman" w:cs="Times New Roman"/>
          <w:sz w:val="24"/>
          <w:szCs w:val="24"/>
        </w:rPr>
        <w:t xml:space="preserve">not from novel learning </w:t>
      </w:r>
      <w:r w:rsidR="007A02F4" w:rsidRPr="00E37E04">
        <w:rPr>
          <w:rFonts w:ascii="Times New Roman" w:hAnsi="Times New Roman" w:cs="Times New Roman"/>
          <w:sz w:val="24"/>
          <w:szCs w:val="24"/>
        </w:rPr>
        <w:t>algorithms</w:t>
      </w:r>
      <w:r w:rsidRPr="00E37E04">
        <w:rPr>
          <w:rFonts w:ascii="Times New Roman" w:hAnsi="Times New Roman" w:cs="Times New Roman"/>
          <w:sz w:val="24"/>
          <w:szCs w:val="24"/>
        </w:rPr>
        <w:t xml:space="preserve">, but </w:t>
      </w:r>
      <w:r w:rsidR="00AC34D2" w:rsidRPr="00E37E04">
        <w:rPr>
          <w:rFonts w:ascii="Times New Roman" w:hAnsi="Times New Roman" w:cs="Times New Roman"/>
          <w:sz w:val="24"/>
          <w:szCs w:val="24"/>
        </w:rPr>
        <w:t xml:space="preserve">from the incorporation of </w:t>
      </w:r>
      <w:r w:rsidR="00984F51" w:rsidRPr="00E37E04">
        <w:rPr>
          <w:rFonts w:ascii="Times New Roman" w:hAnsi="Times New Roman" w:cs="Times New Roman"/>
          <w:sz w:val="24"/>
          <w:szCs w:val="24"/>
        </w:rPr>
        <w:t xml:space="preserve">more </w:t>
      </w:r>
      <w:r w:rsidR="00AC34D2" w:rsidRPr="00E37E04">
        <w:rPr>
          <w:rFonts w:ascii="Times New Roman" w:hAnsi="Times New Roman" w:cs="Times New Roman"/>
          <w:sz w:val="24"/>
          <w:szCs w:val="24"/>
        </w:rPr>
        <w:t>ecological</w:t>
      </w:r>
      <w:r w:rsidRPr="00E37E04">
        <w:rPr>
          <w:rFonts w:ascii="Times New Roman" w:hAnsi="Times New Roman" w:cs="Times New Roman"/>
          <w:sz w:val="24"/>
          <w:szCs w:val="24"/>
        </w:rPr>
        <w:t xml:space="preserve">ly relevant information </w:t>
      </w:r>
      <w:r w:rsidR="00984F51" w:rsidRPr="00E37E04">
        <w:rPr>
          <w:rFonts w:ascii="Times New Roman" w:hAnsi="Times New Roman" w:cs="Times New Roman"/>
          <w:sz w:val="24"/>
          <w:szCs w:val="24"/>
        </w:rPr>
        <w:t>into</w:t>
      </w:r>
      <w:r w:rsidR="00AC34D2" w:rsidRPr="00E37E04">
        <w:rPr>
          <w:rFonts w:ascii="Times New Roman" w:hAnsi="Times New Roman" w:cs="Times New Roman"/>
          <w:sz w:val="24"/>
          <w:szCs w:val="24"/>
        </w:rPr>
        <w:t xml:space="preserve"> the statistical model</w:t>
      </w:r>
      <w:r w:rsidR="00984F51" w:rsidRPr="00E37E04">
        <w:rPr>
          <w:rFonts w:ascii="Times New Roman" w:hAnsi="Times New Roman" w:cs="Times New Roman"/>
          <w:sz w:val="24"/>
          <w:szCs w:val="24"/>
        </w:rPr>
        <w:t>ing process</w:t>
      </w:r>
      <w:r w:rsidR="007A02F4" w:rsidRPr="00E37E04">
        <w:rPr>
          <w:rFonts w:ascii="Times New Roman" w:hAnsi="Times New Roman" w:cs="Times New Roman"/>
          <w:sz w:val="24"/>
          <w:szCs w:val="24"/>
        </w:rPr>
        <w:t>, claiming</w:t>
      </w:r>
      <w:r w:rsidR="00AC34D2" w:rsidRPr="00E37E04">
        <w:rPr>
          <w:rFonts w:ascii="Times New Roman" w:hAnsi="Times New Roman" w:cs="Times New Roman"/>
          <w:sz w:val="24"/>
          <w:szCs w:val="24"/>
        </w:rPr>
        <w:t>, “further advances in S</w:t>
      </w:r>
      <w:r w:rsidR="00984F51" w:rsidRPr="00E37E04">
        <w:rPr>
          <w:rFonts w:ascii="Times New Roman" w:hAnsi="Times New Roman" w:cs="Times New Roman"/>
          <w:sz w:val="24"/>
          <w:szCs w:val="24"/>
        </w:rPr>
        <w:t xml:space="preserve">DM are more likely to come from </w:t>
      </w:r>
      <w:r w:rsidR="00AC34D2" w:rsidRPr="00E37E04">
        <w:rPr>
          <w:rFonts w:ascii="Times New Roman" w:hAnsi="Times New Roman" w:cs="Times New Roman"/>
          <w:sz w:val="24"/>
          <w:szCs w:val="24"/>
        </w:rPr>
        <w:t>better integration of theory, concepts, and practice than from improved methods per se</w:t>
      </w:r>
      <w:r w:rsidR="00C05061">
        <w:rPr>
          <w:rFonts w:ascii="Times New Roman" w:hAnsi="Times New Roman" w:cs="Times New Roman"/>
          <w:sz w:val="24"/>
          <w:szCs w:val="24"/>
        </w:rPr>
        <w:t>.”</w:t>
      </w:r>
    </w:p>
    <w:p w14:paraId="180260EA" w14:textId="0DDF7EEF" w:rsidR="00F94FEE" w:rsidRPr="00E37E04" w:rsidRDefault="007A02F4" w:rsidP="00DA1171">
      <w:pPr>
        <w:pStyle w:val="BodyText"/>
        <w:spacing w:before="0" w:after="0" w:line="240" w:lineRule="auto"/>
        <w:ind w:firstLine="720"/>
        <w:rPr>
          <w:ins w:id="77" w:author="Jack W Williams" w:date="2017-02-27T17:00:00Z"/>
          <w:rFonts w:ascii="Times New Roman" w:hAnsi="Times New Roman" w:cs="Times New Roman"/>
          <w:sz w:val="24"/>
          <w:szCs w:val="24"/>
        </w:rPr>
      </w:pPr>
      <w:r w:rsidRPr="00E37E04">
        <w:rPr>
          <w:rFonts w:ascii="Times New Roman" w:hAnsi="Times New Roman" w:cs="Times New Roman"/>
          <w:sz w:val="24"/>
          <w:szCs w:val="24"/>
        </w:rPr>
        <w:t>Due to rapidity of database growth</w:t>
      </w:r>
      <w:r w:rsidR="00984F51" w:rsidRPr="00E37E04">
        <w:rPr>
          <w:rFonts w:ascii="Times New Roman" w:hAnsi="Times New Roman" w:cs="Times New Roman"/>
          <w:sz w:val="24"/>
          <w:szCs w:val="24"/>
        </w:rPr>
        <w:t xml:space="preserve">, I contend that </w:t>
      </w:r>
      <w:r w:rsidR="00AC34D2" w:rsidRPr="00E37E04">
        <w:rPr>
          <w:rFonts w:ascii="Times New Roman" w:hAnsi="Times New Roman" w:cs="Times New Roman"/>
          <w:sz w:val="24"/>
          <w:szCs w:val="24"/>
        </w:rPr>
        <w:t xml:space="preserve">modelers should focus their effort not only on </w:t>
      </w:r>
      <w:r w:rsidR="00984F51" w:rsidRPr="00E37E04">
        <w:rPr>
          <w:rFonts w:ascii="Times New Roman" w:hAnsi="Times New Roman" w:cs="Times New Roman"/>
          <w:sz w:val="24"/>
          <w:szCs w:val="24"/>
        </w:rPr>
        <w:t>the incorporation of</w:t>
      </w:r>
      <w:r w:rsidR="00AC34D2" w:rsidRPr="00E37E04">
        <w:rPr>
          <w:rFonts w:ascii="Times New Roman" w:hAnsi="Times New Roman" w:cs="Times New Roman"/>
          <w:sz w:val="24"/>
          <w:szCs w:val="24"/>
        </w:rPr>
        <w:t xml:space="preserve"> ecological realism, but on optimizing </w:t>
      </w:r>
      <w:r w:rsidR="00984F51" w:rsidRPr="00E37E04">
        <w:rPr>
          <w:rFonts w:ascii="Times New Roman" w:hAnsi="Times New Roman" w:cs="Times New Roman"/>
          <w:sz w:val="24"/>
          <w:szCs w:val="24"/>
        </w:rPr>
        <w:t>existing and novel</w:t>
      </w:r>
      <w:r w:rsidR="00AC34D2" w:rsidRPr="00E37E04">
        <w:rPr>
          <w:rFonts w:ascii="Times New Roman" w:hAnsi="Times New Roman" w:cs="Times New Roman"/>
          <w:sz w:val="24"/>
          <w:szCs w:val="24"/>
        </w:rPr>
        <w:t xml:space="preserve"> models to take advantage of parallelism, high performance libraries, and cloud computing</w:t>
      </w:r>
      <w:r w:rsidR="00C05061">
        <w:rPr>
          <w:rFonts w:ascii="Times New Roman" w:hAnsi="Times New Roman" w:cs="Times New Roman"/>
          <w:sz w:val="24"/>
          <w:szCs w:val="24"/>
        </w:rPr>
        <w:t xml:space="preserve"> as well</w:t>
      </w:r>
      <w:r w:rsidR="00AC34D2" w:rsidRPr="00E37E04">
        <w:rPr>
          <w:rFonts w:ascii="Times New Roman" w:hAnsi="Times New Roman" w:cs="Times New Roman"/>
          <w:sz w:val="24"/>
          <w:szCs w:val="24"/>
        </w:rPr>
        <w:t xml:space="preserve">. While ecological datasets may not have been </w:t>
      </w:r>
      <w:r w:rsidR="00C05061">
        <w:rPr>
          <w:rFonts w:ascii="Times New Roman" w:hAnsi="Times New Roman" w:cs="Times New Roman"/>
          <w:sz w:val="24"/>
          <w:szCs w:val="24"/>
        </w:rPr>
        <w:t>“b</w:t>
      </w:r>
      <w:r w:rsidR="00984F51" w:rsidRPr="00E37E04">
        <w:rPr>
          <w:rFonts w:ascii="Times New Roman" w:hAnsi="Times New Roman" w:cs="Times New Roman"/>
          <w:sz w:val="24"/>
          <w:szCs w:val="24"/>
        </w:rPr>
        <w:t>ig</w:t>
      </w:r>
      <w:r w:rsidR="00C05061">
        <w:rPr>
          <w:rFonts w:ascii="Times New Roman" w:hAnsi="Times New Roman" w:cs="Times New Roman"/>
          <w:sz w:val="24"/>
          <w:szCs w:val="24"/>
        </w:rPr>
        <w:t>”</w:t>
      </w:r>
      <w:r w:rsidR="00AC34D2" w:rsidRPr="00E37E04">
        <w:rPr>
          <w:rFonts w:ascii="Times New Roman" w:hAnsi="Times New Roman" w:cs="Times New Roman"/>
          <w:sz w:val="24"/>
          <w:szCs w:val="24"/>
        </w:rPr>
        <w:t xml:space="preserve"> in the past, they </w:t>
      </w:r>
      <w:r w:rsidR="00984F51" w:rsidRPr="00E37E04">
        <w:rPr>
          <w:rFonts w:ascii="Times New Roman" w:hAnsi="Times New Roman" w:cs="Times New Roman"/>
          <w:sz w:val="24"/>
          <w:szCs w:val="24"/>
        </w:rPr>
        <w:t>are now</w:t>
      </w:r>
      <w:r w:rsidR="00AC34D2" w:rsidRPr="00E37E04">
        <w:rPr>
          <w:rFonts w:ascii="Times New Roman" w:hAnsi="Times New Roman" w:cs="Times New Roman"/>
          <w:sz w:val="24"/>
          <w:szCs w:val="24"/>
        </w:rPr>
        <w:t xml:space="preserve">. </w:t>
      </w:r>
      <w:r w:rsidR="00984F51" w:rsidRPr="00E37E04">
        <w:rPr>
          <w:rFonts w:ascii="Times New Roman" w:hAnsi="Times New Roman" w:cs="Times New Roman"/>
          <w:sz w:val="24"/>
          <w:szCs w:val="24"/>
        </w:rPr>
        <w:t>New model development efforts</w:t>
      </w:r>
      <w:r w:rsidR="00AC34D2" w:rsidRPr="00E37E04">
        <w:rPr>
          <w:rFonts w:ascii="Times New Roman" w:hAnsi="Times New Roman" w:cs="Times New Roman"/>
          <w:sz w:val="24"/>
          <w:szCs w:val="24"/>
        </w:rPr>
        <w:t xml:space="preserve"> should be undertaken to </w:t>
      </w:r>
      <w:r w:rsidR="00984F51" w:rsidRPr="00E37E04">
        <w:rPr>
          <w:rFonts w:ascii="Times New Roman" w:hAnsi="Times New Roman" w:cs="Times New Roman"/>
          <w:sz w:val="24"/>
          <w:szCs w:val="24"/>
        </w:rPr>
        <w:t>advance</w:t>
      </w:r>
      <w:r w:rsidR="00AC34D2" w:rsidRPr="00E37E04">
        <w:rPr>
          <w:rFonts w:ascii="Times New Roman" w:hAnsi="Times New Roman" w:cs="Times New Roman"/>
          <w:sz w:val="24"/>
          <w:szCs w:val="24"/>
        </w:rPr>
        <w:t xml:space="preserve"> m</w:t>
      </w:r>
      <w:r w:rsidR="003C633D" w:rsidRPr="00E37E04">
        <w:rPr>
          <w:rFonts w:ascii="Times New Roman" w:hAnsi="Times New Roman" w:cs="Times New Roman"/>
          <w:sz w:val="24"/>
          <w:szCs w:val="24"/>
        </w:rPr>
        <w:t xml:space="preserve">odels that effectively leverage high performance </w:t>
      </w:r>
      <w:r w:rsidR="00AC34D2" w:rsidRPr="00E37E04">
        <w:rPr>
          <w:rFonts w:ascii="Times New Roman" w:hAnsi="Times New Roman" w:cs="Times New Roman"/>
          <w:sz w:val="24"/>
          <w:szCs w:val="24"/>
        </w:rPr>
        <w:t xml:space="preserve">computing infrastructure, </w:t>
      </w:r>
      <w:r w:rsidR="003C633D" w:rsidRPr="00E37E04">
        <w:rPr>
          <w:rFonts w:ascii="Times New Roman" w:hAnsi="Times New Roman" w:cs="Times New Roman"/>
          <w:sz w:val="24"/>
          <w:szCs w:val="24"/>
        </w:rPr>
        <w:t xml:space="preserve">multiple computing cores, </w:t>
      </w:r>
      <w:r w:rsidR="00AC34D2" w:rsidRPr="00E37E04">
        <w:rPr>
          <w:rFonts w:ascii="Times New Roman" w:hAnsi="Times New Roman" w:cs="Times New Roman"/>
          <w:sz w:val="24"/>
          <w:szCs w:val="24"/>
        </w:rPr>
        <w:t>effective memory management</w:t>
      </w:r>
      <w:r w:rsidR="003C633D" w:rsidRPr="00E37E04">
        <w:rPr>
          <w:rFonts w:ascii="Times New Roman" w:hAnsi="Times New Roman" w:cs="Times New Roman"/>
          <w:sz w:val="24"/>
          <w:szCs w:val="24"/>
        </w:rPr>
        <w:t xml:space="preserve"> strategies, and scalability</w:t>
      </w:r>
      <w:r w:rsidR="00AC34D2" w:rsidRPr="00E37E04">
        <w:rPr>
          <w:rFonts w:ascii="Times New Roman" w:hAnsi="Times New Roman" w:cs="Times New Roman"/>
          <w:sz w:val="24"/>
          <w:szCs w:val="24"/>
        </w:rPr>
        <w:t xml:space="preserve">. </w:t>
      </w:r>
      <w:r w:rsidR="003C633D" w:rsidRPr="00E37E04">
        <w:rPr>
          <w:rFonts w:ascii="Times New Roman" w:hAnsi="Times New Roman" w:cs="Times New Roman"/>
          <w:sz w:val="24"/>
          <w:szCs w:val="24"/>
        </w:rPr>
        <w:t>While s</w:t>
      </w:r>
      <w:r w:rsidR="00984F51" w:rsidRPr="00E37E04">
        <w:rPr>
          <w:rFonts w:ascii="Times New Roman" w:hAnsi="Times New Roman" w:cs="Times New Roman"/>
          <w:sz w:val="24"/>
          <w:szCs w:val="24"/>
        </w:rPr>
        <w:t xml:space="preserve">ome attempts to refactor traditionally sequential models to run in parallel have been successful, these studies used entirely novel implementations of the traditional techniques (GBM-BRT, Tyree et al., 2011). </w:t>
      </w:r>
      <w:r w:rsidR="003C633D" w:rsidRPr="00E37E04">
        <w:rPr>
          <w:rFonts w:ascii="Times New Roman" w:hAnsi="Times New Roman" w:cs="Times New Roman"/>
          <w:sz w:val="24"/>
          <w:szCs w:val="24"/>
        </w:rPr>
        <w:t>Together the</w:t>
      </w:r>
      <w:r w:rsidR="00AC34D2" w:rsidRPr="00E37E04">
        <w:rPr>
          <w:rFonts w:ascii="Times New Roman" w:hAnsi="Times New Roman" w:cs="Times New Roman"/>
          <w:sz w:val="24"/>
          <w:szCs w:val="24"/>
        </w:rPr>
        <w:t xml:space="preserve"> incorporation of additional ecological relevant information will help to strengthen the ecological inference made from </w:t>
      </w:r>
      <w:r w:rsidR="00984F51" w:rsidRPr="00E37E04">
        <w:rPr>
          <w:rFonts w:ascii="Times New Roman" w:hAnsi="Times New Roman" w:cs="Times New Roman"/>
          <w:sz w:val="24"/>
          <w:szCs w:val="24"/>
        </w:rPr>
        <w:t>these</w:t>
      </w:r>
      <w:r w:rsidR="00AC34D2" w:rsidRPr="00E37E04">
        <w:rPr>
          <w:rFonts w:ascii="Times New Roman" w:hAnsi="Times New Roman" w:cs="Times New Roman"/>
          <w:sz w:val="24"/>
          <w:szCs w:val="24"/>
        </w:rPr>
        <w:t xml:space="preserve"> model</w:t>
      </w:r>
      <w:r w:rsidR="00984F51" w:rsidRPr="00E37E04">
        <w:rPr>
          <w:rFonts w:ascii="Times New Roman" w:hAnsi="Times New Roman" w:cs="Times New Roman"/>
          <w:sz w:val="24"/>
          <w:szCs w:val="24"/>
        </w:rPr>
        <w:t>s</w:t>
      </w:r>
      <w:r w:rsidR="003C633D" w:rsidRPr="00E37E04">
        <w:rPr>
          <w:rFonts w:ascii="Times New Roman" w:hAnsi="Times New Roman" w:cs="Times New Roman"/>
          <w:sz w:val="24"/>
          <w:szCs w:val="24"/>
        </w:rPr>
        <w:t xml:space="preserve"> and</w:t>
      </w:r>
      <w:r w:rsidR="00AC34D2" w:rsidRPr="00E37E04">
        <w:rPr>
          <w:rFonts w:ascii="Times New Roman" w:hAnsi="Times New Roman" w:cs="Times New Roman"/>
          <w:sz w:val="24"/>
          <w:szCs w:val="24"/>
        </w:rPr>
        <w:t xml:space="preserve"> </w:t>
      </w:r>
      <w:r w:rsidR="00984F51" w:rsidRPr="00E37E04">
        <w:rPr>
          <w:rFonts w:ascii="Times New Roman" w:hAnsi="Times New Roman" w:cs="Times New Roman"/>
          <w:sz w:val="24"/>
          <w:szCs w:val="24"/>
        </w:rPr>
        <w:t xml:space="preserve">the </w:t>
      </w:r>
      <w:r w:rsidR="003C633D" w:rsidRPr="00E37E04">
        <w:rPr>
          <w:rFonts w:ascii="Times New Roman" w:hAnsi="Times New Roman" w:cs="Times New Roman"/>
          <w:sz w:val="24"/>
          <w:szCs w:val="24"/>
        </w:rPr>
        <w:t xml:space="preserve">computational optimization of modeling algorithms </w:t>
      </w:r>
      <w:r w:rsidR="00AC34D2" w:rsidRPr="00E37E04">
        <w:rPr>
          <w:rFonts w:ascii="Times New Roman" w:hAnsi="Times New Roman" w:cs="Times New Roman"/>
          <w:sz w:val="24"/>
          <w:szCs w:val="24"/>
        </w:rPr>
        <w:t xml:space="preserve">will facilitate </w:t>
      </w:r>
      <w:r w:rsidR="00984F51" w:rsidRPr="00E37E04">
        <w:rPr>
          <w:rFonts w:ascii="Times New Roman" w:hAnsi="Times New Roman" w:cs="Times New Roman"/>
          <w:sz w:val="24"/>
          <w:szCs w:val="24"/>
        </w:rPr>
        <w:t>inference from much more data</w:t>
      </w:r>
      <w:r w:rsidR="00AC34D2" w:rsidRPr="00E37E04">
        <w:rPr>
          <w:rFonts w:ascii="Times New Roman" w:hAnsi="Times New Roman" w:cs="Times New Roman"/>
          <w:sz w:val="24"/>
          <w:szCs w:val="24"/>
        </w:rPr>
        <w:t xml:space="preserve">. </w:t>
      </w:r>
    </w:p>
    <w:p w14:paraId="36731651" w14:textId="77777777" w:rsidR="00D75232" w:rsidRPr="00E37E04" w:rsidRDefault="00D75232" w:rsidP="00DA1171">
      <w:pPr>
        <w:pStyle w:val="BodyText"/>
        <w:spacing w:before="0" w:after="0" w:line="240" w:lineRule="auto"/>
        <w:ind w:firstLine="720"/>
        <w:rPr>
          <w:rFonts w:ascii="Times New Roman" w:hAnsi="Times New Roman" w:cs="Times New Roman"/>
          <w:sz w:val="24"/>
          <w:szCs w:val="24"/>
        </w:rPr>
      </w:pPr>
    </w:p>
    <w:p w14:paraId="720119AE" w14:textId="77777777" w:rsidR="00C05061" w:rsidRDefault="00C05061" w:rsidP="00DA1171">
      <w:pPr>
        <w:spacing w:after="0" w:line="240" w:lineRule="auto"/>
        <w:rPr>
          <w:rFonts w:ascii="Times New Roman" w:hAnsi="Times New Roman"/>
          <w:smallCaps/>
          <w:spacing w:val="5"/>
          <w:sz w:val="24"/>
          <w:szCs w:val="24"/>
        </w:rPr>
      </w:pPr>
      <w:bookmarkStart w:id="78" w:name="framework-extensibility"/>
      <w:bookmarkStart w:id="79" w:name="conclusion"/>
      <w:bookmarkEnd w:id="78"/>
      <w:bookmarkEnd w:id="79"/>
      <w:r>
        <w:br w:type="page"/>
      </w:r>
    </w:p>
    <w:p w14:paraId="5EF942D5" w14:textId="18B4FAAA" w:rsidR="000169C8" w:rsidRPr="00E37E04" w:rsidRDefault="00BF2CE9" w:rsidP="00DA1171">
      <w:pPr>
        <w:pStyle w:val="Heading1"/>
        <w:spacing w:before="0" w:line="240" w:lineRule="auto"/>
      </w:pPr>
      <w:bookmarkStart w:id="80" w:name="_Toc351117869"/>
      <w:r w:rsidRPr="00E37E04">
        <w:lastRenderedPageBreak/>
        <w:t>References</w:t>
      </w:r>
      <w:bookmarkEnd w:id="80"/>
    </w:p>
    <w:p w14:paraId="422C338F" w14:textId="4E71CBDF"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Amdahl, G. M. (1967). Validity of the single processor approach to achieving large scale computing capabilities (p. 483). Presented at the Proceedings of the </w:t>
      </w:r>
      <w:r w:rsidR="00C92AEB" w:rsidRPr="00B30ED1">
        <w:rPr>
          <w:rFonts w:ascii="Times New Roman" w:hAnsi="Times New Roman" w:cs="Times New Roman"/>
          <w:sz w:val="24"/>
          <w:szCs w:val="24"/>
        </w:rPr>
        <w:t xml:space="preserve">Spring Joint Computer Conference. </w:t>
      </w:r>
      <w:r w:rsidRPr="00B30ED1">
        <w:rPr>
          <w:rFonts w:ascii="Times New Roman" w:hAnsi="Times New Roman" w:cs="Times New Roman"/>
          <w:sz w:val="24"/>
          <w:szCs w:val="24"/>
        </w:rPr>
        <w:t>April 18-20, New York, New York, USA: ACM Press. http://doi.org/10.1145/1465482.1465560</w:t>
      </w:r>
    </w:p>
    <w:p w14:paraId="34C2D349"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Araújo, M., &amp; New, M. (2007). Ensemble forecasting of species distributions. </w:t>
      </w:r>
      <w:r w:rsidRPr="00B30ED1">
        <w:rPr>
          <w:rFonts w:ascii="Times New Roman" w:hAnsi="Times New Roman" w:cs="Times New Roman"/>
          <w:i/>
          <w:sz w:val="24"/>
          <w:szCs w:val="24"/>
        </w:rPr>
        <w:t>Trends in Ecology &amp; Evolution</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22</w:t>
      </w:r>
      <w:r w:rsidRPr="00B30ED1">
        <w:rPr>
          <w:rFonts w:ascii="Times New Roman" w:hAnsi="Times New Roman" w:cs="Times New Roman"/>
          <w:sz w:val="24"/>
          <w:szCs w:val="24"/>
        </w:rPr>
        <w:t>(1), 42–47.</w:t>
      </w:r>
    </w:p>
    <w:p w14:paraId="3130654C"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Araújo, M., &amp; Guisan, A. (2006). Five (or so) challenges for species distribution modelling. </w:t>
      </w:r>
      <w:r w:rsidRPr="00B30ED1">
        <w:rPr>
          <w:rFonts w:ascii="Times New Roman" w:hAnsi="Times New Roman" w:cs="Times New Roman"/>
          <w:i/>
          <w:sz w:val="24"/>
          <w:szCs w:val="24"/>
        </w:rPr>
        <w:t>Journal of Biogeography</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33</w:t>
      </w:r>
      <w:r w:rsidRPr="00B30ED1">
        <w:rPr>
          <w:rFonts w:ascii="Times New Roman" w:hAnsi="Times New Roman" w:cs="Times New Roman"/>
          <w:sz w:val="24"/>
          <w:szCs w:val="24"/>
        </w:rPr>
        <w:t>(10), 1677–1688.</w:t>
      </w:r>
    </w:p>
    <w:p w14:paraId="28AADCEB"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Araújo, M., Cabeza, M., Thuiller, W., Hannah, L., &amp; Williams, P. H. (2004). Would climate change drive species out of reserves? An assessment of existing reserve-selection methods. </w:t>
      </w:r>
      <w:r w:rsidRPr="00B30ED1">
        <w:rPr>
          <w:rFonts w:ascii="Times New Roman" w:hAnsi="Times New Roman" w:cs="Times New Roman"/>
          <w:i/>
          <w:sz w:val="24"/>
          <w:szCs w:val="24"/>
        </w:rPr>
        <w:t>Global Change Biology</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10</w:t>
      </w:r>
      <w:r w:rsidRPr="00B30ED1">
        <w:rPr>
          <w:rFonts w:ascii="Times New Roman" w:hAnsi="Times New Roman" w:cs="Times New Roman"/>
          <w:sz w:val="24"/>
          <w:szCs w:val="24"/>
        </w:rPr>
        <w:t>(9), 1618–1626.</w:t>
      </w:r>
    </w:p>
    <w:p w14:paraId="5B942482" w14:textId="77777777" w:rsidR="00DA1171"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Araújo, M., Whittaker, R. J., Ladle, R. J., &amp; Erhard, M. (2005). Reducing uncertainty in projections of extinction risk from climate change. </w:t>
      </w:r>
      <w:r w:rsidRPr="00B30ED1">
        <w:rPr>
          <w:rFonts w:ascii="Times New Roman" w:hAnsi="Times New Roman" w:cs="Times New Roman"/>
          <w:i/>
          <w:sz w:val="24"/>
          <w:szCs w:val="24"/>
        </w:rPr>
        <w:t>Global Ecology and Biogeography</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14</w:t>
      </w:r>
      <w:r w:rsidRPr="00B30ED1">
        <w:rPr>
          <w:rFonts w:ascii="Times New Roman" w:hAnsi="Times New Roman" w:cs="Times New Roman"/>
          <w:sz w:val="24"/>
          <w:szCs w:val="24"/>
        </w:rPr>
        <w:t>(6), 529–538.</w:t>
      </w:r>
    </w:p>
    <w:p w14:paraId="450E4B64" w14:textId="5D4988C2" w:rsidR="00C92AEB" w:rsidRPr="00B30ED1" w:rsidRDefault="00C92AEB" w:rsidP="00DA1171">
      <w:pPr>
        <w:pStyle w:val="Bibliography"/>
        <w:spacing w:after="0" w:line="240" w:lineRule="auto"/>
        <w:ind w:left="720" w:hanging="720"/>
        <w:rPr>
          <w:rFonts w:ascii="Times New Roman" w:hAnsi="Times New Roman" w:cs="Times New Roman"/>
          <w:sz w:val="24"/>
          <w:szCs w:val="24"/>
        </w:rPr>
      </w:pPr>
      <w:r w:rsidRPr="00B30ED1">
        <w:rPr>
          <w:rFonts w:ascii="Times New Roman" w:eastAsia="Times New Roman" w:hAnsi="Times New Roman" w:cs="Times New Roman"/>
          <w:color w:val="222222"/>
          <w:sz w:val="24"/>
          <w:szCs w:val="24"/>
          <w:shd w:val="clear" w:color="auto" w:fill="FFFFFF"/>
        </w:rPr>
        <w:t>Fox, Armando, et al. "Above the clouds: A Berkeley view of cloud computing." </w:t>
      </w:r>
      <w:r w:rsidRPr="00B30ED1">
        <w:rPr>
          <w:rFonts w:ascii="Times New Roman" w:eastAsia="Times New Roman" w:hAnsi="Times New Roman" w:cs="Times New Roman"/>
          <w:i/>
          <w:iCs/>
          <w:color w:val="222222"/>
          <w:sz w:val="24"/>
          <w:szCs w:val="24"/>
          <w:shd w:val="clear" w:color="auto" w:fill="FFFFFF"/>
        </w:rPr>
        <w:t>Dept. Electrical Eng. and Comput. Sciences, University of California, Berkeley, Rep. UCB/EECS</w:t>
      </w:r>
      <w:r w:rsidRPr="00B30ED1">
        <w:rPr>
          <w:rFonts w:ascii="Times New Roman" w:eastAsia="Times New Roman" w:hAnsi="Times New Roman" w:cs="Times New Roman"/>
          <w:color w:val="222222"/>
          <w:sz w:val="24"/>
          <w:szCs w:val="24"/>
          <w:shd w:val="clear" w:color="auto" w:fill="FFFFFF"/>
        </w:rPr>
        <w:t> 28.13 (2009): 2009.</w:t>
      </w:r>
    </w:p>
    <w:p w14:paraId="14D56C67"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Austin, M. (2007). Species distribution models and ecological theory: A critical assessment and some possible new approaches. </w:t>
      </w:r>
      <w:r w:rsidRPr="00B30ED1">
        <w:rPr>
          <w:rFonts w:ascii="Times New Roman" w:hAnsi="Times New Roman" w:cs="Times New Roman"/>
          <w:i/>
          <w:sz w:val="24"/>
          <w:szCs w:val="24"/>
        </w:rPr>
        <w:t>Ecological Modelling</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200</w:t>
      </w:r>
      <w:r w:rsidRPr="00B30ED1">
        <w:rPr>
          <w:rFonts w:ascii="Times New Roman" w:hAnsi="Times New Roman" w:cs="Times New Roman"/>
          <w:sz w:val="24"/>
          <w:szCs w:val="24"/>
        </w:rPr>
        <w:t>(1-2), 1–19.</w:t>
      </w:r>
    </w:p>
    <w:p w14:paraId="5AAC633D"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Austin, M. (2002). Spatial prediction of species distribution: an interface between ecological theory and statistical modelling. </w:t>
      </w:r>
      <w:r w:rsidRPr="00B30ED1">
        <w:rPr>
          <w:rFonts w:ascii="Times New Roman" w:hAnsi="Times New Roman" w:cs="Times New Roman"/>
          <w:i/>
          <w:sz w:val="24"/>
          <w:szCs w:val="24"/>
        </w:rPr>
        <w:t>Ecological Modelling</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157</w:t>
      </w:r>
      <w:r w:rsidRPr="00B30ED1">
        <w:rPr>
          <w:rFonts w:ascii="Times New Roman" w:hAnsi="Times New Roman" w:cs="Times New Roman"/>
          <w:sz w:val="24"/>
          <w:szCs w:val="24"/>
        </w:rPr>
        <w:t>(2-3), 1–18.</w:t>
      </w:r>
    </w:p>
    <w:p w14:paraId="36118FF9" w14:textId="77777777" w:rsidR="00DA1171"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Beck, J., Böller, M., Erhardt, A., &amp; Schwanghart, W. (2014). Spatial bias in the GBIF database and its effect on modeling species’ geographic distributions. </w:t>
      </w:r>
      <w:r w:rsidRPr="00B30ED1">
        <w:rPr>
          <w:rFonts w:ascii="Times New Roman" w:hAnsi="Times New Roman" w:cs="Times New Roman"/>
          <w:i/>
          <w:sz w:val="24"/>
          <w:szCs w:val="24"/>
        </w:rPr>
        <w:t>Ecological Informatics</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19</w:t>
      </w:r>
      <w:r w:rsidRPr="00B30ED1">
        <w:rPr>
          <w:rFonts w:ascii="Times New Roman" w:hAnsi="Times New Roman" w:cs="Times New Roman"/>
          <w:sz w:val="24"/>
          <w:szCs w:val="24"/>
        </w:rPr>
        <w:t>(C), 10–15.</w:t>
      </w:r>
    </w:p>
    <w:p w14:paraId="036F56FD" w14:textId="5ACD16B3" w:rsidR="006E50F5" w:rsidRPr="00B30ED1" w:rsidRDefault="006E50F5" w:rsidP="00DA1171">
      <w:pPr>
        <w:pStyle w:val="Bibliography"/>
        <w:spacing w:after="0" w:line="240" w:lineRule="auto"/>
        <w:ind w:left="720" w:hanging="720"/>
        <w:rPr>
          <w:rFonts w:ascii="Times New Roman" w:hAnsi="Times New Roman" w:cs="Times New Roman"/>
          <w:sz w:val="24"/>
          <w:szCs w:val="24"/>
        </w:rPr>
      </w:pPr>
      <w:r w:rsidRPr="00B30ED1">
        <w:rPr>
          <w:rFonts w:ascii="Times New Roman" w:eastAsia="Times New Roman" w:hAnsi="Times New Roman" w:cs="Times New Roman"/>
          <w:color w:val="222222"/>
          <w:sz w:val="24"/>
          <w:szCs w:val="24"/>
          <w:shd w:val="clear" w:color="auto" w:fill="FFFFFF"/>
        </w:rPr>
        <w:t>Bifet, A., Holmes, G., Pfahringer, B., &amp; Gavalda, R. (2011). Detecting Sentiment Change in Twitter Streaming Data. In </w:t>
      </w:r>
      <w:r w:rsidRPr="00B30ED1">
        <w:rPr>
          <w:rFonts w:ascii="Times New Roman" w:eastAsia="Times New Roman" w:hAnsi="Times New Roman" w:cs="Times New Roman"/>
          <w:i/>
          <w:iCs/>
          <w:color w:val="222222"/>
          <w:sz w:val="24"/>
          <w:szCs w:val="24"/>
          <w:shd w:val="clear" w:color="auto" w:fill="FFFFFF"/>
        </w:rPr>
        <w:t>WAPA</w:t>
      </w:r>
      <w:r w:rsidRPr="00B30ED1">
        <w:rPr>
          <w:rFonts w:ascii="Times New Roman" w:eastAsia="Times New Roman" w:hAnsi="Times New Roman" w:cs="Times New Roman"/>
          <w:color w:val="222222"/>
          <w:sz w:val="24"/>
          <w:szCs w:val="24"/>
          <w:shd w:val="clear" w:color="auto" w:fill="FFFFFF"/>
        </w:rPr>
        <w:t> (pp. 5-11).</w:t>
      </w:r>
    </w:p>
    <w:p w14:paraId="77B729D5"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Blaauw, M. (2010). Methods and code for “classical” age-modelling of radiocarbon sequences. </w:t>
      </w:r>
      <w:r w:rsidRPr="00B30ED1">
        <w:rPr>
          <w:rFonts w:ascii="Times New Roman" w:hAnsi="Times New Roman" w:cs="Times New Roman"/>
          <w:i/>
          <w:sz w:val="24"/>
          <w:szCs w:val="24"/>
        </w:rPr>
        <w:t>Quaternary Geochronology</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5</w:t>
      </w:r>
      <w:r w:rsidRPr="00B30ED1">
        <w:rPr>
          <w:rFonts w:ascii="Times New Roman" w:hAnsi="Times New Roman" w:cs="Times New Roman"/>
          <w:sz w:val="24"/>
          <w:szCs w:val="24"/>
        </w:rPr>
        <w:t>(5), 512–518.</w:t>
      </w:r>
    </w:p>
    <w:p w14:paraId="326BF207" w14:textId="7230BE06" w:rsidR="00B30ED1" w:rsidRPr="00B30ED1" w:rsidRDefault="00B30ED1"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Blewitt, G., Hammond, W. C., Kreemer, C., Plag, H.-P., Stein, S., &amp; Okal, E. (2009). GPS for real-time earthquake source determination and tsunami warning systems. </w:t>
      </w:r>
      <w:r w:rsidRPr="00B30ED1">
        <w:rPr>
          <w:rFonts w:ascii="Times New Roman" w:hAnsi="Times New Roman" w:cs="Times New Roman"/>
          <w:i/>
          <w:iCs/>
          <w:sz w:val="24"/>
          <w:szCs w:val="24"/>
        </w:rPr>
        <w:t>Journal of Geodesy</w:t>
      </w:r>
      <w:r w:rsidRPr="00B30ED1">
        <w:rPr>
          <w:rFonts w:ascii="Times New Roman" w:hAnsi="Times New Roman" w:cs="Times New Roman"/>
          <w:sz w:val="24"/>
          <w:szCs w:val="24"/>
        </w:rPr>
        <w:t xml:space="preserve">, </w:t>
      </w:r>
      <w:r w:rsidRPr="00B30ED1">
        <w:rPr>
          <w:rFonts w:ascii="Times New Roman" w:hAnsi="Times New Roman" w:cs="Times New Roman"/>
          <w:i/>
          <w:iCs/>
          <w:sz w:val="24"/>
          <w:szCs w:val="24"/>
        </w:rPr>
        <w:t>83</w:t>
      </w:r>
      <w:r w:rsidRPr="00B30ED1">
        <w:rPr>
          <w:rFonts w:ascii="Times New Roman" w:hAnsi="Times New Roman" w:cs="Times New Roman"/>
          <w:sz w:val="24"/>
          <w:szCs w:val="24"/>
        </w:rPr>
        <w:t>(3-4), 335–343. http://doi.org/10.1007/s00190-008-0262-5</w:t>
      </w:r>
    </w:p>
    <w:p w14:paraId="48CCB60E"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Bolker, B. M., Brooks, M. E., Clark, C. J., Geange, S. W., Poulsen, J. R., Stevens, M. H. H., &amp; White, J. (2009). Generalized linear mixed models: a practical guide for ecology and evolution. </w:t>
      </w:r>
      <w:r w:rsidRPr="00B30ED1">
        <w:rPr>
          <w:rFonts w:ascii="Times New Roman" w:hAnsi="Times New Roman" w:cs="Times New Roman"/>
          <w:i/>
          <w:sz w:val="24"/>
          <w:szCs w:val="24"/>
        </w:rPr>
        <w:t>Trends in Ecology &amp; Evolution</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24</w:t>
      </w:r>
      <w:r w:rsidRPr="00B30ED1">
        <w:rPr>
          <w:rFonts w:ascii="Times New Roman" w:hAnsi="Times New Roman" w:cs="Times New Roman"/>
          <w:sz w:val="24"/>
          <w:szCs w:val="24"/>
        </w:rPr>
        <w:t>(3), 127–135.</w:t>
      </w:r>
    </w:p>
    <w:p w14:paraId="2C00D4D3" w14:textId="61BB2CAE" w:rsidR="006E50F5" w:rsidRPr="00B30ED1" w:rsidRDefault="006E50F5" w:rsidP="00B30ED1">
      <w:pPr>
        <w:spacing w:after="0" w:line="240" w:lineRule="auto"/>
        <w:ind w:left="720" w:hanging="720"/>
        <w:rPr>
          <w:rFonts w:ascii="Times New Roman" w:eastAsia="Times New Roman" w:hAnsi="Times New Roman" w:cs="Times New Roman"/>
          <w:color w:val="222222"/>
          <w:sz w:val="24"/>
          <w:szCs w:val="24"/>
          <w:shd w:val="clear" w:color="auto" w:fill="FFFFFF"/>
        </w:rPr>
      </w:pPr>
      <w:r w:rsidRPr="00B30ED1">
        <w:rPr>
          <w:rFonts w:ascii="Times New Roman" w:eastAsia="Times New Roman" w:hAnsi="Times New Roman" w:cs="Times New Roman"/>
          <w:color w:val="222222"/>
          <w:sz w:val="24"/>
          <w:szCs w:val="24"/>
          <w:shd w:val="clear" w:color="auto" w:fill="FFFFFF"/>
        </w:rPr>
        <w:t>Breiman, L. (2006). randomForest: Breiman and Cutler’s random forests for classification and regression.</w:t>
      </w:r>
      <w:r w:rsidRPr="00B30ED1">
        <w:rPr>
          <w:rFonts w:ascii="Times New Roman" w:hAnsi="Times New Roman" w:cs="Times New Roman"/>
          <w:sz w:val="24"/>
          <w:szCs w:val="24"/>
        </w:rPr>
        <w:t xml:space="preserve"> R package version 4.6-12.</w:t>
      </w:r>
    </w:p>
    <w:p w14:paraId="04B0CD89" w14:textId="77777777" w:rsidR="00D70DCD" w:rsidRPr="00B30ED1" w:rsidRDefault="006E50F5" w:rsidP="00DA1171">
      <w:pPr>
        <w:spacing w:after="0" w:line="240" w:lineRule="auto"/>
        <w:ind w:left="720" w:hanging="720"/>
        <w:rPr>
          <w:rFonts w:ascii="Times New Roman" w:eastAsia="Times New Roman" w:hAnsi="Times New Roman" w:cs="Times New Roman"/>
          <w:color w:val="222222"/>
          <w:sz w:val="24"/>
          <w:szCs w:val="24"/>
          <w:shd w:val="clear" w:color="auto" w:fill="FFFFFF"/>
        </w:rPr>
      </w:pPr>
      <w:r w:rsidRPr="00B30ED1">
        <w:rPr>
          <w:rFonts w:ascii="Times New Roman" w:eastAsia="Times New Roman" w:hAnsi="Times New Roman" w:cs="Times New Roman"/>
          <w:color w:val="222222"/>
          <w:sz w:val="24"/>
          <w:szCs w:val="24"/>
          <w:shd w:val="clear" w:color="auto" w:fill="FFFFFF"/>
        </w:rPr>
        <w:t>Brewer, E. A. (1995). High-level optimization via automated statistical modeling. In </w:t>
      </w:r>
      <w:r w:rsidRPr="00B30ED1">
        <w:rPr>
          <w:rFonts w:ascii="Times New Roman" w:eastAsia="Times New Roman" w:hAnsi="Times New Roman" w:cs="Times New Roman"/>
          <w:i/>
          <w:iCs/>
          <w:color w:val="222222"/>
          <w:sz w:val="24"/>
          <w:szCs w:val="24"/>
          <w:shd w:val="clear" w:color="auto" w:fill="FFFFFF"/>
        </w:rPr>
        <w:t>ACM SIGPLAN Notices</w:t>
      </w:r>
      <w:r w:rsidRPr="00B30ED1">
        <w:rPr>
          <w:rFonts w:ascii="Times New Roman" w:eastAsia="Times New Roman" w:hAnsi="Times New Roman" w:cs="Times New Roman"/>
          <w:color w:val="222222"/>
          <w:sz w:val="24"/>
          <w:szCs w:val="24"/>
          <w:shd w:val="clear" w:color="auto" w:fill="FFFFFF"/>
        </w:rPr>
        <w:t> (Vol. 30, No. 8, pp. 80-91). ACM.</w:t>
      </w:r>
    </w:p>
    <w:p w14:paraId="0AB038A0" w14:textId="0DC9BB4B" w:rsidR="008268BD" w:rsidRPr="00B30ED1" w:rsidRDefault="008268BD" w:rsidP="00DA1171">
      <w:pPr>
        <w:spacing w:after="0" w:line="240" w:lineRule="auto"/>
        <w:ind w:left="720" w:hanging="720"/>
        <w:rPr>
          <w:rFonts w:ascii="Times New Roman" w:eastAsia="Times New Roman" w:hAnsi="Times New Roman" w:cs="Times New Roman"/>
          <w:sz w:val="24"/>
          <w:szCs w:val="24"/>
        </w:rPr>
      </w:pPr>
      <w:r w:rsidRPr="00B30ED1">
        <w:rPr>
          <w:rFonts w:ascii="Times New Roman" w:hAnsi="Times New Roman" w:cs="Times New Roman"/>
          <w:sz w:val="24"/>
          <w:szCs w:val="24"/>
        </w:rPr>
        <w:t xml:space="preserve">Brewer, S., Jackson, S. T., &amp; Williams, J. W. (2012). Paleoecoinformatics: applying geohistorical data to ecological questions. </w:t>
      </w:r>
      <w:r w:rsidRPr="00B30ED1">
        <w:rPr>
          <w:rFonts w:ascii="Times New Roman" w:hAnsi="Times New Roman" w:cs="Times New Roman"/>
          <w:i/>
          <w:sz w:val="24"/>
          <w:szCs w:val="24"/>
        </w:rPr>
        <w:t>Trends in Ecology &amp; Evolution</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27</w:t>
      </w:r>
      <w:r w:rsidRPr="00B30ED1">
        <w:rPr>
          <w:rFonts w:ascii="Times New Roman" w:hAnsi="Times New Roman" w:cs="Times New Roman"/>
          <w:sz w:val="24"/>
          <w:szCs w:val="24"/>
        </w:rPr>
        <w:t>(2), 104–112.</w:t>
      </w:r>
    </w:p>
    <w:p w14:paraId="25790AEC"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Candela, L., Castelli, D., Coro, G., Pagano, P., &amp; Sinibaldi, F. (2013). Species distribution modeling in the cloud. </w:t>
      </w:r>
      <w:r w:rsidRPr="00B30ED1">
        <w:rPr>
          <w:rFonts w:ascii="Times New Roman" w:hAnsi="Times New Roman" w:cs="Times New Roman"/>
          <w:i/>
          <w:sz w:val="24"/>
          <w:szCs w:val="24"/>
        </w:rPr>
        <w:t>Concurrency and Computation: Practice and Experience</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28</w:t>
      </w:r>
      <w:r w:rsidRPr="00B30ED1">
        <w:rPr>
          <w:rFonts w:ascii="Times New Roman" w:hAnsi="Times New Roman" w:cs="Times New Roman"/>
          <w:sz w:val="24"/>
          <w:szCs w:val="24"/>
        </w:rPr>
        <w:t>(4), 1056–1079.</w:t>
      </w:r>
    </w:p>
    <w:p w14:paraId="2FA4CD70" w14:textId="7FEBB381"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lastRenderedPageBreak/>
        <w:t xml:space="preserve">Cannon, A. R., &amp; John, C. H. S. (2007). Measuring </w:t>
      </w:r>
      <w:r w:rsidR="006E50F5" w:rsidRPr="00B30ED1">
        <w:rPr>
          <w:rFonts w:ascii="Times New Roman" w:hAnsi="Times New Roman" w:cs="Times New Roman"/>
          <w:sz w:val="24"/>
          <w:szCs w:val="24"/>
        </w:rPr>
        <w:t>e</w:t>
      </w:r>
      <w:r w:rsidRPr="00B30ED1">
        <w:rPr>
          <w:rFonts w:ascii="Times New Roman" w:hAnsi="Times New Roman" w:cs="Times New Roman"/>
          <w:sz w:val="24"/>
          <w:szCs w:val="24"/>
        </w:rPr>
        <w:t>m</w:t>
      </w:r>
      <w:r w:rsidR="006E50F5" w:rsidRPr="00B30ED1">
        <w:rPr>
          <w:rFonts w:ascii="Times New Roman" w:hAnsi="Times New Roman" w:cs="Times New Roman"/>
          <w:sz w:val="24"/>
          <w:szCs w:val="24"/>
        </w:rPr>
        <w:t>pirical computational c</w:t>
      </w:r>
      <w:r w:rsidRPr="00B30ED1">
        <w:rPr>
          <w:rFonts w:ascii="Times New Roman" w:hAnsi="Times New Roman" w:cs="Times New Roman"/>
          <w:sz w:val="24"/>
          <w:szCs w:val="24"/>
        </w:rPr>
        <w:t xml:space="preserve">omplexity. </w:t>
      </w:r>
      <w:r w:rsidRPr="00B30ED1">
        <w:rPr>
          <w:rFonts w:ascii="Times New Roman" w:hAnsi="Times New Roman" w:cs="Times New Roman"/>
          <w:i/>
          <w:sz w:val="24"/>
          <w:szCs w:val="24"/>
        </w:rPr>
        <w:t>Organizational Research Methods</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10</w:t>
      </w:r>
      <w:r w:rsidRPr="00B30ED1">
        <w:rPr>
          <w:rFonts w:ascii="Times New Roman" w:hAnsi="Times New Roman" w:cs="Times New Roman"/>
          <w:sz w:val="24"/>
          <w:szCs w:val="24"/>
        </w:rPr>
        <w:t>(2), 1–10.</w:t>
      </w:r>
    </w:p>
    <w:p w14:paraId="606A0306"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Carroll, J. M. (2000). Five reasons for scenario-based design. </w:t>
      </w:r>
      <w:r w:rsidRPr="00B30ED1">
        <w:rPr>
          <w:rFonts w:ascii="Times New Roman" w:hAnsi="Times New Roman" w:cs="Times New Roman"/>
          <w:i/>
          <w:iCs/>
          <w:sz w:val="24"/>
          <w:szCs w:val="24"/>
        </w:rPr>
        <w:t>Interacting with Computers</w:t>
      </w:r>
      <w:r w:rsidRPr="00B30ED1">
        <w:rPr>
          <w:rFonts w:ascii="Times New Roman" w:hAnsi="Times New Roman" w:cs="Times New Roman"/>
          <w:sz w:val="24"/>
          <w:szCs w:val="24"/>
        </w:rPr>
        <w:t xml:space="preserve">, </w:t>
      </w:r>
      <w:r w:rsidRPr="00B30ED1">
        <w:rPr>
          <w:rFonts w:ascii="Times New Roman" w:hAnsi="Times New Roman" w:cs="Times New Roman"/>
          <w:i/>
          <w:iCs/>
          <w:sz w:val="24"/>
          <w:szCs w:val="24"/>
        </w:rPr>
        <w:t>13</w:t>
      </w:r>
      <w:r w:rsidRPr="00B30ED1">
        <w:rPr>
          <w:rFonts w:ascii="Times New Roman" w:hAnsi="Times New Roman" w:cs="Times New Roman"/>
          <w:sz w:val="24"/>
          <w:szCs w:val="24"/>
        </w:rPr>
        <w:t xml:space="preserve">(1), 43–60. http://doi.org/10.1016/s0953-5438(00)00023-0 </w:t>
      </w:r>
    </w:p>
    <w:p w14:paraId="5E02E601" w14:textId="12F53799"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Chamberlain, S., Ram, K., Barve V., &amp; Mc</w:t>
      </w:r>
      <w:r w:rsidR="006E50F5" w:rsidRPr="00B30ED1">
        <w:rPr>
          <w:rFonts w:ascii="Times New Roman" w:hAnsi="Times New Roman" w:cs="Times New Roman"/>
          <w:sz w:val="24"/>
          <w:szCs w:val="24"/>
        </w:rPr>
        <w:t>Gl</w:t>
      </w:r>
      <w:r w:rsidRPr="00B30ED1">
        <w:rPr>
          <w:rFonts w:ascii="Times New Roman" w:hAnsi="Times New Roman" w:cs="Times New Roman"/>
          <w:sz w:val="24"/>
          <w:szCs w:val="24"/>
        </w:rPr>
        <w:t>inn, D.(2016). rgbif: Interface to the Global 'Biodiversity' Information Facility 'API'. R package version 0.9.4. https://CRAN.R-project.org/package=rgbif</w:t>
      </w:r>
    </w:p>
    <w:p w14:paraId="303E92A0" w14:textId="16512DF1"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Chen, M., Mao, S., &amp; Liu, Y. (2014). Big </w:t>
      </w:r>
      <w:r w:rsidR="006F6216" w:rsidRPr="00B30ED1">
        <w:rPr>
          <w:rFonts w:ascii="Times New Roman" w:hAnsi="Times New Roman" w:cs="Times New Roman"/>
          <w:sz w:val="24"/>
          <w:szCs w:val="24"/>
        </w:rPr>
        <w:t>d</w:t>
      </w:r>
      <w:r w:rsidRPr="00B30ED1">
        <w:rPr>
          <w:rFonts w:ascii="Times New Roman" w:hAnsi="Times New Roman" w:cs="Times New Roman"/>
          <w:sz w:val="24"/>
          <w:szCs w:val="24"/>
        </w:rPr>
        <w:t xml:space="preserve">ata: A </w:t>
      </w:r>
      <w:r w:rsidR="006F6216" w:rsidRPr="00B30ED1">
        <w:rPr>
          <w:rFonts w:ascii="Times New Roman" w:hAnsi="Times New Roman" w:cs="Times New Roman"/>
          <w:sz w:val="24"/>
          <w:szCs w:val="24"/>
        </w:rPr>
        <w:t>s</w:t>
      </w:r>
      <w:r w:rsidRPr="00B30ED1">
        <w:rPr>
          <w:rFonts w:ascii="Times New Roman" w:hAnsi="Times New Roman" w:cs="Times New Roman"/>
          <w:sz w:val="24"/>
          <w:szCs w:val="24"/>
        </w:rPr>
        <w:t xml:space="preserve">urvey. </w:t>
      </w:r>
      <w:r w:rsidRPr="00B30ED1">
        <w:rPr>
          <w:rFonts w:ascii="Times New Roman" w:hAnsi="Times New Roman" w:cs="Times New Roman"/>
          <w:i/>
          <w:sz w:val="24"/>
          <w:szCs w:val="24"/>
        </w:rPr>
        <w:t>Mobile Networks and Applications</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19</w:t>
      </w:r>
      <w:r w:rsidRPr="00B30ED1">
        <w:rPr>
          <w:rFonts w:ascii="Times New Roman" w:hAnsi="Times New Roman" w:cs="Times New Roman"/>
          <w:sz w:val="24"/>
          <w:szCs w:val="24"/>
        </w:rPr>
        <w:t>(2), 171–209.</w:t>
      </w:r>
    </w:p>
    <w:p w14:paraId="6B8BCAEE"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Clark, J. S., Gelfand, A. E., Woodall, C. W., &amp; Zhu, K. (2014). More than the sum of the parts: forest climate response from joint species distribution models. </w:t>
      </w:r>
      <w:r w:rsidRPr="00B30ED1">
        <w:rPr>
          <w:rFonts w:ascii="Times New Roman" w:hAnsi="Times New Roman" w:cs="Times New Roman"/>
          <w:i/>
          <w:sz w:val="24"/>
          <w:szCs w:val="24"/>
        </w:rPr>
        <w:t>Ecological Applications</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24</w:t>
      </w:r>
      <w:r w:rsidRPr="00B30ED1">
        <w:rPr>
          <w:rFonts w:ascii="Times New Roman" w:hAnsi="Times New Roman" w:cs="Times New Roman"/>
          <w:sz w:val="24"/>
          <w:szCs w:val="24"/>
        </w:rPr>
        <w:t>(5), 990–999.</w:t>
      </w:r>
    </w:p>
    <w:p w14:paraId="6CF4FF40"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Cormen, T. H. (2009). </w:t>
      </w:r>
      <w:r w:rsidRPr="00B30ED1">
        <w:rPr>
          <w:rFonts w:ascii="Times New Roman" w:hAnsi="Times New Roman" w:cs="Times New Roman"/>
          <w:i/>
          <w:sz w:val="24"/>
          <w:szCs w:val="24"/>
        </w:rPr>
        <w:t>Introduction to Algorithms</w:t>
      </w:r>
      <w:r w:rsidRPr="00B30ED1">
        <w:rPr>
          <w:rFonts w:ascii="Times New Roman" w:hAnsi="Times New Roman" w:cs="Times New Roman"/>
          <w:sz w:val="24"/>
          <w:szCs w:val="24"/>
        </w:rPr>
        <w:t>. MIT Press.</w:t>
      </w:r>
    </w:p>
    <w:p w14:paraId="0DF11E95"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Davis, M. B. (1963). On the theory of pollen analysis. </w:t>
      </w:r>
      <w:r w:rsidRPr="00B30ED1">
        <w:rPr>
          <w:rFonts w:ascii="Times New Roman" w:hAnsi="Times New Roman" w:cs="Times New Roman"/>
          <w:i/>
          <w:sz w:val="24"/>
          <w:szCs w:val="24"/>
        </w:rPr>
        <w:t>American Journal of Science</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261</w:t>
      </w:r>
      <w:r w:rsidRPr="00B30ED1">
        <w:rPr>
          <w:rFonts w:ascii="Times New Roman" w:hAnsi="Times New Roman" w:cs="Times New Roman"/>
          <w:sz w:val="24"/>
          <w:szCs w:val="24"/>
        </w:rPr>
        <w:t>(10), 897–912.</w:t>
      </w:r>
    </w:p>
    <w:p w14:paraId="762EF5FE"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Dawson, A., Paciorek, C. J., McLachlan, J. S., Goring, S., Williams, J. W., &amp; Jackson, S. T. (2016). Quantifying pollen-vegetation relationships to reconstruct ancient forests using 19th-century forest composition and pollen data. </w:t>
      </w:r>
      <w:r w:rsidRPr="00B30ED1">
        <w:rPr>
          <w:rFonts w:ascii="Times New Roman" w:hAnsi="Times New Roman" w:cs="Times New Roman"/>
          <w:i/>
          <w:iCs/>
          <w:sz w:val="24"/>
          <w:szCs w:val="24"/>
        </w:rPr>
        <w:t>Quaternary Science Reviews</w:t>
      </w:r>
      <w:r w:rsidRPr="00B30ED1">
        <w:rPr>
          <w:rFonts w:ascii="Times New Roman" w:hAnsi="Times New Roman" w:cs="Times New Roman"/>
          <w:sz w:val="24"/>
          <w:szCs w:val="24"/>
        </w:rPr>
        <w:t xml:space="preserve">, </w:t>
      </w:r>
      <w:r w:rsidRPr="00B30ED1">
        <w:rPr>
          <w:rFonts w:ascii="Times New Roman" w:hAnsi="Times New Roman" w:cs="Times New Roman"/>
          <w:i/>
          <w:iCs/>
          <w:sz w:val="24"/>
          <w:szCs w:val="24"/>
        </w:rPr>
        <w:t>137</w:t>
      </w:r>
      <w:r w:rsidRPr="00B30ED1">
        <w:rPr>
          <w:rFonts w:ascii="Times New Roman" w:hAnsi="Times New Roman" w:cs="Times New Roman"/>
          <w:sz w:val="24"/>
          <w:szCs w:val="24"/>
        </w:rPr>
        <w:t xml:space="preserve">(C), 156–175. http://doi.org/10.1016/j.quascirev.2016.01.012 </w:t>
      </w:r>
    </w:p>
    <w:p w14:paraId="02A01680"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Dongarra, J., Martin, J. L., &amp; Worlton, J. (1987). Computer benchmarking: Paths and pitfalls.  </w:t>
      </w:r>
      <w:r w:rsidRPr="00B30ED1">
        <w:rPr>
          <w:rFonts w:ascii="Times New Roman" w:hAnsi="Times New Roman" w:cs="Times New Roman"/>
          <w:i/>
          <w:sz w:val="24"/>
          <w:szCs w:val="24"/>
        </w:rPr>
        <w:t>IEEE Spectrum</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24</w:t>
      </w:r>
      <w:r w:rsidRPr="00B30ED1">
        <w:rPr>
          <w:rFonts w:ascii="Times New Roman" w:hAnsi="Times New Roman" w:cs="Times New Roman"/>
          <w:sz w:val="24"/>
          <w:szCs w:val="24"/>
        </w:rPr>
        <w:t>(7), 38–43.</w:t>
      </w:r>
    </w:p>
    <w:p w14:paraId="528BDE7A"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Dormann, C. F., Schymanski, S. J., Cabral, J., Chuine, I., Graham, C., Hartig, F., Kearney, M., et al. (2012). Correlation and process in species distribution models: bridging a dichotomy. </w:t>
      </w:r>
      <w:r w:rsidRPr="00B30ED1">
        <w:rPr>
          <w:rFonts w:ascii="Times New Roman" w:hAnsi="Times New Roman" w:cs="Times New Roman"/>
          <w:i/>
          <w:sz w:val="24"/>
          <w:szCs w:val="24"/>
        </w:rPr>
        <w:t>Journal of Biogeography</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39</w:t>
      </w:r>
      <w:r w:rsidRPr="00B30ED1">
        <w:rPr>
          <w:rFonts w:ascii="Times New Roman" w:hAnsi="Times New Roman" w:cs="Times New Roman"/>
          <w:sz w:val="24"/>
          <w:szCs w:val="24"/>
        </w:rPr>
        <w:t>(12), 2119–2131.</w:t>
      </w:r>
    </w:p>
    <w:p w14:paraId="5AE2CE14"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Drake, J. M., Randin, C., &amp; Guisan, A. (2006). Modelling ecological niches with support vector machines. </w:t>
      </w:r>
      <w:r w:rsidRPr="00B30ED1">
        <w:rPr>
          <w:rFonts w:ascii="Times New Roman" w:hAnsi="Times New Roman" w:cs="Times New Roman"/>
          <w:i/>
          <w:sz w:val="24"/>
          <w:szCs w:val="24"/>
        </w:rPr>
        <w:t>Journal of Applied Ecology</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43</w:t>
      </w:r>
      <w:r w:rsidRPr="00B30ED1">
        <w:rPr>
          <w:rFonts w:ascii="Times New Roman" w:hAnsi="Times New Roman" w:cs="Times New Roman"/>
          <w:sz w:val="24"/>
          <w:szCs w:val="24"/>
        </w:rPr>
        <w:t>(3), 424–432.</w:t>
      </w:r>
    </w:p>
    <w:p w14:paraId="4A08CB5A"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Elith, J., &amp; Graham, C. H. (2009). Do they? How do they? WHY do they differ? On finding reasons for differing performances of species distribution models. </w:t>
      </w:r>
      <w:r w:rsidRPr="00B30ED1">
        <w:rPr>
          <w:rFonts w:ascii="Times New Roman" w:hAnsi="Times New Roman" w:cs="Times New Roman"/>
          <w:i/>
          <w:sz w:val="24"/>
          <w:szCs w:val="24"/>
        </w:rPr>
        <w:t>Ecography</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32</w:t>
      </w:r>
      <w:r w:rsidRPr="00B30ED1">
        <w:rPr>
          <w:rFonts w:ascii="Times New Roman" w:hAnsi="Times New Roman" w:cs="Times New Roman"/>
          <w:sz w:val="24"/>
          <w:szCs w:val="24"/>
        </w:rPr>
        <w:t>(1), 66–77.</w:t>
      </w:r>
    </w:p>
    <w:p w14:paraId="4E6E1FB9"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Elith, J., &amp; Leathwick, J. R. (2009). Species distribution models: ecological explanation and prediction across space and time. </w:t>
      </w:r>
      <w:r w:rsidRPr="00B30ED1">
        <w:rPr>
          <w:rFonts w:ascii="Times New Roman" w:hAnsi="Times New Roman" w:cs="Times New Roman"/>
          <w:i/>
          <w:sz w:val="24"/>
          <w:szCs w:val="24"/>
        </w:rPr>
        <w:t>Annual Review of Ecology, Evolution, and Systematics</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40</w:t>
      </w:r>
      <w:r w:rsidRPr="00B30ED1">
        <w:rPr>
          <w:rFonts w:ascii="Times New Roman" w:hAnsi="Times New Roman" w:cs="Times New Roman"/>
          <w:sz w:val="24"/>
          <w:szCs w:val="24"/>
        </w:rPr>
        <w:t>(1), 677–697.</w:t>
      </w:r>
    </w:p>
    <w:p w14:paraId="71C3E8DA"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Elith, J., H Graham, C., P Anderson, R., Dudík, M., Ferrier, S., Guisan, A., J Hijmans, R., et al. (2006). Novel methods improve prediction of species distributions from occurrence data. </w:t>
      </w:r>
      <w:r w:rsidRPr="00B30ED1">
        <w:rPr>
          <w:rFonts w:ascii="Times New Roman" w:hAnsi="Times New Roman" w:cs="Times New Roman"/>
          <w:i/>
          <w:sz w:val="24"/>
          <w:szCs w:val="24"/>
        </w:rPr>
        <w:t>Ecography</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29</w:t>
      </w:r>
      <w:r w:rsidRPr="00B30ED1">
        <w:rPr>
          <w:rFonts w:ascii="Times New Roman" w:hAnsi="Times New Roman" w:cs="Times New Roman"/>
          <w:sz w:val="24"/>
          <w:szCs w:val="24"/>
        </w:rPr>
        <w:t>(2), 129–151.</w:t>
      </w:r>
    </w:p>
    <w:p w14:paraId="03C8DB93"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Elith, J., Leathwick, J. R., &amp; Hastie, T. (2008). A working guide to boosted regression trees. </w:t>
      </w:r>
      <w:r w:rsidRPr="00B30ED1">
        <w:rPr>
          <w:rFonts w:ascii="Times New Roman" w:hAnsi="Times New Roman" w:cs="Times New Roman"/>
          <w:i/>
          <w:sz w:val="24"/>
          <w:szCs w:val="24"/>
        </w:rPr>
        <w:t>Journal of Animal Ecology</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77</w:t>
      </w:r>
      <w:r w:rsidRPr="00B30ED1">
        <w:rPr>
          <w:rFonts w:ascii="Times New Roman" w:hAnsi="Times New Roman" w:cs="Times New Roman"/>
          <w:sz w:val="24"/>
          <w:szCs w:val="24"/>
        </w:rPr>
        <w:t>(4), 802–813.</w:t>
      </w:r>
    </w:p>
    <w:p w14:paraId="4B9C4AED"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Elith, J., Phillips, S. J., Hastie, T., Dudík, M., Chee, Y. E., &amp; Yates, C. J. (2010). A statistical explanation of MaxEnt for ecologists. </w:t>
      </w:r>
      <w:r w:rsidRPr="00B30ED1">
        <w:rPr>
          <w:rFonts w:ascii="Times New Roman" w:hAnsi="Times New Roman" w:cs="Times New Roman"/>
          <w:i/>
          <w:sz w:val="24"/>
          <w:szCs w:val="24"/>
        </w:rPr>
        <w:t>Diversity and Distributions</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17</w:t>
      </w:r>
      <w:r w:rsidRPr="00B30ED1">
        <w:rPr>
          <w:rFonts w:ascii="Times New Roman" w:hAnsi="Times New Roman" w:cs="Times New Roman"/>
          <w:sz w:val="24"/>
          <w:szCs w:val="24"/>
        </w:rPr>
        <w:t>(1), 43–57.</w:t>
      </w:r>
    </w:p>
    <w:p w14:paraId="45F34C99"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Ellison, A. M. (2004). Bayesian inference in ecology. </w:t>
      </w:r>
      <w:r w:rsidRPr="00B30ED1">
        <w:rPr>
          <w:rFonts w:ascii="Times New Roman" w:hAnsi="Times New Roman" w:cs="Times New Roman"/>
          <w:i/>
          <w:sz w:val="24"/>
          <w:szCs w:val="24"/>
        </w:rPr>
        <w:t>Ecology Letters</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7</w:t>
      </w:r>
      <w:r w:rsidRPr="00B30ED1">
        <w:rPr>
          <w:rFonts w:ascii="Times New Roman" w:hAnsi="Times New Roman" w:cs="Times New Roman"/>
          <w:sz w:val="24"/>
          <w:szCs w:val="24"/>
        </w:rPr>
        <w:t>(6), 509–520.</w:t>
      </w:r>
    </w:p>
    <w:p w14:paraId="47217710" w14:textId="77777777" w:rsidR="00D70DC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Ficetola, G. F., Thuiller, W., &amp; Miaud, C. (2007). Prediction and validation of the potential global distribution of a problematic alien invasive species - the American bullfrog. </w:t>
      </w:r>
      <w:r w:rsidRPr="00B30ED1">
        <w:rPr>
          <w:rFonts w:ascii="Times New Roman" w:hAnsi="Times New Roman" w:cs="Times New Roman"/>
          <w:i/>
          <w:sz w:val="24"/>
          <w:szCs w:val="24"/>
        </w:rPr>
        <w:t>Diversity and Distributions</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13</w:t>
      </w:r>
      <w:r w:rsidRPr="00B30ED1">
        <w:rPr>
          <w:rFonts w:ascii="Times New Roman" w:hAnsi="Times New Roman" w:cs="Times New Roman"/>
          <w:sz w:val="24"/>
          <w:szCs w:val="24"/>
        </w:rPr>
        <w:t>(4), 476–485.</w:t>
      </w:r>
    </w:p>
    <w:p w14:paraId="65E75C66" w14:textId="69E16BE3" w:rsidR="006E50F5" w:rsidRPr="00B30ED1" w:rsidRDefault="006E50F5" w:rsidP="00DA1171">
      <w:pPr>
        <w:pStyle w:val="Bibliography"/>
        <w:spacing w:after="0" w:line="240" w:lineRule="auto"/>
        <w:ind w:left="720" w:hanging="720"/>
        <w:rPr>
          <w:rFonts w:ascii="Times New Roman" w:hAnsi="Times New Roman" w:cs="Times New Roman"/>
          <w:sz w:val="24"/>
          <w:szCs w:val="24"/>
        </w:rPr>
      </w:pPr>
      <w:r w:rsidRPr="00B30ED1">
        <w:rPr>
          <w:rFonts w:ascii="Times New Roman" w:eastAsia="Times New Roman" w:hAnsi="Times New Roman" w:cs="Times New Roman"/>
          <w:color w:val="222222"/>
          <w:sz w:val="24"/>
          <w:szCs w:val="24"/>
          <w:shd w:val="clear" w:color="auto" w:fill="FFFFFF"/>
        </w:rPr>
        <w:t>Fink, E. (1998). How to solve it automatically: Selection among problem solving methods. In </w:t>
      </w:r>
      <w:r w:rsidRPr="00B30ED1">
        <w:rPr>
          <w:rFonts w:ascii="Times New Roman" w:eastAsia="Times New Roman" w:hAnsi="Times New Roman" w:cs="Times New Roman"/>
          <w:i/>
          <w:iCs/>
          <w:color w:val="222222"/>
          <w:sz w:val="24"/>
          <w:szCs w:val="24"/>
          <w:shd w:val="clear" w:color="auto" w:fill="FFFFFF"/>
        </w:rPr>
        <w:t>AIPS</w:t>
      </w:r>
      <w:r w:rsidRPr="00B30ED1">
        <w:rPr>
          <w:rFonts w:ascii="Times New Roman" w:eastAsia="Times New Roman" w:hAnsi="Times New Roman" w:cs="Times New Roman"/>
          <w:color w:val="222222"/>
          <w:sz w:val="24"/>
          <w:szCs w:val="24"/>
          <w:shd w:val="clear" w:color="auto" w:fill="FFFFFF"/>
        </w:rPr>
        <w:t> (pp. 128-136).</w:t>
      </w:r>
    </w:p>
    <w:p w14:paraId="5E11ED8E" w14:textId="14F24E86"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lastRenderedPageBreak/>
        <w:t xml:space="preserve">Fitzpatrick, M. C., Gotelli, N. J., &amp; Ellison, A. M. (2013). MaxEnt versus MaxLike: empirical comparisons with ant species distributions. </w:t>
      </w:r>
      <w:r w:rsidRPr="00B30ED1">
        <w:rPr>
          <w:rFonts w:ascii="Times New Roman" w:hAnsi="Times New Roman" w:cs="Times New Roman"/>
          <w:i/>
          <w:sz w:val="24"/>
          <w:szCs w:val="24"/>
        </w:rPr>
        <w:t>Ecosphere</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4</w:t>
      </w:r>
      <w:r w:rsidR="006E50F5" w:rsidRPr="00B30ED1">
        <w:rPr>
          <w:rFonts w:ascii="Times New Roman" w:hAnsi="Times New Roman" w:cs="Times New Roman"/>
          <w:sz w:val="24"/>
          <w:szCs w:val="24"/>
        </w:rPr>
        <w:t xml:space="preserve">(5), </w:t>
      </w:r>
      <w:r w:rsidRPr="00B30ED1">
        <w:rPr>
          <w:rFonts w:ascii="Times New Roman" w:hAnsi="Times New Roman" w:cs="Times New Roman"/>
          <w:sz w:val="24"/>
          <w:szCs w:val="24"/>
        </w:rPr>
        <w:t>55–15.</w:t>
      </w:r>
    </w:p>
    <w:p w14:paraId="70D33EFE"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Fløjgaard, C., Normand, S., &amp; Skov, F. (2009). Ice age distributions of European small mammals: insights from species distribution modelling. </w:t>
      </w:r>
      <w:r w:rsidRPr="00B30ED1">
        <w:rPr>
          <w:rFonts w:ascii="Times New Roman" w:hAnsi="Times New Roman" w:cs="Times New Roman"/>
          <w:i/>
          <w:sz w:val="24"/>
          <w:szCs w:val="24"/>
        </w:rPr>
        <w:t>Journal of Biogeography</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36</w:t>
      </w:r>
      <w:r w:rsidRPr="00B30ED1">
        <w:rPr>
          <w:rFonts w:ascii="Times New Roman" w:hAnsi="Times New Roman" w:cs="Times New Roman"/>
          <w:sz w:val="24"/>
          <w:szCs w:val="24"/>
        </w:rPr>
        <w:t>(6), 1152–1163.</w:t>
      </w:r>
    </w:p>
    <w:p w14:paraId="73249161"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Foster, I., Zhao, Y., Raicu, I., &amp; Lu, S. (2008). Cloud computing and grid computing 360-degree compared. </w:t>
      </w:r>
      <w:r w:rsidRPr="00B30ED1">
        <w:rPr>
          <w:rFonts w:ascii="Times New Roman" w:hAnsi="Times New Roman" w:cs="Times New Roman"/>
          <w:i/>
          <w:iCs/>
          <w:sz w:val="24"/>
          <w:szCs w:val="24"/>
        </w:rPr>
        <w:t>IEEE Grid Computing Environments and IEEE/ACM Supercomputing</w:t>
      </w:r>
      <w:r w:rsidRPr="00B30ED1">
        <w:rPr>
          <w:rFonts w:ascii="Times New Roman" w:hAnsi="Times New Roman" w:cs="Times New Roman"/>
          <w:sz w:val="24"/>
          <w:szCs w:val="24"/>
        </w:rPr>
        <w:t xml:space="preserve">, 1–10. http://doi.org/10.1109/gce.2008.4738445 </w:t>
      </w:r>
    </w:p>
    <w:p w14:paraId="5CEA20DC"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Franklin, J. (2009). </w:t>
      </w:r>
      <w:r w:rsidRPr="00B30ED1">
        <w:rPr>
          <w:rFonts w:ascii="Times New Roman" w:hAnsi="Times New Roman" w:cs="Times New Roman"/>
          <w:i/>
          <w:sz w:val="24"/>
          <w:szCs w:val="24"/>
        </w:rPr>
        <w:t>Mapping Species Distributions</w:t>
      </w:r>
      <w:r w:rsidRPr="00B30ED1">
        <w:rPr>
          <w:rFonts w:ascii="Times New Roman" w:hAnsi="Times New Roman" w:cs="Times New Roman"/>
          <w:sz w:val="24"/>
          <w:szCs w:val="24"/>
        </w:rPr>
        <w:t xml:space="preserve">. Cambridge University Press. http://doi.org/10.1017/s0030605310001201 </w:t>
      </w:r>
    </w:p>
    <w:p w14:paraId="1CFB840C" w14:textId="4D581D14"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Friedman, J. H. (2001). Greedy function approximation: a gradient boosting machine. </w:t>
      </w:r>
      <w:r w:rsidRPr="00B30ED1">
        <w:rPr>
          <w:rFonts w:ascii="Times New Roman" w:hAnsi="Times New Roman" w:cs="Times New Roman"/>
          <w:i/>
          <w:iCs/>
          <w:sz w:val="24"/>
          <w:szCs w:val="24"/>
        </w:rPr>
        <w:t>Annals of Statistics</w:t>
      </w:r>
      <w:r w:rsidR="006E50F5" w:rsidRPr="00B30ED1">
        <w:rPr>
          <w:rFonts w:ascii="Times New Roman" w:eastAsia="Times New Roman" w:hAnsi="Times New Roman" w:cs="Times New Roman"/>
          <w:sz w:val="24"/>
          <w:szCs w:val="24"/>
          <w:shd w:val="clear" w:color="auto" w:fill="FFFFFF"/>
        </w:rPr>
        <w:t xml:space="preserve">, 29(5), </w:t>
      </w:r>
      <w:r w:rsidRPr="00B30ED1">
        <w:rPr>
          <w:rFonts w:ascii="Times New Roman" w:eastAsia="Times New Roman" w:hAnsi="Times New Roman" w:cs="Times New Roman"/>
          <w:sz w:val="24"/>
          <w:szCs w:val="24"/>
          <w:shd w:val="clear" w:color="auto" w:fill="FFFFFF"/>
        </w:rPr>
        <w:t>189-1232.</w:t>
      </w:r>
    </w:p>
    <w:p w14:paraId="780577F4"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Fritz, S. A., Schnitzler, J., Eronen, J. T., Hof, C., Böhning-Gaese, K., &amp; Graham, C. H. (2013). Diversity in time and space: wanted dead and alive. </w:t>
      </w:r>
      <w:r w:rsidRPr="00B30ED1">
        <w:rPr>
          <w:rFonts w:ascii="Times New Roman" w:hAnsi="Times New Roman" w:cs="Times New Roman"/>
          <w:i/>
          <w:sz w:val="24"/>
          <w:szCs w:val="24"/>
        </w:rPr>
        <w:t>Trends in Ecology &amp; Evolution</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28</w:t>
      </w:r>
      <w:r w:rsidRPr="00B30ED1">
        <w:rPr>
          <w:rFonts w:ascii="Times New Roman" w:hAnsi="Times New Roman" w:cs="Times New Roman"/>
          <w:sz w:val="24"/>
          <w:szCs w:val="24"/>
        </w:rPr>
        <w:t>(9), 509–516.</w:t>
      </w:r>
    </w:p>
    <w:p w14:paraId="04D7C34E" w14:textId="2E14CED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Glew, J. R., Smol, J. P., &amp; Last, W. M. (2002). Sediment </w:t>
      </w:r>
      <w:r w:rsidR="006E50F5" w:rsidRPr="00B30ED1">
        <w:rPr>
          <w:rFonts w:ascii="Times New Roman" w:hAnsi="Times New Roman" w:cs="Times New Roman"/>
          <w:sz w:val="24"/>
          <w:szCs w:val="24"/>
        </w:rPr>
        <w:t>c</w:t>
      </w:r>
      <w:r w:rsidRPr="00B30ED1">
        <w:rPr>
          <w:rFonts w:ascii="Times New Roman" w:hAnsi="Times New Roman" w:cs="Times New Roman"/>
          <w:sz w:val="24"/>
          <w:szCs w:val="24"/>
        </w:rPr>
        <w:t>o</w:t>
      </w:r>
      <w:r w:rsidR="006E50F5" w:rsidRPr="00B30ED1">
        <w:rPr>
          <w:rFonts w:ascii="Times New Roman" w:hAnsi="Times New Roman" w:cs="Times New Roman"/>
          <w:sz w:val="24"/>
          <w:szCs w:val="24"/>
        </w:rPr>
        <w:t>re collection and e</w:t>
      </w:r>
      <w:r w:rsidRPr="00B30ED1">
        <w:rPr>
          <w:rFonts w:ascii="Times New Roman" w:hAnsi="Times New Roman" w:cs="Times New Roman"/>
          <w:sz w:val="24"/>
          <w:szCs w:val="24"/>
        </w:rPr>
        <w:t xml:space="preserve">xtrusion. In </w:t>
      </w:r>
      <w:r w:rsidRPr="00B30ED1">
        <w:rPr>
          <w:rFonts w:ascii="Times New Roman" w:hAnsi="Times New Roman" w:cs="Times New Roman"/>
          <w:i/>
          <w:sz w:val="24"/>
          <w:szCs w:val="24"/>
        </w:rPr>
        <w:t>Tracking environmental change using lake sediments</w:t>
      </w:r>
      <w:r w:rsidRPr="00B30ED1">
        <w:rPr>
          <w:rFonts w:ascii="Times New Roman" w:hAnsi="Times New Roman" w:cs="Times New Roman"/>
          <w:sz w:val="24"/>
          <w:szCs w:val="24"/>
        </w:rPr>
        <w:t xml:space="preserve"> (pp. 73–105). Dordrecht: Springer Netherlands.</w:t>
      </w:r>
    </w:p>
    <w:p w14:paraId="646C3DF5"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Golding, N., &amp; Purse, B. V. (2016). Fast and flexible Bayesian species distribution modelling using Gaussian processes. </w:t>
      </w:r>
      <w:r w:rsidRPr="00B30ED1">
        <w:rPr>
          <w:rFonts w:ascii="Times New Roman" w:hAnsi="Times New Roman" w:cs="Times New Roman"/>
          <w:i/>
          <w:sz w:val="24"/>
          <w:szCs w:val="24"/>
        </w:rPr>
        <w:t>Methods in Ecology and Evolution</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7</w:t>
      </w:r>
      <w:r w:rsidRPr="00B30ED1">
        <w:rPr>
          <w:rFonts w:ascii="Times New Roman" w:hAnsi="Times New Roman" w:cs="Times New Roman"/>
          <w:sz w:val="24"/>
          <w:szCs w:val="24"/>
        </w:rPr>
        <w:t>(5), 598–608.</w:t>
      </w:r>
    </w:p>
    <w:p w14:paraId="2791C9CE" w14:textId="1C2E05DD"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Goldsmith, S. F., Aiken, A. S., &amp; Wilkerson, D. S. (2007). </w:t>
      </w:r>
      <w:r w:rsidRPr="00B30ED1">
        <w:rPr>
          <w:rFonts w:ascii="Times New Roman" w:hAnsi="Times New Roman" w:cs="Times New Roman"/>
          <w:i/>
          <w:sz w:val="24"/>
          <w:szCs w:val="24"/>
        </w:rPr>
        <w:t xml:space="preserve">Measuring </w:t>
      </w:r>
      <w:r w:rsidR="006E50F5" w:rsidRPr="00B30ED1">
        <w:rPr>
          <w:rFonts w:ascii="Times New Roman" w:hAnsi="Times New Roman" w:cs="Times New Roman"/>
          <w:i/>
          <w:sz w:val="24"/>
          <w:szCs w:val="24"/>
        </w:rPr>
        <w:t>E</w:t>
      </w:r>
      <w:r w:rsidRPr="00B30ED1">
        <w:rPr>
          <w:rFonts w:ascii="Times New Roman" w:hAnsi="Times New Roman" w:cs="Times New Roman"/>
          <w:i/>
          <w:sz w:val="24"/>
          <w:szCs w:val="24"/>
        </w:rPr>
        <w:t>m</w:t>
      </w:r>
      <w:r w:rsidR="006E50F5" w:rsidRPr="00B30ED1">
        <w:rPr>
          <w:rFonts w:ascii="Times New Roman" w:hAnsi="Times New Roman" w:cs="Times New Roman"/>
          <w:i/>
          <w:sz w:val="24"/>
          <w:szCs w:val="24"/>
        </w:rPr>
        <w:t>pirical Computational C</w:t>
      </w:r>
      <w:r w:rsidRPr="00B30ED1">
        <w:rPr>
          <w:rFonts w:ascii="Times New Roman" w:hAnsi="Times New Roman" w:cs="Times New Roman"/>
          <w:i/>
          <w:sz w:val="24"/>
          <w:szCs w:val="24"/>
        </w:rPr>
        <w:t>omplexity</w:t>
      </w:r>
      <w:r w:rsidRPr="00B30ED1">
        <w:rPr>
          <w:rFonts w:ascii="Times New Roman" w:hAnsi="Times New Roman" w:cs="Times New Roman"/>
          <w:sz w:val="24"/>
          <w:szCs w:val="24"/>
        </w:rPr>
        <w:t>. New York, New York, USA: ACM.</w:t>
      </w:r>
    </w:p>
    <w:p w14:paraId="6144E4AC" w14:textId="7F83BC26" w:rsidR="00DA1171" w:rsidRPr="00B30ED1" w:rsidRDefault="00B30ED1"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Google, Inc. (2017). </w:t>
      </w:r>
      <w:r w:rsidR="00DA1171" w:rsidRPr="00B30ED1">
        <w:rPr>
          <w:rFonts w:ascii="Times New Roman" w:hAnsi="Times New Roman" w:cs="Times New Roman"/>
          <w:i/>
          <w:sz w:val="24"/>
          <w:szCs w:val="24"/>
        </w:rPr>
        <w:t>Google Compute Engine Pricing</w:t>
      </w:r>
      <w:r w:rsidR="00DA1171" w:rsidRPr="00B30ED1">
        <w:rPr>
          <w:rFonts w:ascii="Times New Roman" w:hAnsi="Times New Roman" w:cs="Times New Roman"/>
          <w:sz w:val="24"/>
          <w:szCs w:val="24"/>
        </w:rPr>
        <w:t>. Retrieved from https://cloud.google.com/compute/pricing#custommachinetypepricing</w:t>
      </w:r>
    </w:p>
    <w:p w14:paraId="1EF7A999"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Goring, S., Dawson, A., Simpson, G. L., Ram, K., Graham, R. W., Grimm, E. C., &amp; Williams, J. W. (2015). neotoma: A Programmatic Interface to the Neotoma Paleoecological Database. </w:t>
      </w:r>
      <w:r w:rsidRPr="00B30ED1">
        <w:rPr>
          <w:rFonts w:ascii="Times New Roman" w:hAnsi="Times New Roman" w:cs="Times New Roman"/>
          <w:i/>
          <w:sz w:val="24"/>
          <w:szCs w:val="24"/>
        </w:rPr>
        <w:t>Open Quaternary</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1</w:t>
      </w:r>
      <w:r w:rsidRPr="00B30ED1">
        <w:rPr>
          <w:rFonts w:ascii="Times New Roman" w:hAnsi="Times New Roman" w:cs="Times New Roman"/>
          <w:sz w:val="24"/>
          <w:szCs w:val="24"/>
        </w:rPr>
        <w:t>(1).</w:t>
      </w:r>
    </w:p>
    <w:p w14:paraId="1E320A2E"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Granell, C., Díaz, L., Schade, S., Ostländer, N., &amp; Huerta, J. (2013). Enhancing integrated environmental modelling by designing resource-oriented interfaces. </w:t>
      </w:r>
      <w:r w:rsidRPr="00B30ED1">
        <w:rPr>
          <w:rFonts w:ascii="Times New Roman" w:hAnsi="Times New Roman" w:cs="Times New Roman"/>
          <w:i/>
          <w:sz w:val="24"/>
          <w:szCs w:val="24"/>
        </w:rPr>
        <w:t>Environmental Modelling and Software</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39</w:t>
      </w:r>
      <w:r w:rsidRPr="00B30ED1">
        <w:rPr>
          <w:rFonts w:ascii="Times New Roman" w:hAnsi="Times New Roman" w:cs="Times New Roman"/>
          <w:sz w:val="24"/>
          <w:szCs w:val="24"/>
        </w:rPr>
        <w:t>(C), 229–246.</w:t>
      </w:r>
    </w:p>
    <w:p w14:paraId="00BD5803" w14:textId="518D231A"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Grimm, E. C., Bradshaw, R. H. W., Brewer, S., Flantua, S., Glesecke, T., </w:t>
      </w:r>
      <w:r w:rsidR="006E50F5" w:rsidRPr="00B30ED1">
        <w:rPr>
          <w:rFonts w:ascii="Times New Roman" w:hAnsi="Times New Roman" w:cs="Times New Roman"/>
          <w:sz w:val="24"/>
          <w:szCs w:val="24"/>
        </w:rPr>
        <w:t>Lézine</w:t>
      </w:r>
      <w:r w:rsidRPr="00B30ED1">
        <w:rPr>
          <w:rFonts w:ascii="Times New Roman" w:hAnsi="Times New Roman" w:cs="Times New Roman"/>
          <w:sz w:val="24"/>
          <w:szCs w:val="24"/>
        </w:rPr>
        <w:t xml:space="preserve">, A.-M., Takahara, H., et al. (2013). Databases and Their Application. </w:t>
      </w:r>
      <w:r w:rsidR="006E50F5" w:rsidRPr="00B30ED1">
        <w:rPr>
          <w:rFonts w:ascii="Times New Roman" w:hAnsi="Times New Roman" w:cs="Times New Roman"/>
          <w:i/>
          <w:sz w:val="24"/>
          <w:szCs w:val="24"/>
        </w:rPr>
        <w:t>Encyclopedia</w:t>
      </w:r>
      <w:r w:rsidRPr="00B30ED1">
        <w:rPr>
          <w:rFonts w:ascii="Times New Roman" w:hAnsi="Times New Roman" w:cs="Times New Roman"/>
          <w:i/>
          <w:sz w:val="24"/>
          <w:szCs w:val="24"/>
        </w:rPr>
        <w:t xml:space="preserve"> of Quaternary Science</w:t>
      </w:r>
      <w:r w:rsidRPr="00B30ED1">
        <w:rPr>
          <w:rFonts w:ascii="Times New Roman" w:hAnsi="Times New Roman" w:cs="Times New Roman"/>
          <w:sz w:val="24"/>
          <w:szCs w:val="24"/>
        </w:rPr>
        <w:t>, 831–838.</w:t>
      </w:r>
    </w:p>
    <w:p w14:paraId="7AE621A2"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Guisan, A., &amp; Thuiller, W. (2005). Predicting species distribution: offering more than simple habitat models. </w:t>
      </w:r>
      <w:r w:rsidRPr="00B30ED1">
        <w:rPr>
          <w:rFonts w:ascii="Times New Roman" w:hAnsi="Times New Roman" w:cs="Times New Roman"/>
          <w:i/>
          <w:sz w:val="24"/>
          <w:szCs w:val="24"/>
        </w:rPr>
        <w:t>Ecology Letters</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8</w:t>
      </w:r>
      <w:r w:rsidRPr="00B30ED1">
        <w:rPr>
          <w:rFonts w:ascii="Times New Roman" w:hAnsi="Times New Roman" w:cs="Times New Roman"/>
          <w:sz w:val="24"/>
          <w:szCs w:val="24"/>
        </w:rPr>
        <w:t>(9), 993–1009.</w:t>
      </w:r>
    </w:p>
    <w:p w14:paraId="69A54D0B"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Guisan, A., &amp; Zimmerman, N. (2000). Predictive habitat distribution models in ecology. </w:t>
      </w:r>
      <w:r w:rsidRPr="00B30ED1">
        <w:rPr>
          <w:rFonts w:ascii="Times New Roman" w:hAnsi="Times New Roman" w:cs="Times New Roman"/>
          <w:i/>
          <w:sz w:val="24"/>
          <w:szCs w:val="24"/>
        </w:rPr>
        <w:t>Ecological Modelling</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135</w:t>
      </w:r>
      <w:r w:rsidRPr="00B30ED1">
        <w:rPr>
          <w:rFonts w:ascii="Times New Roman" w:hAnsi="Times New Roman" w:cs="Times New Roman"/>
          <w:sz w:val="24"/>
          <w:szCs w:val="24"/>
        </w:rPr>
        <w:t>(2-3), 1–40.</w:t>
      </w:r>
    </w:p>
    <w:p w14:paraId="05899ADB"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Guisan, A., Edwards, T. C., &amp; Hastie, T. (2002). Generalized linear and generalized additive models in studies of species distributions: setting the scene. </w:t>
      </w:r>
      <w:r w:rsidRPr="00B30ED1">
        <w:rPr>
          <w:rFonts w:ascii="Times New Roman" w:hAnsi="Times New Roman" w:cs="Times New Roman"/>
          <w:i/>
          <w:sz w:val="24"/>
          <w:szCs w:val="24"/>
        </w:rPr>
        <w:t>Ecological Modelling</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157</w:t>
      </w:r>
      <w:r w:rsidRPr="00B30ED1">
        <w:rPr>
          <w:rFonts w:ascii="Times New Roman" w:hAnsi="Times New Roman" w:cs="Times New Roman"/>
          <w:sz w:val="24"/>
          <w:szCs w:val="24"/>
        </w:rPr>
        <w:t>(2-3), 89–100.</w:t>
      </w:r>
    </w:p>
    <w:p w14:paraId="0B0680B4"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Guisan, A., Lehmann, A., Ferrier, S., Austin, M., Overton, J. M. C., Aspinall, R., &amp; Hastie, T. (2006). Making better biogeographical predictions of species’ distributions. </w:t>
      </w:r>
      <w:r w:rsidRPr="00B30ED1">
        <w:rPr>
          <w:rFonts w:ascii="Times New Roman" w:hAnsi="Times New Roman" w:cs="Times New Roman"/>
          <w:i/>
          <w:sz w:val="24"/>
          <w:szCs w:val="24"/>
        </w:rPr>
        <w:t>Journal of Applied Ecology</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43</w:t>
      </w:r>
      <w:r w:rsidRPr="00B30ED1">
        <w:rPr>
          <w:rFonts w:ascii="Times New Roman" w:hAnsi="Times New Roman" w:cs="Times New Roman"/>
          <w:sz w:val="24"/>
          <w:szCs w:val="24"/>
        </w:rPr>
        <w:t>(3), 386–392.</w:t>
      </w:r>
    </w:p>
    <w:p w14:paraId="13843543"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Guisan, A., Tingley, R., Baumgartner, J. B., Naujokaitis-Lewis, I., Sutcliffe, P. R., Tulloch, A. I. T., Regan, T. J., et al. (2013). Predicting species distributions for conservation decisions. </w:t>
      </w:r>
      <w:r w:rsidRPr="00B30ED1">
        <w:rPr>
          <w:rFonts w:ascii="Times New Roman" w:hAnsi="Times New Roman" w:cs="Times New Roman"/>
          <w:i/>
          <w:sz w:val="24"/>
          <w:szCs w:val="24"/>
        </w:rPr>
        <w:t>Ecology Letters</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16</w:t>
      </w:r>
      <w:r w:rsidRPr="00B30ED1">
        <w:rPr>
          <w:rFonts w:ascii="Times New Roman" w:hAnsi="Times New Roman" w:cs="Times New Roman"/>
          <w:sz w:val="24"/>
          <w:szCs w:val="24"/>
        </w:rPr>
        <w:t>(12), 1424–1435.</w:t>
      </w:r>
    </w:p>
    <w:p w14:paraId="51FC03D6"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lastRenderedPageBreak/>
        <w:t xml:space="preserve">Gustafson, J. L. (1988). Reevaluating Amdahl’s law. </w:t>
      </w:r>
      <w:r w:rsidRPr="00B30ED1">
        <w:rPr>
          <w:rFonts w:ascii="Times New Roman" w:hAnsi="Times New Roman" w:cs="Times New Roman"/>
          <w:i/>
          <w:sz w:val="24"/>
          <w:szCs w:val="24"/>
        </w:rPr>
        <w:t>Communications of the ACM</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31</w:t>
      </w:r>
      <w:r w:rsidRPr="00B30ED1">
        <w:rPr>
          <w:rFonts w:ascii="Times New Roman" w:hAnsi="Times New Roman" w:cs="Times New Roman"/>
          <w:sz w:val="24"/>
          <w:szCs w:val="24"/>
        </w:rPr>
        <w:t>(5), 532–533.</w:t>
      </w:r>
    </w:p>
    <w:p w14:paraId="58D4A888" w14:textId="77777777" w:rsidR="00D70DC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Hamann, A., &amp; Wang, T. (2006). Potential effects of climate change on ecosystem and tree species distribution in British Columbia. </w:t>
      </w:r>
      <w:r w:rsidRPr="00B30ED1">
        <w:rPr>
          <w:rFonts w:ascii="Times New Roman" w:hAnsi="Times New Roman" w:cs="Times New Roman"/>
          <w:i/>
          <w:sz w:val="24"/>
          <w:szCs w:val="24"/>
        </w:rPr>
        <w:t>Ecology</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87</w:t>
      </w:r>
      <w:r w:rsidRPr="00B30ED1">
        <w:rPr>
          <w:rFonts w:ascii="Times New Roman" w:hAnsi="Times New Roman" w:cs="Times New Roman"/>
          <w:sz w:val="24"/>
          <w:szCs w:val="24"/>
        </w:rPr>
        <w:t>(11), 2773–2786.</w:t>
      </w:r>
    </w:p>
    <w:p w14:paraId="4F2CA2A5" w14:textId="715260EA" w:rsidR="008268BD" w:rsidRPr="00B30ED1" w:rsidRDefault="006E50F5" w:rsidP="00DA1171">
      <w:pPr>
        <w:pStyle w:val="Bibliography"/>
        <w:spacing w:after="0" w:line="240" w:lineRule="auto"/>
        <w:ind w:left="720" w:hanging="720"/>
        <w:rPr>
          <w:rFonts w:ascii="Times New Roman" w:hAnsi="Times New Roman" w:cs="Times New Roman"/>
          <w:sz w:val="24"/>
          <w:szCs w:val="24"/>
        </w:rPr>
      </w:pPr>
      <w:r w:rsidRPr="00B30ED1">
        <w:rPr>
          <w:rFonts w:ascii="Times New Roman" w:eastAsia="Times New Roman" w:hAnsi="Times New Roman" w:cs="Times New Roman"/>
          <w:color w:val="222222"/>
          <w:sz w:val="24"/>
          <w:szCs w:val="24"/>
          <w:shd w:val="clear" w:color="auto" w:fill="FFFFFF"/>
        </w:rPr>
        <w:t>Hampton, S. E., Strasser, C. A., Tewksbury, J. J., Gram, W. K., Budden, A. E., Batcheller, A. L., Duke</w:t>
      </w:r>
      <w:r w:rsidRPr="00B30ED1">
        <w:rPr>
          <w:rFonts w:ascii="Times New Roman" w:eastAsia="Times New Roman" w:hAnsi="Times New Roman" w:cs="Times New Roman"/>
          <w:sz w:val="24"/>
          <w:szCs w:val="24"/>
        </w:rPr>
        <w:t xml:space="preserve">, C.S., </w:t>
      </w:r>
      <w:r w:rsidRPr="00B30ED1">
        <w:rPr>
          <w:rFonts w:ascii="Times New Roman" w:eastAsia="Times New Roman" w:hAnsi="Times New Roman" w:cs="Times New Roman"/>
          <w:color w:val="222222"/>
          <w:sz w:val="24"/>
          <w:szCs w:val="24"/>
          <w:shd w:val="clear" w:color="auto" w:fill="FFFFFF"/>
        </w:rPr>
        <w:t>&amp; Porter, J. H.</w:t>
      </w:r>
      <w:r w:rsidRPr="00B30ED1">
        <w:rPr>
          <w:rStyle w:val="apple-converted-space"/>
          <w:rFonts w:ascii="Times New Roman" w:eastAsia="Times New Roman" w:hAnsi="Times New Roman" w:cs="Times New Roman"/>
          <w:color w:val="222222"/>
          <w:sz w:val="24"/>
          <w:szCs w:val="24"/>
          <w:shd w:val="clear" w:color="auto" w:fill="FFFFFF"/>
        </w:rPr>
        <w:t> </w:t>
      </w:r>
      <w:r w:rsidR="008268BD" w:rsidRPr="00B30ED1">
        <w:rPr>
          <w:rFonts w:ascii="Times New Roman" w:hAnsi="Times New Roman" w:cs="Times New Roman"/>
          <w:sz w:val="24"/>
          <w:szCs w:val="24"/>
        </w:rPr>
        <w:t xml:space="preserve">(2013). Big data and the future of ecology. </w:t>
      </w:r>
      <w:r w:rsidR="008268BD" w:rsidRPr="00B30ED1">
        <w:rPr>
          <w:rFonts w:ascii="Times New Roman" w:hAnsi="Times New Roman" w:cs="Times New Roman"/>
          <w:i/>
          <w:sz w:val="24"/>
          <w:szCs w:val="24"/>
        </w:rPr>
        <w:t>Frontiers in Ecology and the Environment</w:t>
      </w:r>
      <w:r w:rsidR="008268BD" w:rsidRPr="00B30ED1">
        <w:rPr>
          <w:rFonts w:ascii="Times New Roman" w:hAnsi="Times New Roman" w:cs="Times New Roman"/>
          <w:sz w:val="24"/>
          <w:szCs w:val="24"/>
        </w:rPr>
        <w:t xml:space="preserve">, </w:t>
      </w:r>
      <w:r w:rsidR="008268BD" w:rsidRPr="00B30ED1">
        <w:rPr>
          <w:rFonts w:ascii="Times New Roman" w:hAnsi="Times New Roman" w:cs="Times New Roman"/>
          <w:i/>
          <w:sz w:val="24"/>
          <w:szCs w:val="24"/>
        </w:rPr>
        <w:t>11</w:t>
      </w:r>
      <w:r w:rsidR="008268BD" w:rsidRPr="00B30ED1">
        <w:rPr>
          <w:rFonts w:ascii="Times New Roman" w:hAnsi="Times New Roman" w:cs="Times New Roman"/>
          <w:sz w:val="24"/>
          <w:szCs w:val="24"/>
        </w:rPr>
        <w:t>(3), 156–162.</w:t>
      </w:r>
    </w:p>
    <w:p w14:paraId="7E687B44" w14:textId="646D6658"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Hassan, Q. (2011). Demystifying </w:t>
      </w:r>
      <w:r w:rsidR="006E50F5" w:rsidRPr="00B30ED1">
        <w:rPr>
          <w:rFonts w:ascii="Times New Roman" w:hAnsi="Times New Roman" w:cs="Times New Roman"/>
          <w:sz w:val="24"/>
          <w:szCs w:val="24"/>
        </w:rPr>
        <w:t>c</w:t>
      </w:r>
      <w:r w:rsidRPr="00B30ED1">
        <w:rPr>
          <w:rFonts w:ascii="Times New Roman" w:hAnsi="Times New Roman" w:cs="Times New Roman"/>
          <w:sz w:val="24"/>
          <w:szCs w:val="24"/>
        </w:rPr>
        <w:t>l</w:t>
      </w:r>
      <w:r w:rsidR="006E50F5" w:rsidRPr="00B30ED1">
        <w:rPr>
          <w:rFonts w:ascii="Times New Roman" w:hAnsi="Times New Roman" w:cs="Times New Roman"/>
          <w:sz w:val="24"/>
          <w:szCs w:val="24"/>
        </w:rPr>
        <w:t>oud c</w:t>
      </w:r>
      <w:r w:rsidRPr="00B30ED1">
        <w:rPr>
          <w:rFonts w:ascii="Times New Roman" w:hAnsi="Times New Roman" w:cs="Times New Roman"/>
          <w:sz w:val="24"/>
          <w:szCs w:val="24"/>
        </w:rPr>
        <w:t xml:space="preserve">omputing. </w:t>
      </w:r>
      <w:r w:rsidRPr="00B30ED1">
        <w:rPr>
          <w:rFonts w:ascii="Times New Roman" w:hAnsi="Times New Roman" w:cs="Times New Roman"/>
          <w:i/>
          <w:sz w:val="24"/>
          <w:szCs w:val="24"/>
        </w:rPr>
        <w:t>CrossTalk</w:t>
      </w:r>
      <w:r w:rsidRPr="00B30ED1">
        <w:rPr>
          <w:rFonts w:ascii="Times New Roman" w:hAnsi="Times New Roman" w:cs="Times New Roman"/>
          <w:sz w:val="24"/>
          <w:szCs w:val="24"/>
        </w:rPr>
        <w:t>, 16–21.</w:t>
      </w:r>
    </w:p>
    <w:p w14:paraId="06FDA932" w14:textId="6EB1D6E3" w:rsidR="00D70DC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Hastie, T. (2015). </w:t>
      </w:r>
      <w:r w:rsidRPr="00B30ED1">
        <w:rPr>
          <w:rFonts w:ascii="Times New Roman" w:hAnsi="Times New Roman" w:cs="Times New Roman"/>
          <w:i/>
          <w:sz w:val="24"/>
          <w:szCs w:val="24"/>
        </w:rPr>
        <w:t>gam: Generalized Additive Models</w:t>
      </w:r>
      <w:r w:rsidRPr="00B30ED1">
        <w:rPr>
          <w:rFonts w:ascii="Times New Roman" w:hAnsi="Times New Roman" w:cs="Times New Roman"/>
          <w:sz w:val="24"/>
          <w:szCs w:val="24"/>
        </w:rPr>
        <w:t xml:space="preserve">. R package version 1.12. </w:t>
      </w:r>
    </w:p>
    <w:p w14:paraId="34E8E6BB" w14:textId="4C5093DE" w:rsidR="00B22AF4" w:rsidRPr="00B30ED1" w:rsidRDefault="00B22AF4" w:rsidP="00DA1171">
      <w:pPr>
        <w:pStyle w:val="Bibliography"/>
        <w:spacing w:after="0" w:line="240" w:lineRule="auto"/>
        <w:ind w:left="720" w:hanging="720"/>
        <w:rPr>
          <w:rFonts w:ascii="Times New Roman" w:hAnsi="Times New Roman" w:cs="Times New Roman"/>
          <w:sz w:val="24"/>
          <w:szCs w:val="24"/>
        </w:rPr>
      </w:pPr>
      <w:r w:rsidRPr="00B30ED1">
        <w:rPr>
          <w:rFonts w:ascii="Times New Roman" w:eastAsia="Times New Roman" w:hAnsi="Times New Roman" w:cs="Times New Roman"/>
          <w:color w:val="222222"/>
          <w:sz w:val="24"/>
          <w:szCs w:val="24"/>
          <w:shd w:val="clear" w:color="auto" w:fill="FFFFFF"/>
        </w:rPr>
        <w:t xml:space="preserve">Hastie, T., Tibshirani, R., &amp; Friedman, J. (2009). </w:t>
      </w:r>
      <w:r w:rsidRPr="00B30ED1">
        <w:rPr>
          <w:rFonts w:ascii="Times New Roman" w:eastAsia="Times New Roman" w:hAnsi="Times New Roman" w:cs="Times New Roman"/>
          <w:i/>
          <w:iCs/>
          <w:color w:val="222222"/>
          <w:sz w:val="24"/>
          <w:szCs w:val="24"/>
          <w:shd w:val="clear" w:color="auto" w:fill="FFFFFF"/>
        </w:rPr>
        <w:t>The elements of statistical learning</w:t>
      </w:r>
      <w:r w:rsidRPr="00B30ED1">
        <w:rPr>
          <w:rFonts w:ascii="Times New Roman" w:eastAsia="Times New Roman" w:hAnsi="Times New Roman" w:cs="Times New Roman"/>
          <w:color w:val="222222"/>
          <w:sz w:val="24"/>
          <w:szCs w:val="24"/>
          <w:shd w:val="clear" w:color="auto" w:fill="FFFFFF"/>
        </w:rPr>
        <w:t>. Springer New York.</w:t>
      </w:r>
    </w:p>
    <w:p w14:paraId="1181C4C0" w14:textId="2B6B5EF0"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Hegel, T. M., Cushman, S. A., Evans, J., &amp; Huettmann, F. (2010). Current </w:t>
      </w:r>
      <w:r w:rsidR="00B22AF4" w:rsidRPr="00B30ED1">
        <w:rPr>
          <w:rFonts w:ascii="Times New Roman" w:hAnsi="Times New Roman" w:cs="Times New Roman"/>
          <w:sz w:val="24"/>
          <w:szCs w:val="24"/>
        </w:rPr>
        <w:t>s</w:t>
      </w:r>
      <w:r w:rsidRPr="00B30ED1">
        <w:rPr>
          <w:rFonts w:ascii="Times New Roman" w:hAnsi="Times New Roman" w:cs="Times New Roman"/>
          <w:sz w:val="24"/>
          <w:szCs w:val="24"/>
        </w:rPr>
        <w:t>t</w:t>
      </w:r>
      <w:r w:rsidR="00B22AF4" w:rsidRPr="00B30ED1">
        <w:rPr>
          <w:rFonts w:ascii="Times New Roman" w:hAnsi="Times New Roman" w:cs="Times New Roman"/>
          <w:sz w:val="24"/>
          <w:szCs w:val="24"/>
        </w:rPr>
        <w:t>ate of the art for statistical modelling of species d</w:t>
      </w:r>
      <w:r w:rsidRPr="00B30ED1">
        <w:rPr>
          <w:rFonts w:ascii="Times New Roman" w:hAnsi="Times New Roman" w:cs="Times New Roman"/>
          <w:sz w:val="24"/>
          <w:szCs w:val="24"/>
        </w:rPr>
        <w:t xml:space="preserve">istributions. In </w:t>
      </w:r>
      <w:r w:rsidRPr="00B30ED1">
        <w:rPr>
          <w:rFonts w:ascii="Times New Roman" w:hAnsi="Times New Roman" w:cs="Times New Roman"/>
          <w:i/>
          <w:sz w:val="24"/>
          <w:szCs w:val="24"/>
        </w:rPr>
        <w:t>Spatial complexity, informatics, and wildlife conservation</w:t>
      </w:r>
      <w:r w:rsidRPr="00B30ED1">
        <w:rPr>
          <w:rFonts w:ascii="Times New Roman" w:hAnsi="Times New Roman" w:cs="Times New Roman"/>
          <w:sz w:val="24"/>
          <w:szCs w:val="24"/>
        </w:rPr>
        <w:t xml:space="preserve"> (pp. 273–311). Tokyo: Springer Japan. </w:t>
      </w:r>
    </w:p>
    <w:p w14:paraId="61FA91F9" w14:textId="64BEF903" w:rsidR="00B30ED1" w:rsidRPr="00B30ED1" w:rsidRDefault="00B30ED1"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Heidorn, P. B. (2008). Shedding Light on the Dark Data in the Long Tail of Science. </w:t>
      </w:r>
      <w:r w:rsidRPr="00B30ED1">
        <w:rPr>
          <w:rFonts w:ascii="Times New Roman" w:hAnsi="Times New Roman" w:cs="Times New Roman"/>
          <w:i/>
          <w:iCs/>
          <w:sz w:val="24"/>
          <w:szCs w:val="24"/>
        </w:rPr>
        <w:t>Library Trends</w:t>
      </w:r>
      <w:r w:rsidRPr="00B30ED1">
        <w:rPr>
          <w:rFonts w:ascii="Times New Roman" w:hAnsi="Times New Roman" w:cs="Times New Roman"/>
          <w:sz w:val="24"/>
          <w:szCs w:val="24"/>
        </w:rPr>
        <w:t xml:space="preserve">, </w:t>
      </w:r>
      <w:r w:rsidRPr="00B30ED1">
        <w:rPr>
          <w:rFonts w:ascii="Times New Roman" w:hAnsi="Times New Roman" w:cs="Times New Roman"/>
          <w:i/>
          <w:iCs/>
          <w:sz w:val="24"/>
          <w:szCs w:val="24"/>
        </w:rPr>
        <w:t>57</w:t>
      </w:r>
      <w:r w:rsidRPr="00B30ED1">
        <w:rPr>
          <w:rFonts w:ascii="Times New Roman" w:hAnsi="Times New Roman" w:cs="Times New Roman"/>
          <w:sz w:val="24"/>
          <w:szCs w:val="24"/>
        </w:rPr>
        <w:t>(2), 280–299. http://doi.org/10.1353/lib.0.0036</w:t>
      </w:r>
    </w:p>
    <w:p w14:paraId="3A65A92E"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Hijmans, R.J., Phillips, S., Leathwick, J. and Elith, J. (2016). dismo: Species Distribution Modeling. R package version 1.1-1. https://CRAN.R-project.org/package=dismo</w:t>
      </w:r>
    </w:p>
    <w:p w14:paraId="54BCA881" w14:textId="77777777" w:rsidR="00D70DC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Hobbie, J. E., Carpenter, S. R., Grimm, N. B., Gosz, J. R., &amp; Seastedt, T. R. (2003). The US Long Term Ecological Research Program. </w:t>
      </w:r>
      <w:r w:rsidRPr="00B30ED1">
        <w:rPr>
          <w:rFonts w:ascii="Times New Roman" w:hAnsi="Times New Roman" w:cs="Times New Roman"/>
          <w:i/>
          <w:sz w:val="24"/>
          <w:szCs w:val="24"/>
        </w:rPr>
        <w:t>BioScience</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53</w:t>
      </w:r>
      <w:r w:rsidRPr="00B30ED1">
        <w:rPr>
          <w:rFonts w:ascii="Times New Roman" w:hAnsi="Times New Roman" w:cs="Times New Roman"/>
          <w:sz w:val="24"/>
          <w:szCs w:val="24"/>
        </w:rPr>
        <w:t>(1), 21–32.</w:t>
      </w:r>
    </w:p>
    <w:p w14:paraId="5DF90B51" w14:textId="64994529"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eastAsia="Times New Roman" w:hAnsi="Times New Roman" w:cs="Times New Roman"/>
          <w:sz w:val="24"/>
          <w:szCs w:val="24"/>
          <w:shd w:val="clear" w:color="auto" w:fill="FFFFFF"/>
        </w:rPr>
        <w:t>Howe, D., Costanzo, M., Fey, P., Gojobori, T., Hannick, L., H</w:t>
      </w:r>
      <w:r w:rsidR="00B22AF4" w:rsidRPr="00B30ED1">
        <w:rPr>
          <w:rFonts w:ascii="Times New Roman" w:eastAsia="Times New Roman" w:hAnsi="Times New Roman" w:cs="Times New Roman"/>
          <w:sz w:val="24"/>
          <w:szCs w:val="24"/>
          <w:shd w:val="clear" w:color="auto" w:fill="FFFFFF"/>
        </w:rPr>
        <w:t>ide, W.,</w:t>
      </w:r>
      <w:r w:rsidRPr="00B30ED1">
        <w:rPr>
          <w:rFonts w:ascii="Times New Roman" w:eastAsia="Times New Roman" w:hAnsi="Times New Roman" w:cs="Times New Roman"/>
          <w:sz w:val="24"/>
          <w:szCs w:val="24"/>
          <w:shd w:val="clear" w:color="auto" w:fill="FFFFFF"/>
        </w:rPr>
        <w:t xml:space="preserve"> </w:t>
      </w:r>
      <w:r w:rsidR="00B22AF4" w:rsidRPr="00B30ED1">
        <w:rPr>
          <w:rFonts w:ascii="Times New Roman" w:eastAsia="Times New Roman" w:hAnsi="Times New Roman" w:cs="Times New Roman"/>
          <w:color w:val="222222"/>
          <w:sz w:val="24"/>
          <w:szCs w:val="24"/>
          <w:shd w:val="clear" w:color="auto" w:fill="FFFFFF"/>
        </w:rPr>
        <w:t>Hill, D.P., Kania, R., Schaeffer, M., St Pierre, S. &amp; Twigger, S</w:t>
      </w:r>
      <w:r w:rsidRPr="00B30ED1">
        <w:rPr>
          <w:rFonts w:ascii="Times New Roman" w:eastAsia="Times New Roman" w:hAnsi="Times New Roman" w:cs="Times New Roman"/>
          <w:sz w:val="24"/>
          <w:szCs w:val="24"/>
          <w:shd w:val="clear" w:color="auto" w:fill="FFFFFF"/>
        </w:rPr>
        <w:t>. (2008). Big data: The future of biocuration. </w:t>
      </w:r>
      <w:r w:rsidRPr="00B30ED1">
        <w:rPr>
          <w:rFonts w:ascii="Times New Roman" w:eastAsia="Times New Roman" w:hAnsi="Times New Roman" w:cs="Times New Roman"/>
          <w:i/>
          <w:iCs/>
          <w:sz w:val="24"/>
          <w:szCs w:val="24"/>
          <w:shd w:val="clear" w:color="auto" w:fill="FFFFFF"/>
        </w:rPr>
        <w:t>Nature</w:t>
      </w:r>
      <w:r w:rsidRPr="00B30ED1">
        <w:rPr>
          <w:rFonts w:ascii="Times New Roman" w:eastAsia="Times New Roman" w:hAnsi="Times New Roman" w:cs="Times New Roman"/>
          <w:sz w:val="24"/>
          <w:szCs w:val="24"/>
          <w:shd w:val="clear" w:color="auto" w:fill="FFFFFF"/>
        </w:rPr>
        <w:t>, </w:t>
      </w:r>
      <w:r w:rsidRPr="00B30ED1">
        <w:rPr>
          <w:rFonts w:ascii="Times New Roman" w:eastAsia="Times New Roman" w:hAnsi="Times New Roman" w:cs="Times New Roman"/>
          <w:i/>
          <w:iCs/>
          <w:sz w:val="24"/>
          <w:szCs w:val="24"/>
          <w:shd w:val="clear" w:color="auto" w:fill="FFFFFF"/>
        </w:rPr>
        <w:t>455</w:t>
      </w:r>
      <w:r w:rsidRPr="00B30ED1">
        <w:rPr>
          <w:rFonts w:ascii="Times New Roman" w:eastAsia="Times New Roman" w:hAnsi="Times New Roman" w:cs="Times New Roman"/>
          <w:sz w:val="24"/>
          <w:szCs w:val="24"/>
          <w:shd w:val="clear" w:color="auto" w:fill="FFFFFF"/>
        </w:rPr>
        <w:t>(7209), 47-50.</w:t>
      </w:r>
    </w:p>
    <w:p w14:paraId="363402C9" w14:textId="6546E588"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Hsu, C., Lin, C.-Y., Ouyang, M., &amp; Guo, Y. K. (2013). Biocloud: Cloud </w:t>
      </w:r>
      <w:r w:rsidR="00B22AF4" w:rsidRPr="00B30ED1">
        <w:rPr>
          <w:rFonts w:ascii="Times New Roman" w:hAnsi="Times New Roman" w:cs="Times New Roman"/>
          <w:sz w:val="24"/>
          <w:szCs w:val="24"/>
        </w:rPr>
        <w:t>c</w:t>
      </w:r>
      <w:r w:rsidRPr="00B30ED1">
        <w:rPr>
          <w:rFonts w:ascii="Times New Roman" w:hAnsi="Times New Roman" w:cs="Times New Roman"/>
          <w:sz w:val="24"/>
          <w:szCs w:val="24"/>
        </w:rPr>
        <w:t>o</w:t>
      </w:r>
      <w:r w:rsidR="00B22AF4" w:rsidRPr="00B30ED1">
        <w:rPr>
          <w:rFonts w:ascii="Times New Roman" w:hAnsi="Times New Roman" w:cs="Times New Roman"/>
          <w:sz w:val="24"/>
          <w:szCs w:val="24"/>
        </w:rPr>
        <w:t>mputing for biological, genomics, and drug d</w:t>
      </w:r>
      <w:r w:rsidRPr="00B30ED1">
        <w:rPr>
          <w:rFonts w:ascii="Times New Roman" w:hAnsi="Times New Roman" w:cs="Times New Roman"/>
          <w:sz w:val="24"/>
          <w:szCs w:val="24"/>
        </w:rPr>
        <w:t xml:space="preserve">esign. </w:t>
      </w:r>
      <w:r w:rsidRPr="00B30ED1">
        <w:rPr>
          <w:rFonts w:ascii="Times New Roman" w:hAnsi="Times New Roman" w:cs="Times New Roman"/>
          <w:i/>
          <w:sz w:val="24"/>
          <w:szCs w:val="24"/>
        </w:rPr>
        <w:t>BioMed Research International</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2013</w:t>
      </w:r>
      <w:r w:rsidRPr="00B30ED1">
        <w:rPr>
          <w:rFonts w:ascii="Times New Roman" w:hAnsi="Times New Roman" w:cs="Times New Roman"/>
          <w:sz w:val="24"/>
          <w:szCs w:val="24"/>
        </w:rPr>
        <w:t>, 1–3.</w:t>
      </w:r>
    </w:p>
    <w:p w14:paraId="045BA321"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Huang, Q., Yang, C., Liu, K., Xia, J., Xu, C., Li, J., Gui, Z., et al. (2013). Evaluating open-source cloud computing solutions for geosciences. </w:t>
      </w:r>
      <w:r w:rsidRPr="00B30ED1">
        <w:rPr>
          <w:rFonts w:ascii="Times New Roman" w:hAnsi="Times New Roman" w:cs="Times New Roman"/>
          <w:i/>
          <w:sz w:val="24"/>
          <w:szCs w:val="24"/>
        </w:rPr>
        <w:t>Computers and Geosciences</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59</w:t>
      </w:r>
      <w:r w:rsidRPr="00B30ED1">
        <w:rPr>
          <w:rFonts w:ascii="Times New Roman" w:hAnsi="Times New Roman" w:cs="Times New Roman"/>
          <w:sz w:val="24"/>
          <w:szCs w:val="24"/>
        </w:rPr>
        <w:t>(C), 41–52.</w:t>
      </w:r>
    </w:p>
    <w:p w14:paraId="4A8DCEC0"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Huang, Q., Yang, C., Nebert, D., Liu, K., &amp; Wu, H. (2010). Cloud computing for geosciences: deployment of GEOSS clearinghouse on Amazon's EC2. Presented at the Proceedings of the ACM. </w:t>
      </w:r>
      <w:hyperlink r:id="rId12" w:history="1">
        <w:r w:rsidRPr="00B30ED1">
          <w:rPr>
            <w:rStyle w:val="Hyperlink"/>
            <w:rFonts w:ascii="Times New Roman" w:hAnsi="Times New Roman" w:cs="Times New Roman"/>
            <w:b w:val="0"/>
            <w:color w:val="auto"/>
            <w:sz w:val="24"/>
            <w:szCs w:val="24"/>
          </w:rPr>
          <w:t>http://doi.org/10.1145/1869692.1869699</w:t>
        </w:r>
      </w:hyperlink>
    </w:p>
    <w:p w14:paraId="3D418A92"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Hutchinson, G. E. (1957). Concluding Remarks. </w:t>
      </w:r>
      <w:r w:rsidRPr="00B30ED1">
        <w:rPr>
          <w:rFonts w:ascii="Times New Roman" w:hAnsi="Times New Roman" w:cs="Times New Roman"/>
          <w:i/>
          <w:sz w:val="24"/>
          <w:szCs w:val="24"/>
        </w:rPr>
        <w:t>Cold Spring Harbor Symposia on Quantitative Biology</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22</w:t>
      </w:r>
      <w:r w:rsidRPr="00B30ED1">
        <w:rPr>
          <w:rFonts w:ascii="Times New Roman" w:hAnsi="Times New Roman" w:cs="Times New Roman"/>
          <w:sz w:val="24"/>
          <w:szCs w:val="24"/>
        </w:rPr>
        <w:t>(0), 1–7.</w:t>
      </w:r>
    </w:p>
    <w:p w14:paraId="166DCF52" w14:textId="637993C4"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Hutter, F., Hoos, H. H., &amp; Leyton-Brown, K. (2013). Identifying </w:t>
      </w:r>
      <w:r w:rsidR="00B22AF4" w:rsidRPr="00B30ED1">
        <w:rPr>
          <w:rFonts w:ascii="Times New Roman" w:hAnsi="Times New Roman" w:cs="Times New Roman"/>
          <w:sz w:val="24"/>
          <w:szCs w:val="24"/>
        </w:rPr>
        <w:t>k</w:t>
      </w:r>
      <w:r w:rsidRPr="00B30ED1">
        <w:rPr>
          <w:rFonts w:ascii="Times New Roman" w:hAnsi="Times New Roman" w:cs="Times New Roman"/>
          <w:sz w:val="24"/>
          <w:szCs w:val="24"/>
        </w:rPr>
        <w:t>e</w:t>
      </w:r>
      <w:r w:rsidR="00B22AF4" w:rsidRPr="00B30ED1">
        <w:rPr>
          <w:rFonts w:ascii="Times New Roman" w:hAnsi="Times New Roman" w:cs="Times New Roman"/>
          <w:sz w:val="24"/>
          <w:szCs w:val="24"/>
        </w:rPr>
        <w:t>y algorithm parameters and instance features using forward s</w:t>
      </w:r>
      <w:r w:rsidRPr="00B30ED1">
        <w:rPr>
          <w:rFonts w:ascii="Times New Roman" w:hAnsi="Times New Roman" w:cs="Times New Roman"/>
          <w:sz w:val="24"/>
          <w:szCs w:val="24"/>
        </w:rPr>
        <w:t xml:space="preserve">election. </w:t>
      </w:r>
      <w:r w:rsidRPr="00B30ED1">
        <w:rPr>
          <w:rFonts w:ascii="Times New Roman" w:hAnsi="Times New Roman" w:cs="Times New Roman"/>
          <w:i/>
          <w:iCs/>
          <w:sz w:val="24"/>
          <w:szCs w:val="24"/>
        </w:rPr>
        <w:t>Lecture Notes in Computer Science</w:t>
      </w:r>
      <w:r w:rsidRPr="00B30ED1">
        <w:rPr>
          <w:rFonts w:ascii="Times New Roman" w:hAnsi="Times New Roman" w:cs="Times New Roman"/>
          <w:sz w:val="24"/>
          <w:szCs w:val="24"/>
        </w:rPr>
        <w:t xml:space="preserve"> (Vol. 7997, pp. 364–381). Berlin, Heidelberg: Springer Berlin Heidelberg. </w:t>
      </w:r>
      <w:hyperlink r:id="rId13" w:history="1">
        <w:r w:rsidRPr="00B30ED1">
          <w:rPr>
            <w:rStyle w:val="Hyperlink"/>
            <w:rFonts w:ascii="Times New Roman" w:hAnsi="Times New Roman" w:cs="Times New Roman"/>
            <w:b w:val="0"/>
            <w:color w:val="auto"/>
            <w:sz w:val="24"/>
            <w:szCs w:val="24"/>
          </w:rPr>
          <w:t>http://doi.org/10.1007/978-3-642-44973-4_40</w:t>
        </w:r>
      </w:hyperlink>
    </w:p>
    <w:p w14:paraId="0DB72CD2"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Hutter, F., Xu, L., Hoos, H. H., &amp; Leyton-Brown, K. (2014). Algorithm runtime prediction: Methods &amp; evaluation. </w:t>
      </w:r>
      <w:r w:rsidRPr="00B30ED1">
        <w:rPr>
          <w:rFonts w:ascii="Times New Roman" w:hAnsi="Times New Roman" w:cs="Times New Roman"/>
          <w:i/>
          <w:iCs/>
          <w:sz w:val="24"/>
          <w:szCs w:val="24"/>
        </w:rPr>
        <w:t>Artificial Intelligence</w:t>
      </w:r>
      <w:r w:rsidRPr="00B30ED1">
        <w:rPr>
          <w:rFonts w:ascii="Times New Roman" w:hAnsi="Times New Roman" w:cs="Times New Roman"/>
          <w:sz w:val="24"/>
          <w:szCs w:val="24"/>
        </w:rPr>
        <w:t xml:space="preserve">, </w:t>
      </w:r>
      <w:r w:rsidRPr="00B30ED1">
        <w:rPr>
          <w:rFonts w:ascii="Times New Roman" w:hAnsi="Times New Roman" w:cs="Times New Roman"/>
          <w:i/>
          <w:iCs/>
          <w:sz w:val="24"/>
          <w:szCs w:val="24"/>
        </w:rPr>
        <w:t>206</w:t>
      </w:r>
      <w:r w:rsidRPr="00B30ED1">
        <w:rPr>
          <w:rFonts w:ascii="Times New Roman" w:hAnsi="Times New Roman" w:cs="Times New Roman"/>
          <w:sz w:val="24"/>
          <w:szCs w:val="24"/>
        </w:rPr>
        <w:t xml:space="preserve">, 79–111. http://doi.org/10.1016/j.artint.2013.10.003 </w:t>
      </w:r>
    </w:p>
    <w:p w14:paraId="473F3853" w14:textId="56B2A871"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Issa, S. A., Kienzler, R., El-Kalioby, M., Tonellato, P. J., Wall, D., Bruggmann, R., &amp; Abouelhoda, M. (2013). Streaming </w:t>
      </w:r>
      <w:r w:rsidR="00B22AF4" w:rsidRPr="00B30ED1">
        <w:rPr>
          <w:rFonts w:ascii="Times New Roman" w:hAnsi="Times New Roman" w:cs="Times New Roman"/>
          <w:sz w:val="24"/>
          <w:szCs w:val="24"/>
        </w:rPr>
        <w:t>s</w:t>
      </w:r>
      <w:r w:rsidRPr="00B30ED1">
        <w:rPr>
          <w:rFonts w:ascii="Times New Roman" w:hAnsi="Times New Roman" w:cs="Times New Roman"/>
          <w:sz w:val="24"/>
          <w:szCs w:val="24"/>
        </w:rPr>
        <w:t>u</w:t>
      </w:r>
      <w:r w:rsidR="00B22AF4" w:rsidRPr="00B30ED1">
        <w:rPr>
          <w:rFonts w:ascii="Times New Roman" w:hAnsi="Times New Roman" w:cs="Times New Roman"/>
          <w:sz w:val="24"/>
          <w:szCs w:val="24"/>
        </w:rPr>
        <w:t>pport for data intensive c</w:t>
      </w:r>
      <w:r w:rsidRPr="00B30ED1">
        <w:rPr>
          <w:rFonts w:ascii="Times New Roman" w:hAnsi="Times New Roman" w:cs="Times New Roman"/>
          <w:sz w:val="24"/>
          <w:szCs w:val="24"/>
        </w:rPr>
        <w:t>lou</w:t>
      </w:r>
      <w:r w:rsidR="00B22AF4" w:rsidRPr="00B30ED1">
        <w:rPr>
          <w:rFonts w:ascii="Times New Roman" w:hAnsi="Times New Roman" w:cs="Times New Roman"/>
          <w:sz w:val="24"/>
          <w:szCs w:val="24"/>
        </w:rPr>
        <w:t>d-based sequence a</w:t>
      </w:r>
      <w:r w:rsidRPr="00B30ED1">
        <w:rPr>
          <w:rFonts w:ascii="Times New Roman" w:hAnsi="Times New Roman" w:cs="Times New Roman"/>
          <w:sz w:val="24"/>
          <w:szCs w:val="24"/>
        </w:rPr>
        <w:t xml:space="preserve">nalysis. </w:t>
      </w:r>
      <w:r w:rsidRPr="00B30ED1">
        <w:rPr>
          <w:rFonts w:ascii="Times New Roman" w:hAnsi="Times New Roman" w:cs="Times New Roman"/>
          <w:i/>
          <w:sz w:val="24"/>
          <w:szCs w:val="24"/>
        </w:rPr>
        <w:t>BioMed Research International</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2013</w:t>
      </w:r>
      <w:r w:rsidRPr="00B30ED1">
        <w:rPr>
          <w:rFonts w:ascii="Times New Roman" w:hAnsi="Times New Roman" w:cs="Times New Roman"/>
          <w:sz w:val="24"/>
          <w:szCs w:val="24"/>
        </w:rPr>
        <w:t>(8), 1–16.</w:t>
      </w:r>
    </w:p>
    <w:p w14:paraId="5F609F4B" w14:textId="03D9C915"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Johnson, K. (2012). Evaluating the </w:t>
      </w:r>
      <w:r w:rsidR="00B22AF4" w:rsidRPr="00B30ED1">
        <w:rPr>
          <w:rFonts w:ascii="Times New Roman" w:hAnsi="Times New Roman" w:cs="Times New Roman"/>
          <w:sz w:val="24"/>
          <w:szCs w:val="24"/>
        </w:rPr>
        <w:t>d</w:t>
      </w:r>
      <w:r w:rsidRPr="00B30ED1">
        <w:rPr>
          <w:rFonts w:ascii="Times New Roman" w:hAnsi="Times New Roman" w:cs="Times New Roman"/>
          <w:sz w:val="24"/>
          <w:szCs w:val="24"/>
        </w:rPr>
        <w:t>e</w:t>
      </w:r>
      <w:r w:rsidR="00B22AF4" w:rsidRPr="00B30ED1">
        <w:rPr>
          <w:rFonts w:ascii="Times New Roman" w:hAnsi="Times New Roman" w:cs="Times New Roman"/>
          <w:sz w:val="24"/>
          <w:szCs w:val="24"/>
        </w:rPr>
        <w:t>sign of the R l</w:t>
      </w:r>
      <w:r w:rsidRPr="00B30ED1">
        <w:rPr>
          <w:rFonts w:ascii="Times New Roman" w:hAnsi="Times New Roman" w:cs="Times New Roman"/>
          <w:sz w:val="24"/>
          <w:szCs w:val="24"/>
        </w:rPr>
        <w:t xml:space="preserve">anguage. </w:t>
      </w:r>
      <w:r w:rsidRPr="00B30ED1">
        <w:rPr>
          <w:rFonts w:ascii="Times New Roman" w:hAnsi="Times New Roman" w:cs="Times New Roman"/>
          <w:i/>
          <w:sz w:val="24"/>
          <w:szCs w:val="24"/>
        </w:rPr>
        <w:t>Designing Language Teaching Tasks</w:t>
      </w:r>
      <w:r w:rsidRPr="00B30ED1">
        <w:rPr>
          <w:rFonts w:ascii="Times New Roman" w:hAnsi="Times New Roman" w:cs="Times New Roman"/>
          <w:sz w:val="24"/>
          <w:szCs w:val="24"/>
        </w:rPr>
        <w:t>, (Chapter 8), 1–27.</w:t>
      </w:r>
    </w:p>
    <w:p w14:paraId="18CBE39B"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lastRenderedPageBreak/>
        <w:t xml:space="preserve">Jones, R. &amp; Kalibera, T. (2013). Rigorous benchmarking in reasonable time. </w:t>
      </w:r>
      <w:r w:rsidRPr="00B30ED1">
        <w:rPr>
          <w:rFonts w:ascii="Times New Roman" w:hAnsi="Times New Roman" w:cs="Times New Roman"/>
          <w:i/>
          <w:iCs/>
          <w:sz w:val="24"/>
          <w:szCs w:val="24"/>
        </w:rPr>
        <w:t>ACM SIGPLAN Notices</w:t>
      </w:r>
      <w:r w:rsidRPr="00B30ED1">
        <w:rPr>
          <w:rFonts w:ascii="Times New Roman" w:hAnsi="Times New Roman" w:cs="Times New Roman"/>
          <w:sz w:val="24"/>
          <w:szCs w:val="24"/>
        </w:rPr>
        <w:t xml:space="preserve">, </w:t>
      </w:r>
      <w:r w:rsidRPr="00B30ED1">
        <w:rPr>
          <w:rFonts w:ascii="Times New Roman" w:hAnsi="Times New Roman" w:cs="Times New Roman"/>
          <w:i/>
          <w:iCs/>
          <w:sz w:val="24"/>
          <w:szCs w:val="24"/>
        </w:rPr>
        <w:t>48</w:t>
      </w:r>
      <w:r w:rsidRPr="00B30ED1">
        <w:rPr>
          <w:rFonts w:ascii="Times New Roman" w:hAnsi="Times New Roman" w:cs="Times New Roman"/>
          <w:sz w:val="24"/>
          <w:szCs w:val="24"/>
        </w:rPr>
        <w:t xml:space="preserve">(11), 63–74. http://doi.org/10.1145/2555670.2464160 </w:t>
      </w:r>
    </w:p>
    <w:p w14:paraId="60E75F3D" w14:textId="7E7511A5"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Kaján, L., Yachdav, G., Vicedo, E., Steinegger, M., Mirdita, M., Angermüller, C., Böhm, A., et al. (2013). Cloud </w:t>
      </w:r>
      <w:r w:rsidR="00B22AF4" w:rsidRPr="00B30ED1">
        <w:rPr>
          <w:rFonts w:ascii="Times New Roman" w:hAnsi="Times New Roman" w:cs="Times New Roman"/>
          <w:sz w:val="24"/>
          <w:szCs w:val="24"/>
        </w:rPr>
        <w:t>p</w:t>
      </w:r>
      <w:r w:rsidRPr="00B30ED1">
        <w:rPr>
          <w:rFonts w:ascii="Times New Roman" w:hAnsi="Times New Roman" w:cs="Times New Roman"/>
          <w:sz w:val="24"/>
          <w:szCs w:val="24"/>
        </w:rPr>
        <w:t>r</w:t>
      </w:r>
      <w:r w:rsidR="00B22AF4" w:rsidRPr="00B30ED1">
        <w:rPr>
          <w:rFonts w:ascii="Times New Roman" w:hAnsi="Times New Roman" w:cs="Times New Roman"/>
          <w:sz w:val="24"/>
          <w:szCs w:val="24"/>
        </w:rPr>
        <w:t>ediction of protein structure and f</w:t>
      </w:r>
      <w:r w:rsidRPr="00B30ED1">
        <w:rPr>
          <w:rFonts w:ascii="Times New Roman" w:hAnsi="Times New Roman" w:cs="Times New Roman"/>
          <w:sz w:val="24"/>
          <w:szCs w:val="24"/>
        </w:rPr>
        <w:t xml:space="preserve">unction with PredictProtein for Debian. </w:t>
      </w:r>
      <w:r w:rsidRPr="00B30ED1">
        <w:rPr>
          <w:rFonts w:ascii="Times New Roman" w:hAnsi="Times New Roman" w:cs="Times New Roman"/>
          <w:i/>
          <w:sz w:val="24"/>
          <w:szCs w:val="24"/>
        </w:rPr>
        <w:t>BioMed Research International</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2013</w:t>
      </w:r>
      <w:r w:rsidRPr="00B30ED1">
        <w:rPr>
          <w:rFonts w:ascii="Times New Roman" w:hAnsi="Times New Roman" w:cs="Times New Roman"/>
          <w:sz w:val="24"/>
          <w:szCs w:val="24"/>
        </w:rPr>
        <w:t>(3), 1–6.</w:t>
      </w:r>
    </w:p>
    <w:p w14:paraId="273D8E43" w14:textId="6083A5A9"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Kapelner A. &amp; Bleich J. (2016). bartMachine: Machine </w:t>
      </w:r>
      <w:r w:rsidR="00B22AF4" w:rsidRPr="00B30ED1">
        <w:rPr>
          <w:rFonts w:ascii="Times New Roman" w:hAnsi="Times New Roman" w:cs="Times New Roman"/>
          <w:sz w:val="24"/>
          <w:szCs w:val="24"/>
        </w:rPr>
        <w:t>l</w:t>
      </w:r>
      <w:r w:rsidRPr="00B30ED1">
        <w:rPr>
          <w:rFonts w:ascii="Times New Roman" w:hAnsi="Times New Roman" w:cs="Times New Roman"/>
          <w:sz w:val="24"/>
          <w:szCs w:val="24"/>
        </w:rPr>
        <w:t>e</w:t>
      </w:r>
      <w:r w:rsidR="00B22AF4" w:rsidRPr="00B30ED1">
        <w:rPr>
          <w:rFonts w:ascii="Times New Roman" w:hAnsi="Times New Roman" w:cs="Times New Roman"/>
          <w:sz w:val="24"/>
          <w:szCs w:val="24"/>
        </w:rPr>
        <w:t>arning with Bayesian additive regression t</w:t>
      </w:r>
      <w:r w:rsidRPr="00B30ED1">
        <w:rPr>
          <w:rFonts w:ascii="Times New Roman" w:hAnsi="Times New Roman" w:cs="Times New Roman"/>
          <w:sz w:val="24"/>
          <w:szCs w:val="24"/>
        </w:rPr>
        <w:t>rees. Journal of Statistical Software, 70(4), 1-40. doi:10.18637/jss.v070.i04</w:t>
      </w:r>
    </w:p>
    <w:p w14:paraId="7F8777C7"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Keppel, G., Van Niel, K. P., Wardell-Johnson, G. W., Yates, C. J., Byrne, M., Mucina, L., Schut, A. G. T., et al. (2011). Refugia: identifying and understanding safe havens for biodiversity under climate change. </w:t>
      </w:r>
      <w:r w:rsidRPr="00B30ED1">
        <w:rPr>
          <w:rFonts w:ascii="Times New Roman" w:hAnsi="Times New Roman" w:cs="Times New Roman"/>
          <w:i/>
          <w:sz w:val="24"/>
          <w:szCs w:val="24"/>
        </w:rPr>
        <w:t>Global Ecology and Biogeography</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21</w:t>
      </w:r>
      <w:r w:rsidRPr="00B30ED1">
        <w:rPr>
          <w:rFonts w:ascii="Times New Roman" w:hAnsi="Times New Roman" w:cs="Times New Roman"/>
          <w:sz w:val="24"/>
          <w:szCs w:val="24"/>
        </w:rPr>
        <w:t>(4), 393–404.</w:t>
      </w:r>
    </w:p>
    <w:p w14:paraId="0B0B0C86"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Knuth, D. E. (1976). Big Omicron and big Omega and big Theta. </w:t>
      </w:r>
      <w:r w:rsidRPr="00B30ED1">
        <w:rPr>
          <w:rFonts w:ascii="Times New Roman" w:hAnsi="Times New Roman" w:cs="Times New Roman"/>
          <w:i/>
          <w:iCs/>
          <w:sz w:val="24"/>
          <w:szCs w:val="24"/>
        </w:rPr>
        <w:t>ACM Sigact News</w:t>
      </w:r>
      <w:r w:rsidRPr="00B30ED1">
        <w:rPr>
          <w:rFonts w:ascii="Times New Roman" w:hAnsi="Times New Roman" w:cs="Times New Roman"/>
          <w:sz w:val="24"/>
          <w:szCs w:val="24"/>
        </w:rPr>
        <w:t xml:space="preserve">, </w:t>
      </w:r>
      <w:r w:rsidRPr="00B30ED1">
        <w:rPr>
          <w:rFonts w:ascii="Times New Roman" w:hAnsi="Times New Roman" w:cs="Times New Roman"/>
          <w:i/>
          <w:iCs/>
          <w:sz w:val="24"/>
          <w:szCs w:val="24"/>
        </w:rPr>
        <w:t>8</w:t>
      </w:r>
      <w:r w:rsidRPr="00B30ED1">
        <w:rPr>
          <w:rFonts w:ascii="Times New Roman" w:hAnsi="Times New Roman" w:cs="Times New Roman"/>
          <w:sz w:val="24"/>
          <w:szCs w:val="24"/>
        </w:rPr>
        <w:t xml:space="preserve">(2), 18–24. http://doi.org/10.1145/1008328.1008329 </w:t>
      </w:r>
    </w:p>
    <w:p w14:paraId="66E53919" w14:textId="77777777" w:rsidR="00D70DC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Kogan, J. (2014). Feature </w:t>
      </w:r>
      <w:r w:rsidR="00B22AF4" w:rsidRPr="00B30ED1">
        <w:rPr>
          <w:rFonts w:ascii="Times New Roman" w:hAnsi="Times New Roman" w:cs="Times New Roman"/>
          <w:sz w:val="24"/>
          <w:szCs w:val="24"/>
        </w:rPr>
        <w:t>s</w:t>
      </w:r>
      <w:r w:rsidRPr="00B30ED1">
        <w:rPr>
          <w:rFonts w:ascii="Times New Roman" w:hAnsi="Times New Roman" w:cs="Times New Roman"/>
          <w:sz w:val="24"/>
          <w:szCs w:val="24"/>
        </w:rPr>
        <w:t>e</w:t>
      </w:r>
      <w:r w:rsidR="00B22AF4" w:rsidRPr="00B30ED1">
        <w:rPr>
          <w:rFonts w:ascii="Times New Roman" w:hAnsi="Times New Roman" w:cs="Times New Roman"/>
          <w:sz w:val="24"/>
          <w:szCs w:val="24"/>
        </w:rPr>
        <w:t>lection over distributed data s</w:t>
      </w:r>
      <w:r w:rsidRPr="00B30ED1">
        <w:rPr>
          <w:rFonts w:ascii="Times New Roman" w:hAnsi="Times New Roman" w:cs="Times New Roman"/>
          <w:sz w:val="24"/>
          <w:szCs w:val="24"/>
        </w:rPr>
        <w:t xml:space="preserve">treams. In K. Yada (ed.), </w:t>
      </w:r>
      <w:r w:rsidRPr="00B30ED1">
        <w:rPr>
          <w:rFonts w:ascii="Times New Roman" w:hAnsi="Times New Roman" w:cs="Times New Roman"/>
          <w:i/>
          <w:iCs/>
          <w:sz w:val="24"/>
          <w:szCs w:val="24"/>
        </w:rPr>
        <w:t>Data Mining for Service</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Studies in Big Data 3</w:t>
      </w:r>
      <w:r w:rsidRPr="00B30ED1">
        <w:rPr>
          <w:rFonts w:ascii="Times New Roman" w:hAnsi="Times New Roman" w:cs="Times New Roman"/>
          <w:sz w:val="24"/>
          <w:szCs w:val="24"/>
        </w:rPr>
        <w:t>, (pp. 11–26). Berlin, Heidelberg: Springer Berlin Heidelberg.</w:t>
      </w:r>
    </w:p>
    <w:p w14:paraId="2D8D4D49" w14:textId="5D87135A" w:rsidR="00B22AF4" w:rsidRPr="00B30ED1" w:rsidRDefault="00B22AF4" w:rsidP="00DA1171">
      <w:pPr>
        <w:pStyle w:val="Bibliography"/>
        <w:spacing w:after="0" w:line="240" w:lineRule="auto"/>
        <w:ind w:left="720" w:hanging="720"/>
        <w:rPr>
          <w:rFonts w:ascii="Times New Roman" w:hAnsi="Times New Roman" w:cs="Times New Roman"/>
          <w:sz w:val="24"/>
          <w:szCs w:val="24"/>
        </w:rPr>
      </w:pPr>
      <w:r w:rsidRPr="00B30ED1">
        <w:rPr>
          <w:rFonts w:ascii="Times New Roman" w:eastAsia="Times New Roman" w:hAnsi="Times New Roman" w:cs="Times New Roman"/>
          <w:color w:val="222222"/>
          <w:sz w:val="24"/>
          <w:szCs w:val="24"/>
          <w:shd w:val="clear" w:color="auto" w:fill="FFFFFF"/>
        </w:rPr>
        <w:t>Kundra, V. (2010). </w:t>
      </w:r>
      <w:r w:rsidRPr="00B30ED1">
        <w:rPr>
          <w:rFonts w:ascii="Times New Roman" w:eastAsia="Times New Roman" w:hAnsi="Times New Roman" w:cs="Times New Roman"/>
          <w:i/>
          <w:iCs/>
          <w:color w:val="222222"/>
          <w:sz w:val="24"/>
          <w:szCs w:val="24"/>
          <w:shd w:val="clear" w:color="auto" w:fill="FFFFFF"/>
        </w:rPr>
        <w:t>25 Point Implementation Plan to Reform Federal Information Technology Management</w:t>
      </w:r>
      <w:r w:rsidR="00D70DCD" w:rsidRPr="00B30ED1">
        <w:rPr>
          <w:rFonts w:ascii="Times New Roman" w:eastAsia="Times New Roman" w:hAnsi="Times New Roman" w:cs="Times New Roman"/>
          <w:color w:val="222222"/>
          <w:sz w:val="24"/>
          <w:szCs w:val="24"/>
          <w:shd w:val="clear" w:color="auto" w:fill="FFFFFF"/>
        </w:rPr>
        <w:t>. Executive Office Of The President/Office Of Management And Budget Office Of E-Government And Information Technology. Washington, DC, USA.</w:t>
      </w:r>
    </w:p>
    <w:p w14:paraId="75497839"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Leathwick, J. R., Elith, J., &amp; Hastie, T. (2006). Comparative performance of generalized additive models and multivariate adaptive regression splines for statistical modelling of species distributions. </w:t>
      </w:r>
      <w:r w:rsidRPr="00B30ED1">
        <w:rPr>
          <w:rFonts w:ascii="Times New Roman" w:hAnsi="Times New Roman" w:cs="Times New Roman"/>
          <w:i/>
          <w:sz w:val="24"/>
          <w:szCs w:val="24"/>
        </w:rPr>
        <w:t>Ecological Modelling</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199</w:t>
      </w:r>
      <w:r w:rsidRPr="00B30ED1">
        <w:rPr>
          <w:rFonts w:ascii="Times New Roman" w:hAnsi="Times New Roman" w:cs="Times New Roman"/>
          <w:sz w:val="24"/>
          <w:szCs w:val="24"/>
        </w:rPr>
        <w:t>(2), 188–196.</w:t>
      </w:r>
    </w:p>
    <w:p w14:paraId="1E961CFE"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Leyton-Brown, K., Nudelman, E., &amp; Andrew, G. (2003). A portfolio approach to algorithm selection. </w:t>
      </w:r>
      <w:r w:rsidRPr="00B30ED1">
        <w:rPr>
          <w:rFonts w:ascii="Times New Roman" w:hAnsi="Times New Roman" w:cs="Times New Roman"/>
          <w:i/>
          <w:iCs/>
          <w:sz w:val="24"/>
          <w:szCs w:val="24"/>
        </w:rPr>
        <w:t>IJCAI (1543)</w:t>
      </w:r>
      <w:r w:rsidRPr="00B30ED1">
        <w:rPr>
          <w:rFonts w:ascii="Times New Roman" w:hAnsi="Times New Roman" w:cs="Times New Roman"/>
          <w:sz w:val="24"/>
          <w:szCs w:val="24"/>
        </w:rPr>
        <w:t xml:space="preserve">. </w:t>
      </w:r>
    </w:p>
    <w:p w14:paraId="7FE30088" w14:textId="20DAB786"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Liaw, A., &amp; Wiener, M. (2002). Classification and </w:t>
      </w:r>
      <w:ins w:id="81" w:author="Jack W Williams" w:date="2017-02-26T07:04:00Z">
        <w:r w:rsidR="003242C0" w:rsidRPr="00B30ED1">
          <w:rPr>
            <w:rFonts w:ascii="Times New Roman" w:hAnsi="Times New Roman" w:cs="Times New Roman"/>
            <w:sz w:val="24"/>
            <w:szCs w:val="24"/>
          </w:rPr>
          <w:t>r</w:t>
        </w:r>
      </w:ins>
      <w:r w:rsidRPr="00B30ED1">
        <w:rPr>
          <w:rFonts w:ascii="Times New Roman" w:hAnsi="Times New Roman" w:cs="Times New Roman"/>
          <w:sz w:val="24"/>
          <w:szCs w:val="24"/>
        </w:rPr>
        <w:t xml:space="preserve">egression by randomForest. </w:t>
      </w:r>
      <w:r w:rsidRPr="00B30ED1">
        <w:rPr>
          <w:rFonts w:ascii="Times New Roman" w:hAnsi="Times New Roman" w:cs="Times New Roman"/>
          <w:i/>
          <w:sz w:val="24"/>
          <w:szCs w:val="24"/>
        </w:rPr>
        <w:t>R News</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2</w:t>
      </w:r>
      <w:r w:rsidRPr="00B30ED1">
        <w:rPr>
          <w:rFonts w:ascii="Times New Roman" w:hAnsi="Times New Roman" w:cs="Times New Roman"/>
          <w:sz w:val="24"/>
          <w:szCs w:val="24"/>
        </w:rPr>
        <w:t>(3), 18–22.</w:t>
      </w:r>
    </w:p>
    <w:p w14:paraId="42984D74"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Lilja, D. (2009). </w:t>
      </w:r>
      <w:r w:rsidRPr="00B30ED1">
        <w:rPr>
          <w:rFonts w:ascii="Times New Roman" w:hAnsi="Times New Roman" w:cs="Times New Roman"/>
          <w:i/>
          <w:sz w:val="24"/>
          <w:szCs w:val="24"/>
        </w:rPr>
        <w:t>Measuring Computer Performance: A Practitioner’s Guide</w:t>
      </w:r>
      <w:r w:rsidRPr="00B30ED1">
        <w:rPr>
          <w:rFonts w:ascii="Times New Roman" w:hAnsi="Times New Roman" w:cs="Times New Roman"/>
          <w:sz w:val="24"/>
          <w:szCs w:val="24"/>
        </w:rPr>
        <w:t>. Cambridge: Cambridge University Press.</w:t>
      </w:r>
    </w:p>
    <w:p w14:paraId="67E03248" w14:textId="03AE6E3E"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Loiselle, B.A., Howell, C.A., Graham, C.H., Goerck, J.M., Brooks, T., Smith, K.G., &amp; Williams, P. H. (2003). Avoiding </w:t>
      </w:r>
      <w:r w:rsidR="00B22AF4" w:rsidRPr="00B30ED1">
        <w:rPr>
          <w:rFonts w:ascii="Times New Roman" w:hAnsi="Times New Roman" w:cs="Times New Roman"/>
          <w:sz w:val="24"/>
          <w:szCs w:val="24"/>
        </w:rPr>
        <w:t>p</w:t>
      </w:r>
      <w:r w:rsidRPr="00B30ED1">
        <w:rPr>
          <w:rFonts w:ascii="Times New Roman" w:hAnsi="Times New Roman" w:cs="Times New Roman"/>
          <w:sz w:val="24"/>
          <w:szCs w:val="24"/>
        </w:rPr>
        <w:t>i</w:t>
      </w:r>
      <w:r w:rsidR="00B22AF4" w:rsidRPr="00B30ED1">
        <w:rPr>
          <w:rFonts w:ascii="Times New Roman" w:hAnsi="Times New Roman" w:cs="Times New Roman"/>
          <w:sz w:val="24"/>
          <w:szCs w:val="24"/>
        </w:rPr>
        <w:t>tfalls of using species distribution models in conservation p</w:t>
      </w:r>
      <w:r w:rsidRPr="00B30ED1">
        <w:rPr>
          <w:rFonts w:ascii="Times New Roman" w:hAnsi="Times New Roman" w:cs="Times New Roman"/>
          <w:sz w:val="24"/>
          <w:szCs w:val="24"/>
        </w:rPr>
        <w:t xml:space="preserve">lanning. </w:t>
      </w:r>
      <w:r w:rsidRPr="00B30ED1">
        <w:rPr>
          <w:rFonts w:ascii="Times New Roman" w:hAnsi="Times New Roman" w:cs="Times New Roman"/>
          <w:i/>
          <w:sz w:val="24"/>
          <w:szCs w:val="24"/>
        </w:rPr>
        <w:t xml:space="preserve">Conservation </w:t>
      </w:r>
      <w:r w:rsidR="00B22AF4" w:rsidRPr="00B30ED1">
        <w:rPr>
          <w:rFonts w:ascii="Times New Roman" w:hAnsi="Times New Roman" w:cs="Times New Roman"/>
          <w:i/>
          <w:sz w:val="24"/>
          <w:szCs w:val="24"/>
        </w:rPr>
        <w:t>Biology</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17</w:t>
      </w:r>
      <w:r w:rsidRPr="00B30ED1">
        <w:rPr>
          <w:rFonts w:ascii="Times New Roman" w:hAnsi="Times New Roman" w:cs="Times New Roman"/>
          <w:sz w:val="24"/>
          <w:szCs w:val="24"/>
        </w:rPr>
        <w:t>(6), 1591–1600.</w:t>
      </w:r>
    </w:p>
    <w:p w14:paraId="1EF5D783"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Lorenz, D. J., Nieto-Lugilde, D., Blois, J. L., Fitzpatrick, M. C., &amp; Williams, J. W. (2016). Downscaled and debiased climate simulations for North America from 21,000 years ago to 2100AD. </w:t>
      </w:r>
      <w:r w:rsidRPr="00B30ED1">
        <w:rPr>
          <w:rFonts w:ascii="Times New Roman" w:hAnsi="Times New Roman" w:cs="Times New Roman"/>
          <w:i/>
          <w:sz w:val="24"/>
          <w:szCs w:val="24"/>
        </w:rPr>
        <w:t>Scientific Data</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3</w:t>
      </w:r>
      <w:r w:rsidRPr="00B30ED1">
        <w:rPr>
          <w:rFonts w:ascii="Times New Roman" w:hAnsi="Times New Roman" w:cs="Times New Roman"/>
          <w:sz w:val="24"/>
          <w:szCs w:val="24"/>
        </w:rPr>
        <w:t>, 160048–19.</w:t>
      </w:r>
    </w:p>
    <w:p w14:paraId="585990E2" w14:textId="17559BE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Lowe, C. B., Kellis, M., Siepel, A., Raney, B. J., Clamp, M., Salama, S. R., Kingsley, D. M., et al. (2011). Rapid </w:t>
      </w:r>
      <w:r w:rsidR="00B22AF4" w:rsidRPr="00B30ED1">
        <w:rPr>
          <w:rFonts w:ascii="Times New Roman" w:hAnsi="Times New Roman" w:cs="Times New Roman"/>
          <w:sz w:val="24"/>
          <w:szCs w:val="24"/>
        </w:rPr>
        <w:t>r</w:t>
      </w:r>
      <w:r w:rsidRPr="00B30ED1">
        <w:rPr>
          <w:rFonts w:ascii="Times New Roman" w:hAnsi="Times New Roman" w:cs="Times New Roman"/>
          <w:sz w:val="24"/>
          <w:szCs w:val="24"/>
        </w:rPr>
        <w:t>a</w:t>
      </w:r>
      <w:r w:rsidR="00B22AF4" w:rsidRPr="00B30ED1">
        <w:rPr>
          <w:rFonts w:ascii="Times New Roman" w:hAnsi="Times New Roman" w:cs="Times New Roman"/>
          <w:sz w:val="24"/>
          <w:szCs w:val="24"/>
        </w:rPr>
        <w:t>nge shifts of species associated with high levels of climate w</w:t>
      </w:r>
      <w:r w:rsidRPr="00B30ED1">
        <w:rPr>
          <w:rFonts w:ascii="Times New Roman" w:hAnsi="Times New Roman" w:cs="Times New Roman"/>
          <w:sz w:val="24"/>
          <w:szCs w:val="24"/>
        </w:rPr>
        <w:t xml:space="preserve">arming. </w:t>
      </w:r>
      <w:r w:rsidRPr="00B30ED1">
        <w:rPr>
          <w:rFonts w:ascii="Times New Roman" w:hAnsi="Times New Roman" w:cs="Times New Roman"/>
          <w:i/>
          <w:sz w:val="24"/>
          <w:szCs w:val="24"/>
        </w:rPr>
        <w:t>Science</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333</w:t>
      </w:r>
      <w:r w:rsidRPr="00B30ED1">
        <w:rPr>
          <w:rFonts w:ascii="Times New Roman" w:hAnsi="Times New Roman" w:cs="Times New Roman"/>
          <w:sz w:val="24"/>
          <w:szCs w:val="24"/>
        </w:rPr>
        <w:t>(6045), 1019–1024.</w:t>
      </w:r>
    </w:p>
    <w:p w14:paraId="7F181533" w14:textId="5D90D571"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Lu, S., Li, R. M., Tjhi, W. C., Lee, K. K., Wang, L., Li, X., &amp; Ma, D. (2011). A </w:t>
      </w:r>
      <w:r w:rsidR="00B22AF4" w:rsidRPr="00B30ED1">
        <w:rPr>
          <w:rFonts w:ascii="Times New Roman" w:hAnsi="Times New Roman" w:cs="Times New Roman"/>
          <w:sz w:val="24"/>
          <w:szCs w:val="24"/>
        </w:rPr>
        <w:t>f</w:t>
      </w:r>
      <w:r w:rsidRPr="00B30ED1">
        <w:rPr>
          <w:rFonts w:ascii="Times New Roman" w:hAnsi="Times New Roman" w:cs="Times New Roman"/>
          <w:sz w:val="24"/>
          <w:szCs w:val="24"/>
        </w:rPr>
        <w:t>r</w:t>
      </w:r>
      <w:r w:rsidR="00B22AF4" w:rsidRPr="00B30ED1">
        <w:rPr>
          <w:rFonts w:ascii="Times New Roman" w:hAnsi="Times New Roman" w:cs="Times New Roman"/>
          <w:sz w:val="24"/>
          <w:szCs w:val="24"/>
        </w:rPr>
        <w:t>amework for cloud-based large-scale data a</w:t>
      </w:r>
      <w:r w:rsidRPr="00B30ED1">
        <w:rPr>
          <w:rFonts w:ascii="Times New Roman" w:hAnsi="Times New Roman" w:cs="Times New Roman"/>
          <w:sz w:val="24"/>
          <w:szCs w:val="24"/>
        </w:rPr>
        <w:t xml:space="preserve">nalytics and </w:t>
      </w:r>
      <w:r w:rsidR="00B22AF4" w:rsidRPr="00B30ED1">
        <w:rPr>
          <w:rFonts w:ascii="Times New Roman" w:hAnsi="Times New Roman" w:cs="Times New Roman"/>
          <w:sz w:val="24"/>
          <w:szCs w:val="24"/>
        </w:rPr>
        <w:t>v</w:t>
      </w:r>
      <w:r w:rsidRPr="00B30ED1">
        <w:rPr>
          <w:rFonts w:ascii="Times New Roman" w:hAnsi="Times New Roman" w:cs="Times New Roman"/>
          <w:sz w:val="24"/>
          <w:szCs w:val="24"/>
        </w:rPr>
        <w:t xml:space="preserve">isualization: </w:t>
      </w:r>
      <w:r w:rsidR="00B22AF4" w:rsidRPr="00B30ED1">
        <w:rPr>
          <w:rFonts w:ascii="Times New Roman" w:hAnsi="Times New Roman" w:cs="Times New Roman"/>
          <w:sz w:val="24"/>
          <w:szCs w:val="24"/>
        </w:rPr>
        <w:t>A case study on multiscale climate d</w:t>
      </w:r>
      <w:r w:rsidRPr="00B30ED1">
        <w:rPr>
          <w:rFonts w:ascii="Times New Roman" w:hAnsi="Times New Roman" w:cs="Times New Roman"/>
          <w:sz w:val="24"/>
          <w:szCs w:val="24"/>
        </w:rPr>
        <w:t xml:space="preserve">ata. In </w:t>
      </w:r>
      <w:r w:rsidRPr="00B30ED1">
        <w:rPr>
          <w:rFonts w:ascii="Times New Roman" w:hAnsi="Times New Roman" w:cs="Times New Roman"/>
          <w:i/>
          <w:sz w:val="24"/>
          <w:szCs w:val="24"/>
        </w:rPr>
        <w:t xml:space="preserve">2011 IEEE 3rd </w:t>
      </w:r>
      <w:r w:rsidR="00B22AF4" w:rsidRPr="00B30ED1">
        <w:rPr>
          <w:rFonts w:ascii="Times New Roman" w:hAnsi="Times New Roman" w:cs="Times New Roman"/>
          <w:i/>
          <w:sz w:val="24"/>
          <w:szCs w:val="24"/>
        </w:rPr>
        <w:t>I</w:t>
      </w:r>
      <w:r w:rsidRPr="00B30ED1">
        <w:rPr>
          <w:rFonts w:ascii="Times New Roman" w:hAnsi="Times New Roman" w:cs="Times New Roman"/>
          <w:i/>
          <w:sz w:val="24"/>
          <w:szCs w:val="24"/>
        </w:rPr>
        <w:t>n</w:t>
      </w:r>
      <w:r w:rsidR="00B22AF4" w:rsidRPr="00B30ED1">
        <w:rPr>
          <w:rFonts w:ascii="Times New Roman" w:hAnsi="Times New Roman" w:cs="Times New Roman"/>
          <w:i/>
          <w:sz w:val="24"/>
          <w:szCs w:val="24"/>
        </w:rPr>
        <w:t>ternational Conference on Cloud Computing Technology and S</w:t>
      </w:r>
      <w:r w:rsidRPr="00B30ED1">
        <w:rPr>
          <w:rFonts w:ascii="Times New Roman" w:hAnsi="Times New Roman" w:cs="Times New Roman"/>
          <w:i/>
          <w:sz w:val="24"/>
          <w:szCs w:val="24"/>
        </w:rPr>
        <w:t>cience</w:t>
      </w:r>
      <w:r w:rsidRPr="00B30ED1">
        <w:rPr>
          <w:rFonts w:ascii="Times New Roman" w:hAnsi="Times New Roman" w:cs="Times New Roman"/>
          <w:sz w:val="24"/>
          <w:szCs w:val="24"/>
        </w:rPr>
        <w:t xml:space="preserve"> (pp. 618–622). IEEE.</w:t>
      </w:r>
    </w:p>
    <w:p w14:paraId="59F24355" w14:textId="2A295C7F"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Maguire, K. C., Nieto-Lugilde, D., Fitzpatrick, M. C., Williams, J. W., &amp; Blois, J. L. (2015). Modeling </w:t>
      </w:r>
      <w:r w:rsidR="00B22AF4" w:rsidRPr="00B30ED1">
        <w:rPr>
          <w:rFonts w:ascii="Times New Roman" w:hAnsi="Times New Roman" w:cs="Times New Roman"/>
          <w:sz w:val="24"/>
          <w:szCs w:val="24"/>
        </w:rPr>
        <w:t>s</w:t>
      </w:r>
      <w:r w:rsidRPr="00B30ED1">
        <w:rPr>
          <w:rFonts w:ascii="Times New Roman" w:hAnsi="Times New Roman" w:cs="Times New Roman"/>
          <w:sz w:val="24"/>
          <w:szCs w:val="24"/>
        </w:rPr>
        <w:t>p</w:t>
      </w:r>
      <w:r w:rsidR="00B22AF4" w:rsidRPr="00B30ED1">
        <w:rPr>
          <w:rFonts w:ascii="Times New Roman" w:hAnsi="Times New Roman" w:cs="Times New Roman"/>
          <w:sz w:val="24"/>
          <w:szCs w:val="24"/>
        </w:rPr>
        <w:t>ecies and community responses to past, present, and future episodes of climatic and ecological c</w:t>
      </w:r>
      <w:r w:rsidRPr="00B30ED1">
        <w:rPr>
          <w:rFonts w:ascii="Times New Roman" w:hAnsi="Times New Roman" w:cs="Times New Roman"/>
          <w:sz w:val="24"/>
          <w:szCs w:val="24"/>
        </w:rPr>
        <w:t xml:space="preserve">hange. </w:t>
      </w:r>
      <w:r w:rsidRPr="00B30ED1">
        <w:rPr>
          <w:rFonts w:ascii="Times New Roman" w:hAnsi="Times New Roman" w:cs="Times New Roman"/>
          <w:i/>
          <w:sz w:val="24"/>
          <w:szCs w:val="24"/>
        </w:rPr>
        <w:t>Annual Review of Ecology, Evolution, and Systematics</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46</w:t>
      </w:r>
      <w:r w:rsidRPr="00B30ED1">
        <w:rPr>
          <w:rFonts w:ascii="Times New Roman" w:hAnsi="Times New Roman" w:cs="Times New Roman"/>
          <w:sz w:val="24"/>
          <w:szCs w:val="24"/>
        </w:rPr>
        <w:t>(1), 343–368.</w:t>
      </w:r>
    </w:p>
    <w:p w14:paraId="3E0DECD2"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Manyika, J., Chui, M., Brown, B., Bughin, J., Dobbs, R., et al. (2011). Big Data.</w:t>
      </w:r>
      <w:r w:rsidRPr="00B30ED1">
        <w:rPr>
          <w:rFonts w:ascii="Times New Roman" w:hAnsi="Times New Roman" w:cs="Times New Roman"/>
          <w:i/>
          <w:sz w:val="24"/>
          <w:szCs w:val="24"/>
        </w:rPr>
        <w:t xml:space="preserve"> McKinsey Global Institute, </w:t>
      </w:r>
      <w:r w:rsidRPr="00B30ED1">
        <w:rPr>
          <w:rFonts w:ascii="Times New Roman" w:hAnsi="Times New Roman" w:cs="Times New Roman"/>
          <w:sz w:val="24"/>
          <w:szCs w:val="24"/>
        </w:rPr>
        <w:t>1-147.</w:t>
      </w:r>
    </w:p>
    <w:p w14:paraId="3742FF11" w14:textId="7C8E34FC"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lastRenderedPageBreak/>
        <w:t xml:space="preserve">Mell, P. M., &amp; Grance, T. (2012). The NIST definition of cloud computing. </w:t>
      </w:r>
      <w:r w:rsidRPr="00B30ED1">
        <w:rPr>
          <w:rFonts w:ascii="Times New Roman" w:hAnsi="Times New Roman" w:cs="Times New Roman"/>
          <w:i/>
          <w:sz w:val="24"/>
          <w:szCs w:val="24"/>
        </w:rPr>
        <w:t>National Institute of Standards and Technology</w:t>
      </w:r>
      <w:r w:rsidR="00E82024" w:rsidRPr="00B30ED1">
        <w:rPr>
          <w:rFonts w:ascii="Times New Roman" w:hAnsi="Times New Roman" w:cs="Times New Roman"/>
          <w:sz w:val="24"/>
          <w:szCs w:val="24"/>
        </w:rPr>
        <w:t>.</w:t>
      </w:r>
    </w:p>
    <w:p w14:paraId="204013A8"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Michener, W. K., &amp; Jones, M. B. (2012). Ecoinformatics: supporting ecology as a data-intensive science. </w:t>
      </w:r>
      <w:r w:rsidRPr="00B30ED1">
        <w:rPr>
          <w:rFonts w:ascii="Times New Roman" w:hAnsi="Times New Roman" w:cs="Times New Roman"/>
          <w:i/>
          <w:sz w:val="24"/>
          <w:szCs w:val="24"/>
        </w:rPr>
        <w:t>Trends in Ecology &amp; Evolution</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27</w:t>
      </w:r>
      <w:r w:rsidRPr="00B30ED1">
        <w:rPr>
          <w:rFonts w:ascii="Times New Roman" w:hAnsi="Times New Roman" w:cs="Times New Roman"/>
          <w:sz w:val="24"/>
          <w:szCs w:val="24"/>
        </w:rPr>
        <w:t>(2), 85–93.</w:t>
      </w:r>
    </w:p>
    <w:p w14:paraId="553EDDC2"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Milborrow, S. (2016). </w:t>
      </w:r>
      <w:r w:rsidRPr="00B30ED1">
        <w:rPr>
          <w:rFonts w:ascii="Times New Roman" w:hAnsi="Times New Roman" w:cs="Times New Roman"/>
          <w:i/>
          <w:sz w:val="24"/>
          <w:szCs w:val="24"/>
        </w:rPr>
        <w:t>earth: Multivariate Adaptive Regression Splines</w:t>
      </w:r>
      <w:r w:rsidRPr="00B30ED1">
        <w:rPr>
          <w:rFonts w:ascii="Times New Roman" w:hAnsi="Times New Roman" w:cs="Times New Roman"/>
          <w:sz w:val="24"/>
          <w:szCs w:val="24"/>
        </w:rPr>
        <w:t>. R package version 4.4.4. https://CRAN.R-project.org/package=earth</w:t>
      </w:r>
    </w:p>
    <w:p w14:paraId="67CE517D"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Miller, J., Franklin, J., &amp; Aspinall, R. (2007). Incorporating spatial dependence in predictive vegetation models. </w:t>
      </w:r>
      <w:r w:rsidRPr="00B30ED1">
        <w:rPr>
          <w:rFonts w:ascii="Times New Roman" w:hAnsi="Times New Roman" w:cs="Times New Roman"/>
          <w:i/>
          <w:sz w:val="24"/>
          <w:szCs w:val="24"/>
        </w:rPr>
        <w:t>Ecological Modelling</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202</w:t>
      </w:r>
      <w:r w:rsidRPr="00B30ED1">
        <w:rPr>
          <w:rFonts w:ascii="Times New Roman" w:hAnsi="Times New Roman" w:cs="Times New Roman"/>
          <w:sz w:val="24"/>
          <w:szCs w:val="24"/>
        </w:rPr>
        <w:t xml:space="preserve">(3-4), 225–242. </w:t>
      </w:r>
    </w:p>
    <w:p w14:paraId="6A1F5891" w14:textId="7BA5AF57" w:rsidR="00FE3528"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Morandat, F., Hill, B., Osvald, L., &amp; Vitek, J. (2012). Evaluating the </w:t>
      </w:r>
      <w:r w:rsidR="00E82024" w:rsidRPr="00B30ED1">
        <w:rPr>
          <w:rFonts w:ascii="Times New Roman" w:hAnsi="Times New Roman" w:cs="Times New Roman"/>
          <w:sz w:val="24"/>
          <w:szCs w:val="24"/>
        </w:rPr>
        <w:t>d</w:t>
      </w:r>
      <w:r w:rsidRPr="00B30ED1">
        <w:rPr>
          <w:rFonts w:ascii="Times New Roman" w:hAnsi="Times New Roman" w:cs="Times New Roman"/>
          <w:sz w:val="24"/>
          <w:szCs w:val="24"/>
        </w:rPr>
        <w:t>e</w:t>
      </w:r>
      <w:r w:rsidR="00E82024" w:rsidRPr="00B30ED1">
        <w:rPr>
          <w:rFonts w:ascii="Times New Roman" w:hAnsi="Times New Roman" w:cs="Times New Roman"/>
          <w:sz w:val="24"/>
          <w:szCs w:val="24"/>
        </w:rPr>
        <w:t>sign of the R l</w:t>
      </w:r>
      <w:r w:rsidRPr="00B30ED1">
        <w:rPr>
          <w:rFonts w:ascii="Times New Roman" w:hAnsi="Times New Roman" w:cs="Times New Roman"/>
          <w:sz w:val="24"/>
          <w:szCs w:val="24"/>
        </w:rPr>
        <w:t xml:space="preserve">anguage. In </w:t>
      </w:r>
      <w:r w:rsidRPr="00B30ED1">
        <w:rPr>
          <w:rFonts w:ascii="Times New Roman" w:hAnsi="Times New Roman" w:cs="Times New Roman"/>
          <w:i/>
          <w:iCs/>
          <w:sz w:val="24"/>
          <w:szCs w:val="24"/>
        </w:rPr>
        <w:t>ECOOP 2012 – Object-Oriented Programming</w:t>
      </w:r>
      <w:r w:rsidRPr="00B30ED1">
        <w:rPr>
          <w:rFonts w:ascii="Times New Roman" w:hAnsi="Times New Roman" w:cs="Times New Roman"/>
          <w:sz w:val="24"/>
          <w:szCs w:val="24"/>
        </w:rPr>
        <w:t xml:space="preserve"> (Vol. 7313, pp. 104–131). Berlin, Heidelberg: Springer, Berlin, Heidelberg. </w:t>
      </w:r>
      <w:r w:rsidR="00FE3528" w:rsidRPr="00B30ED1">
        <w:rPr>
          <w:rFonts w:ascii="Times New Roman" w:hAnsi="Times New Roman" w:cs="Times New Roman"/>
          <w:sz w:val="24"/>
          <w:szCs w:val="24"/>
        </w:rPr>
        <w:t>http://doi.org/10.1007/978-3-642-31057-7_6</w:t>
      </w:r>
    </w:p>
    <w:p w14:paraId="67F3BD5C" w14:textId="1295F359" w:rsidR="008268BD" w:rsidRPr="00B30ED1" w:rsidRDefault="008268BD" w:rsidP="00B30ED1">
      <w:pPr>
        <w:pStyle w:val="Bibliography"/>
        <w:spacing w:after="0" w:line="240" w:lineRule="auto"/>
        <w:ind w:left="720" w:hanging="720"/>
        <w:rPr>
          <w:rFonts w:ascii="Times New Roman" w:hAnsi="Times New Roman" w:cs="Times New Roman"/>
          <w:sz w:val="24"/>
          <w:szCs w:val="24"/>
        </w:rPr>
      </w:pPr>
      <w:r w:rsidRPr="00B30ED1">
        <w:rPr>
          <w:rFonts w:ascii="Times New Roman" w:eastAsia="Times New Roman" w:hAnsi="Times New Roman" w:cs="Times New Roman"/>
          <w:sz w:val="24"/>
          <w:szCs w:val="24"/>
        </w:rPr>
        <w:t>Mosco, V. (2015).</w:t>
      </w:r>
      <w:r w:rsidRPr="00B30ED1">
        <w:rPr>
          <w:rStyle w:val="apple-converted-space"/>
          <w:rFonts w:ascii="Times New Roman" w:eastAsia="Times New Roman" w:hAnsi="Times New Roman" w:cs="Times New Roman"/>
          <w:sz w:val="24"/>
          <w:szCs w:val="24"/>
        </w:rPr>
        <w:t> </w:t>
      </w:r>
      <w:r w:rsidRPr="00B30ED1">
        <w:rPr>
          <w:rFonts w:ascii="Times New Roman" w:eastAsia="Times New Roman" w:hAnsi="Times New Roman" w:cs="Times New Roman"/>
          <w:i/>
          <w:iCs/>
          <w:sz w:val="24"/>
          <w:szCs w:val="24"/>
        </w:rPr>
        <w:t xml:space="preserve">To the </w:t>
      </w:r>
      <w:r w:rsidR="00E82024" w:rsidRPr="00B30ED1">
        <w:rPr>
          <w:rFonts w:ascii="Times New Roman" w:eastAsia="Times New Roman" w:hAnsi="Times New Roman" w:cs="Times New Roman"/>
          <w:i/>
          <w:iCs/>
          <w:sz w:val="24"/>
          <w:szCs w:val="24"/>
        </w:rPr>
        <w:t>C</w:t>
      </w:r>
      <w:r w:rsidRPr="00B30ED1">
        <w:rPr>
          <w:rFonts w:ascii="Times New Roman" w:eastAsia="Times New Roman" w:hAnsi="Times New Roman" w:cs="Times New Roman"/>
          <w:i/>
          <w:iCs/>
          <w:sz w:val="24"/>
          <w:szCs w:val="24"/>
        </w:rPr>
        <w:t>l</w:t>
      </w:r>
      <w:r w:rsidR="00E82024" w:rsidRPr="00B30ED1">
        <w:rPr>
          <w:rFonts w:ascii="Times New Roman" w:eastAsia="Times New Roman" w:hAnsi="Times New Roman" w:cs="Times New Roman"/>
          <w:i/>
          <w:iCs/>
          <w:sz w:val="24"/>
          <w:szCs w:val="24"/>
        </w:rPr>
        <w:t>oud: Big Data in a Turbulent W</w:t>
      </w:r>
      <w:r w:rsidRPr="00B30ED1">
        <w:rPr>
          <w:rFonts w:ascii="Times New Roman" w:eastAsia="Times New Roman" w:hAnsi="Times New Roman" w:cs="Times New Roman"/>
          <w:i/>
          <w:iCs/>
          <w:sz w:val="24"/>
          <w:szCs w:val="24"/>
        </w:rPr>
        <w:t>orld</w:t>
      </w:r>
      <w:r w:rsidRPr="00B30ED1">
        <w:rPr>
          <w:rFonts w:ascii="Times New Roman" w:eastAsia="Times New Roman" w:hAnsi="Times New Roman" w:cs="Times New Roman"/>
          <w:sz w:val="24"/>
          <w:szCs w:val="24"/>
        </w:rPr>
        <w:t xml:space="preserve">. </w:t>
      </w:r>
      <w:r w:rsidR="008276B3" w:rsidRPr="00B30ED1">
        <w:rPr>
          <w:rFonts w:ascii="Times New Roman" w:eastAsia="Times New Roman" w:hAnsi="Times New Roman" w:cs="Times New Roman"/>
          <w:sz w:val="24"/>
          <w:szCs w:val="24"/>
        </w:rPr>
        <w:t xml:space="preserve">Boulder, Colorado, USA: </w:t>
      </w:r>
      <w:r w:rsidRPr="00B30ED1">
        <w:rPr>
          <w:rFonts w:ascii="Times New Roman" w:eastAsia="Times New Roman" w:hAnsi="Times New Roman" w:cs="Times New Roman"/>
          <w:sz w:val="24"/>
          <w:szCs w:val="24"/>
        </w:rPr>
        <w:t>Routledge</w:t>
      </w:r>
      <w:r w:rsidR="00B30ED1" w:rsidRPr="00B30ED1">
        <w:rPr>
          <w:rFonts w:ascii="Times New Roman" w:eastAsia="Arial Unicode MS" w:hAnsi="Times New Roman" w:cs="Times New Roman"/>
          <w:color w:val="000000"/>
          <w:sz w:val="24"/>
          <w:szCs w:val="24"/>
          <w:shd w:val="clear" w:color="auto" w:fill="FFFFFF"/>
        </w:rPr>
        <w:t>.</w:t>
      </w:r>
    </w:p>
    <w:p w14:paraId="6E7A9C3D" w14:textId="405D8477" w:rsidR="00DA1171" w:rsidRPr="00B30ED1" w:rsidRDefault="008276B3" w:rsidP="00DA117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Office of</w:t>
      </w:r>
      <w:r w:rsidR="00FE3528" w:rsidRPr="00B30ED1">
        <w:rPr>
          <w:rFonts w:ascii="Times New Roman" w:hAnsi="Times New Roman" w:cs="Times New Roman"/>
          <w:sz w:val="24"/>
          <w:szCs w:val="24"/>
        </w:rPr>
        <w:t xml:space="preserve"> the Inspector </w:t>
      </w:r>
      <w:r w:rsidR="00B30ED1" w:rsidRPr="00B30ED1">
        <w:rPr>
          <w:rFonts w:ascii="Times New Roman" w:hAnsi="Times New Roman" w:cs="Times New Roman"/>
          <w:sz w:val="24"/>
          <w:szCs w:val="24"/>
        </w:rPr>
        <w:t>G</w:t>
      </w:r>
      <w:r w:rsidRPr="00B30ED1">
        <w:rPr>
          <w:rFonts w:ascii="Times New Roman" w:hAnsi="Times New Roman" w:cs="Times New Roman"/>
          <w:sz w:val="24"/>
          <w:szCs w:val="24"/>
        </w:rPr>
        <w:t xml:space="preserve">eneral (2013). </w:t>
      </w:r>
      <w:r w:rsidR="00B30ED1" w:rsidRPr="00B30ED1">
        <w:rPr>
          <w:rFonts w:ascii="Times New Roman" w:hAnsi="Times New Roman" w:cs="Times New Roman"/>
          <w:i/>
          <w:iCs/>
          <w:sz w:val="24"/>
          <w:szCs w:val="24"/>
        </w:rPr>
        <w:t>NASA’s</w:t>
      </w:r>
      <w:r w:rsidRPr="00B30ED1">
        <w:rPr>
          <w:rFonts w:ascii="Times New Roman" w:hAnsi="Times New Roman" w:cs="Times New Roman"/>
          <w:i/>
          <w:iCs/>
          <w:sz w:val="24"/>
          <w:szCs w:val="24"/>
        </w:rPr>
        <w:t xml:space="preserve"> progress in adopting cloud-computing technologies.</w:t>
      </w:r>
      <w:r w:rsidRPr="00B30ED1">
        <w:rPr>
          <w:rFonts w:ascii="Times New Roman" w:hAnsi="Times New Roman" w:cs="Times New Roman"/>
          <w:sz w:val="24"/>
          <w:szCs w:val="24"/>
        </w:rPr>
        <w:t xml:space="preserve">(pp. 1–38). </w:t>
      </w:r>
    </w:p>
    <w:p w14:paraId="7E009F70" w14:textId="70C8C545" w:rsidR="008268BD" w:rsidRPr="00B30ED1" w:rsidRDefault="008268BD" w:rsidP="00DA117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hanging="720"/>
        <w:rPr>
          <w:rFonts w:ascii="Times New Roman" w:hAnsi="Times New Roman" w:cs="Times New Roman"/>
          <w:i/>
          <w:iCs/>
          <w:sz w:val="24"/>
          <w:szCs w:val="24"/>
        </w:rPr>
      </w:pPr>
      <w:r w:rsidRPr="00B30ED1">
        <w:rPr>
          <w:rFonts w:ascii="Times New Roman" w:hAnsi="Times New Roman" w:cs="Times New Roman"/>
          <w:sz w:val="24"/>
          <w:szCs w:val="24"/>
        </w:rPr>
        <w:t xml:space="preserve">Natekin, A. (2013). Gradient boosting machines, a tutorial. </w:t>
      </w:r>
      <w:r w:rsidRPr="00B30ED1">
        <w:rPr>
          <w:rFonts w:ascii="Times New Roman" w:hAnsi="Times New Roman" w:cs="Times New Roman"/>
          <w:i/>
          <w:sz w:val="24"/>
          <w:szCs w:val="24"/>
        </w:rPr>
        <w:t>Frontiers in Neurorobotics</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7</w:t>
      </w:r>
      <w:r w:rsidRPr="00B30ED1">
        <w:rPr>
          <w:rFonts w:ascii="Times New Roman" w:hAnsi="Times New Roman" w:cs="Times New Roman"/>
          <w:sz w:val="24"/>
          <w:szCs w:val="24"/>
        </w:rPr>
        <w:t>, 1–21.</w:t>
      </w:r>
    </w:p>
    <w:p w14:paraId="78F17BB4"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National Science Board (2016). Science &amp; engineering indicators 2016 (NSB-2016-1). National Science Foundation.</w:t>
      </w:r>
    </w:p>
    <w:p w14:paraId="31345F83" w14:textId="4140ECE5" w:rsidR="00B30ED1" w:rsidRPr="00B30ED1" w:rsidRDefault="00B30ED1"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National Science Foundation. (2012). </w:t>
      </w:r>
      <w:r w:rsidRPr="00B30ED1">
        <w:rPr>
          <w:rFonts w:ascii="Times New Roman" w:hAnsi="Times New Roman" w:cs="Times New Roman"/>
          <w:i/>
          <w:iCs/>
          <w:sz w:val="24"/>
          <w:szCs w:val="24"/>
        </w:rPr>
        <w:t xml:space="preserve">NSF Report on Support for Cloud Computing </w:t>
      </w:r>
      <w:r w:rsidRPr="00B30ED1">
        <w:rPr>
          <w:rFonts w:ascii="Times New Roman" w:hAnsi="Times New Roman" w:cs="Times New Roman"/>
          <w:sz w:val="24"/>
          <w:szCs w:val="24"/>
        </w:rPr>
        <w:t>(No. 12040) (pp. 1–21).</w:t>
      </w:r>
    </w:p>
    <w:p w14:paraId="4F5565D4" w14:textId="5EAFA398" w:rsidR="00B30ED1" w:rsidRPr="00B30ED1" w:rsidRDefault="00B30ED1" w:rsidP="00B30ED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400" w:hanging="400"/>
        <w:rPr>
          <w:rFonts w:ascii="Times New Roman" w:hAnsi="Times New Roman" w:cs="Times New Roman"/>
          <w:sz w:val="24"/>
          <w:szCs w:val="24"/>
        </w:rPr>
      </w:pPr>
      <w:r w:rsidRPr="00B30ED1">
        <w:rPr>
          <w:rFonts w:ascii="Times New Roman" w:hAnsi="Times New Roman" w:cs="Times New Roman"/>
          <w:sz w:val="24"/>
          <w:szCs w:val="24"/>
        </w:rPr>
        <w:t xml:space="preserve">National Science Foundation. (2014). Enabling a new future for cloud computing. </w:t>
      </w:r>
      <w:r w:rsidRPr="00B30ED1">
        <w:rPr>
          <w:rFonts w:ascii="Times New Roman" w:hAnsi="Times New Roman" w:cs="Times New Roman"/>
          <w:i/>
          <w:iCs/>
          <w:sz w:val="24"/>
          <w:szCs w:val="24"/>
        </w:rPr>
        <w:t>nsf.gov</w:t>
      </w:r>
      <w:r w:rsidRPr="00B30ED1">
        <w:rPr>
          <w:rFonts w:ascii="Times New Roman" w:hAnsi="Times New Roman" w:cs="Times New Roman"/>
          <w:sz w:val="24"/>
          <w:szCs w:val="24"/>
        </w:rPr>
        <w:t>. Accessed from https://nsf.gov/news/news_summ.jsp?cntn_id=132377.</w:t>
      </w:r>
    </w:p>
    <w:p w14:paraId="63239782"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Nogués-Bravo, D. (2009). Predicting the past distribution of species climatic niches. </w:t>
      </w:r>
      <w:r w:rsidRPr="00B30ED1">
        <w:rPr>
          <w:rFonts w:ascii="Times New Roman" w:hAnsi="Times New Roman" w:cs="Times New Roman"/>
          <w:i/>
          <w:sz w:val="24"/>
          <w:szCs w:val="24"/>
        </w:rPr>
        <w:t>Global Ecology and Biogeography</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18</w:t>
      </w:r>
      <w:r w:rsidRPr="00B30ED1">
        <w:rPr>
          <w:rFonts w:ascii="Times New Roman" w:hAnsi="Times New Roman" w:cs="Times New Roman"/>
          <w:sz w:val="24"/>
          <w:szCs w:val="24"/>
        </w:rPr>
        <w:t>(5), 521–531.</w:t>
      </w:r>
    </w:p>
    <w:p w14:paraId="67783E73"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Nogués-Bravo, D., Rodríguez, J., Hortal, J., &amp; Batra, P. (2008). Climate change, humans, and the extinction of the woolly mammoth. </w:t>
      </w:r>
      <w:r w:rsidRPr="00B30ED1">
        <w:rPr>
          <w:rFonts w:ascii="Times New Roman" w:hAnsi="Times New Roman" w:cs="Times New Roman"/>
          <w:i/>
          <w:sz w:val="24"/>
          <w:szCs w:val="24"/>
        </w:rPr>
        <w:t>PLoS Biology</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6</w:t>
      </w:r>
      <w:r w:rsidRPr="00B30ED1">
        <w:rPr>
          <w:rFonts w:ascii="Times New Roman" w:hAnsi="Times New Roman" w:cs="Times New Roman"/>
          <w:sz w:val="24"/>
          <w:szCs w:val="24"/>
        </w:rPr>
        <w:t>(4), e79.</w:t>
      </w:r>
    </w:p>
    <w:p w14:paraId="0B00B505"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Norman, D. A. (1984). Stages and levels in human-machine interaction. </w:t>
      </w:r>
      <w:r w:rsidRPr="00B30ED1">
        <w:rPr>
          <w:rFonts w:ascii="Times New Roman" w:hAnsi="Times New Roman" w:cs="Times New Roman"/>
          <w:i/>
          <w:sz w:val="24"/>
          <w:szCs w:val="24"/>
        </w:rPr>
        <w:t>International journal of man-machine studies</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21</w:t>
      </w:r>
      <w:r w:rsidRPr="00B30ED1">
        <w:rPr>
          <w:rFonts w:ascii="Times New Roman" w:hAnsi="Times New Roman" w:cs="Times New Roman"/>
          <w:sz w:val="24"/>
          <w:szCs w:val="24"/>
        </w:rPr>
        <w:t>(4), 365–375.</w:t>
      </w:r>
    </w:p>
    <w:p w14:paraId="352D423B" w14:textId="44F1068A"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Obrien, R. M. (2007). A </w:t>
      </w:r>
      <w:r w:rsidR="008276B3" w:rsidRPr="00B30ED1">
        <w:rPr>
          <w:rFonts w:ascii="Times New Roman" w:hAnsi="Times New Roman" w:cs="Times New Roman"/>
          <w:sz w:val="24"/>
          <w:szCs w:val="24"/>
        </w:rPr>
        <w:t>c</w:t>
      </w:r>
      <w:r w:rsidRPr="00B30ED1">
        <w:rPr>
          <w:rFonts w:ascii="Times New Roman" w:hAnsi="Times New Roman" w:cs="Times New Roman"/>
          <w:sz w:val="24"/>
          <w:szCs w:val="24"/>
        </w:rPr>
        <w:t>a</w:t>
      </w:r>
      <w:r w:rsidR="008276B3" w:rsidRPr="00B30ED1">
        <w:rPr>
          <w:rFonts w:ascii="Times New Roman" w:hAnsi="Times New Roman" w:cs="Times New Roman"/>
          <w:sz w:val="24"/>
          <w:szCs w:val="24"/>
        </w:rPr>
        <w:t>ution regarding rules of thumb for v</w:t>
      </w:r>
      <w:r w:rsidRPr="00B30ED1">
        <w:rPr>
          <w:rFonts w:ascii="Times New Roman" w:hAnsi="Times New Roman" w:cs="Times New Roman"/>
          <w:sz w:val="24"/>
          <w:szCs w:val="24"/>
        </w:rPr>
        <w:t>ar</w:t>
      </w:r>
      <w:r w:rsidR="008276B3" w:rsidRPr="00B30ED1">
        <w:rPr>
          <w:rFonts w:ascii="Times New Roman" w:hAnsi="Times New Roman" w:cs="Times New Roman"/>
          <w:sz w:val="24"/>
          <w:szCs w:val="24"/>
        </w:rPr>
        <w:t>iance inflation f</w:t>
      </w:r>
      <w:r w:rsidRPr="00B30ED1">
        <w:rPr>
          <w:rFonts w:ascii="Times New Roman" w:hAnsi="Times New Roman" w:cs="Times New Roman"/>
          <w:sz w:val="24"/>
          <w:szCs w:val="24"/>
        </w:rPr>
        <w:t xml:space="preserve">actors. </w:t>
      </w:r>
      <w:r w:rsidRPr="00B30ED1">
        <w:rPr>
          <w:rFonts w:ascii="Times New Roman" w:hAnsi="Times New Roman" w:cs="Times New Roman"/>
          <w:i/>
          <w:sz w:val="24"/>
          <w:szCs w:val="24"/>
        </w:rPr>
        <w:t>Quality &amp; Quantity</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41</w:t>
      </w:r>
      <w:r w:rsidRPr="00B30ED1">
        <w:rPr>
          <w:rFonts w:ascii="Times New Roman" w:hAnsi="Times New Roman" w:cs="Times New Roman"/>
          <w:sz w:val="24"/>
          <w:szCs w:val="24"/>
        </w:rPr>
        <w:t>(5), 673–690.</w:t>
      </w:r>
    </w:p>
    <w:p w14:paraId="24529ADE" w14:textId="77777777" w:rsidR="008268BD" w:rsidRPr="00B30ED1" w:rsidRDefault="008268BD" w:rsidP="00DA1171">
      <w:pPr>
        <w:pStyle w:val="Bibliography"/>
        <w:spacing w:after="0" w:line="240" w:lineRule="auto"/>
        <w:ind w:left="720" w:hanging="720"/>
        <w:rPr>
          <w:rFonts w:ascii="Times New Roman" w:eastAsia="Times New Roman" w:hAnsi="Times New Roman" w:cs="Times New Roman"/>
          <w:sz w:val="24"/>
          <w:szCs w:val="24"/>
        </w:rPr>
      </w:pPr>
      <w:r w:rsidRPr="00B30ED1">
        <w:rPr>
          <w:rFonts w:ascii="Times New Roman" w:eastAsia="Times New Roman" w:hAnsi="Times New Roman" w:cs="Times New Roman"/>
          <w:sz w:val="24"/>
          <w:szCs w:val="24"/>
        </w:rPr>
        <w:t>O’Donnell, M. S., &amp; Ignizio, D. A. (2012). Bioclimatic predictors for supporting ecological applications in the conterminous United States. </w:t>
      </w:r>
      <w:r w:rsidRPr="00B30ED1">
        <w:rPr>
          <w:rFonts w:ascii="Times New Roman" w:eastAsia="Times New Roman" w:hAnsi="Times New Roman" w:cs="Times New Roman"/>
          <w:i/>
          <w:iCs/>
          <w:sz w:val="24"/>
          <w:szCs w:val="24"/>
        </w:rPr>
        <w:t>US Geological Survey Data Series</w:t>
      </w:r>
      <w:r w:rsidRPr="00B30ED1">
        <w:rPr>
          <w:rFonts w:ascii="Times New Roman" w:eastAsia="Times New Roman" w:hAnsi="Times New Roman" w:cs="Times New Roman"/>
          <w:sz w:val="24"/>
          <w:szCs w:val="24"/>
        </w:rPr>
        <w:t>, </w:t>
      </w:r>
      <w:r w:rsidRPr="00B30ED1">
        <w:rPr>
          <w:rFonts w:ascii="Times New Roman" w:eastAsia="Times New Roman" w:hAnsi="Times New Roman" w:cs="Times New Roman"/>
          <w:i/>
          <w:iCs/>
          <w:sz w:val="24"/>
          <w:szCs w:val="24"/>
        </w:rPr>
        <w:t>691</w:t>
      </w:r>
      <w:r w:rsidRPr="00B30ED1">
        <w:rPr>
          <w:rFonts w:ascii="Times New Roman" w:eastAsia="Times New Roman" w:hAnsi="Times New Roman" w:cs="Times New Roman"/>
          <w:sz w:val="24"/>
          <w:szCs w:val="24"/>
        </w:rPr>
        <w:t>(10).</w:t>
      </w:r>
    </w:p>
    <w:p w14:paraId="100BEA6D"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Pearman, P. B., Guisan, A., Broennimann, O., &amp; Randin, C. F. (2008). Niche dynamics in space and time. </w:t>
      </w:r>
      <w:r w:rsidRPr="00B30ED1">
        <w:rPr>
          <w:rFonts w:ascii="Times New Roman" w:hAnsi="Times New Roman" w:cs="Times New Roman"/>
          <w:i/>
          <w:sz w:val="24"/>
          <w:szCs w:val="24"/>
        </w:rPr>
        <w:t>Trends in Ecology &amp; Evolution</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23</w:t>
      </w:r>
      <w:r w:rsidRPr="00B30ED1">
        <w:rPr>
          <w:rFonts w:ascii="Times New Roman" w:hAnsi="Times New Roman" w:cs="Times New Roman"/>
          <w:sz w:val="24"/>
          <w:szCs w:val="24"/>
        </w:rPr>
        <w:t>(3), 149–158.</w:t>
      </w:r>
    </w:p>
    <w:p w14:paraId="342D1EC8" w14:textId="36D049E0"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Peterson, A. T. (2003). Predicting the geography of species’ invasions via ecological niche modeling. </w:t>
      </w:r>
      <w:r w:rsidRPr="00B30ED1">
        <w:rPr>
          <w:rFonts w:ascii="Times New Roman" w:hAnsi="Times New Roman" w:cs="Times New Roman"/>
          <w:i/>
          <w:sz w:val="24"/>
          <w:szCs w:val="24"/>
        </w:rPr>
        <w:t xml:space="preserve">The </w:t>
      </w:r>
      <w:r w:rsidR="008276B3" w:rsidRPr="00B30ED1">
        <w:rPr>
          <w:rFonts w:ascii="Times New Roman" w:hAnsi="Times New Roman" w:cs="Times New Roman"/>
          <w:i/>
          <w:sz w:val="24"/>
          <w:szCs w:val="24"/>
        </w:rPr>
        <w:t>Q</w:t>
      </w:r>
      <w:r w:rsidRPr="00B30ED1">
        <w:rPr>
          <w:rFonts w:ascii="Times New Roman" w:hAnsi="Times New Roman" w:cs="Times New Roman"/>
          <w:i/>
          <w:sz w:val="24"/>
          <w:szCs w:val="24"/>
        </w:rPr>
        <w:t>u</w:t>
      </w:r>
      <w:r w:rsidR="008276B3" w:rsidRPr="00B30ED1">
        <w:rPr>
          <w:rFonts w:ascii="Times New Roman" w:hAnsi="Times New Roman" w:cs="Times New Roman"/>
          <w:i/>
          <w:sz w:val="24"/>
          <w:szCs w:val="24"/>
        </w:rPr>
        <w:t>arterly Review of B</w:t>
      </w:r>
      <w:r w:rsidRPr="00B30ED1">
        <w:rPr>
          <w:rFonts w:ascii="Times New Roman" w:hAnsi="Times New Roman" w:cs="Times New Roman"/>
          <w:i/>
          <w:sz w:val="24"/>
          <w:szCs w:val="24"/>
        </w:rPr>
        <w:t>iology</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78</w:t>
      </w:r>
      <w:r w:rsidRPr="00B30ED1">
        <w:rPr>
          <w:rFonts w:ascii="Times New Roman" w:hAnsi="Times New Roman" w:cs="Times New Roman"/>
          <w:sz w:val="24"/>
          <w:szCs w:val="24"/>
        </w:rPr>
        <w:t>(4), 419–433.</w:t>
      </w:r>
    </w:p>
    <w:p w14:paraId="4202A790"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Peterson, A. T., Soberon, J., &amp; Sánchez-Cordero, V. (1999). Conservatism of Ecological Niches in Evolutionary Time. </w:t>
      </w:r>
      <w:r w:rsidRPr="00B30ED1">
        <w:rPr>
          <w:rFonts w:ascii="Times New Roman" w:hAnsi="Times New Roman" w:cs="Times New Roman"/>
          <w:i/>
          <w:sz w:val="24"/>
          <w:szCs w:val="24"/>
        </w:rPr>
        <w:t>Science</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285</w:t>
      </w:r>
      <w:r w:rsidRPr="00B30ED1">
        <w:rPr>
          <w:rFonts w:ascii="Times New Roman" w:hAnsi="Times New Roman" w:cs="Times New Roman"/>
          <w:sz w:val="24"/>
          <w:szCs w:val="24"/>
        </w:rPr>
        <w:t>(5431), 1265–1267.</w:t>
      </w:r>
    </w:p>
    <w:p w14:paraId="7AE30F08"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Phillips, S. J., &amp; Dudík, M. (2008). Modeling of species distributions with Maxent: new extensions and a comprehensive evaluation. </w:t>
      </w:r>
      <w:r w:rsidRPr="00B30ED1">
        <w:rPr>
          <w:rFonts w:ascii="Times New Roman" w:hAnsi="Times New Roman" w:cs="Times New Roman"/>
          <w:i/>
          <w:sz w:val="24"/>
          <w:szCs w:val="24"/>
        </w:rPr>
        <w:t>Ecography</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31</w:t>
      </w:r>
      <w:r w:rsidRPr="00B30ED1">
        <w:rPr>
          <w:rFonts w:ascii="Times New Roman" w:hAnsi="Times New Roman" w:cs="Times New Roman"/>
          <w:sz w:val="24"/>
          <w:szCs w:val="24"/>
        </w:rPr>
        <w:t>(2), 161–175.</w:t>
      </w:r>
    </w:p>
    <w:p w14:paraId="73C4B04C"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Phillips, S. J., Anderson, R. P., &amp; Schapire, R. E. (2006). Maximum entropy modeling of species geographic distributions. </w:t>
      </w:r>
      <w:r w:rsidRPr="00B30ED1">
        <w:rPr>
          <w:rFonts w:ascii="Times New Roman" w:hAnsi="Times New Roman" w:cs="Times New Roman"/>
          <w:i/>
          <w:sz w:val="24"/>
          <w:szCs w:val="24"/>
        </w:rPr>
        <w:t>Ecological Modelling</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190</w:t>
      </w:r>
      <w:r w:rsidRPr="00B30ED1">
        <w:rPr>
          <w:rFonts w:ascii="Times New Roman" w:hAnsi="Times New Roman" w:cs="Times New Roman"/>
          <w:sz w:val="24"/>
          <w:szCs w:val="24"/>
        </w:rPr>
        <w:t>(3-4), 231–259.</w:t>
      </w:r>
    </w:p>
    <w:p w14:paraId="194E2B8F" w14:textId="77777777" w:rsidR="00B30ED1" w:rsidRPr="00B30ED1" w:rsidRDefault="008268BD" w:rsidP="00B30ED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R Core Team. (2016). </w:t>
      </w:r>
      <w:r w:rsidRPr="00B30ED1">
        <w:rPr>
          <w:rFonts w:ascii="Times New Roman" w:hAnsi="Times New Roman" w:cs="Times New Roman"/>
          <w:i/>
          <w:sz w:val="24"/>
          <w:szCs w:val="24"/>
        </w:rPr>
        <w:t>R: A Language and Environment for Statistical Computing</w:t>
      </w:r>
      <w:r w:rsidRPr="00B30ED1">
        <w:rPr>
          <w:rFonts w:ascii="Times New Roman" w:hAnsi="Times New Roman" w:cs="Times New Roman"/>
          <w:sz w:val="24"/>
          <w:szCs w:val="24"/>
        </w:rPr>
        <w:t>. Vienna, Austria: R Foundation for Statistical Computing.</w:t>
      </w:r>
    </w:p>
    <w:p w14:paraId="14275367" w14:textId="66E9C4EB" w:rsidR="00B30ED1" w:rsidRPr="00B30ED1" w:rsidRDefault="00B30ED1" w:rsidP="00B30ED1">
      <w:pPr>
        <w:pStyle w:val="Bibliography"/>
        <w:spacing w:after="0" w:line="240" w:lineRule="auto"/>
        <w:ind w:left="720" w:hanging="720"/>
        <w:rPr>
          <w:rFonts w:ascii="Times New Roman" w:hAnsi="Times New Roman" w:cs="Times New Roman"/>
          <w:sz w:val="24"/>
          <w:szCs w:val="24"/>
        </w:rPr>
      </w:pPr>
      <w:r w:rsidRPr="00B30ED1">
        <w:rPr>
          <w:rFonts w:ascii="Times New Roman" w:eastAsia="Times New Roman" w:hAnsi="Times New Roman" w:cs="Times New Roman"/>
          <w:color w:val="222222"/>
          <w:sz w:val="24"/>
          <w:szCs w:val="24"/>
          <w:shd w:val="clear" w:color="auto" w:fill="FFFFFF"/>
        </w:rPr>
        <w:lastRenderedPageBreak/>
        <w:t>Radeloff, V. C., Williams, J. W., Bateman, B. L., Burke, K. D., Carter, S. K., Childress, E. S., et al., (2015). The rise of novelty in ecosystems. </w:t>
      </w:r>
      <w:r w:rsidRPr="00B30ED1">
        <w:rPr>
          <w:rFonts w:ascii="Times New Roman" w:eastAsia="Times New Roman" w:hAnsi="Times New Roman" w:cs="Times New Roman"/>
          <w:i/>
          <w:iCs/>
          <w:color w:val="222222"/>
          <w:sz w:val="24"/>
          <w:szCs w:val="24"/>
          <w:shd w:val="clear" w:color="auto" w:fill="FFFFFF"/>
        </w:rPr>
        <w:t>Ecological Applications</w:t>
      </w:r>
      <w:r w:rsidRPr="00B30ED1">
        <w:rPr>
          <w:rFonts w:ascii="Times New Roman" w:eastAsia="Times New Roman" w:hAnsi="Times New Roman" w:cs="Times New Roman"/>
          <w:color w:val="222222"/>
          <w:sz w:val="24"/>
          <w:szCs w:val="24"/>
          <w:shd w:val="clear" w:color="auto" w:fill="FFFFFF"/>
        </w:rPr>
        <w:t>, </w:t>
      </w:r>
      <w:r w:rsidRPr="00B30ED1">
        <w:rPr>
          <w:rFonts w:ascii="Times New Roman" w:eastAsia="Times New Roman" w:hAnsi="Times New Roman" w:cs="Times New Roman"/>
          <w:i/>
          <w:iCs/>
          <w:color w:val="222222"/>
          <w:sz w:val="24"/>
          <w:szCs w:val="24"/>
          <w:shd w:val="clear" w:color="auto" w:fill="FFFFFF"/>
        </w:rPr>
        <w:t>25</w:t>
      </w:r>
      <w:r w:rsidRPr="00B30ED1">
        <w:rPr>
          <w:rFonts w:ascii="Times New Roman" w:eastAsia="Times New Roman" w:hAnsi="Times New Roman" w:cs="Times New Roman"/>
          <w:color w:val="222222"/>
          <w:sz w:val="24"/>
          <w:szCs w:val="24"/>
          <w:shd w:val="clear" w:color="auto" w:fill="FFFFFF"/>
        </w:rPr>
        <w:t>(8), 2051-2068.</w:t>
      </w:r>
    </w:p>
    <w:p w14:paraId="5B16E921" w14:textId="77777777" w:rsidR="00B30ED1" w:rsidRPr="00B30ED1" w:rsidRDefault="00B30ED1" w:rsidP="00B30ED1">
      <w:pPr>
        <w:pStyle w:val="Bibliography"/>
        <w:spacing w:after="0" w:line="240" w:lineRule="auto"/>
        <w:rPr>
          <w:rFonts w:ascii="Times New Roman" w:hAnsi="Times New Roman" w:cs="Times New Roman"/>
          <w:sz w:val="24"/>
          <w:szCs w:val="24"/>
        </w:rPr>
      </w:pPr>
    </w:p>
    <w:p w14:paraId="7A2CC5EE"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Rezende, V. L., de Oliveira-Filho, A. T., Eisenlohr, P. V., Kamino, L. H. Y., &amp; Vibrans, A. C. (2015). Restricted geographic distribution of tree species calls for urgent conservation efforts in the Subtropical Atlantic Forest. </w:t>
      </w:r>
      <w:r w:rsidRPr="00B30ED1">
        <w:rPr>
          <w:rFonts w:ascii="Times New Roman" w:hAnsi="Times New Roman" w:cs="Times New Roman"/>
          <w:i/>
          <w:sz w:val="24"/>
          <w:szCs w:val="24"/>
        </w:rPr>
        <w:t>Biodiversity and Conservation</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24</w:t>
      </w:r>
      <w:r w:rsidRPr="00B30ED1">
        <w:rPr>
          <w:rFonts w:ascii="Times New Roman" w:hAnsi="Times New Roman" w:cs="Times New Roman"/>
          <w:sz w:val="24"/>
          <w:szCs w:val="24"/>
        </w:rPr>
        <w:t xml:space="preserve">(5), 1057-1071. </w:t>
      </w:r>
    </w:p>
    <w:p w14:paraId="22B23F7D"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Riahi, K., Rao, S., Krey, V., Cho, C., Chirkov, V., Fischer, G., Kindermann, G., et al. (2011). RCP 8.5A scenario of comparatively high greenhouse gas emissions. </w:t>
      </w:r>
      <w:r w:rsidRPr="00B30ED1">
        <w:rPr>
          <w:rFonts w:ascii="Times New Roman" w:hAnsi="Times New Roman" w:cs="Times New Roman"/>
          <w:i/>
          <w:sz w:val="24"/>
          <w:szCs w:val="24"/>
        </w:rPr>
        <w:t>Climatic Change</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109</w:t>
      </w:r>
      <w:r w:rsidRPr="00B30ED1">
        <w:rPr>
          <w:rFonts w:ascii="Times New Roman" w:hAnsi="Times New Roman" w:cs="Times New Roman"/>
          <w:sz w:val="24"/>
          <w:szCs w:val="24"/>
        </w:rPr>
        <w:t>(1-2), 33–57.</w:t>
      </w:r>
    </w:p>
    <w:p w14:paraId="13AB37D8" w14:textId="3F31B7F5" w:rsidR="00F70FDE" w:rsidRPr="00B30ED1" w:rsidRDefault="00F70FDE"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Ridgeway, G. (2015). gbm: Generalized Boosted Regression Models. R package version 2.1.1. https://CRAN.R-project.org/package=gbm</w:t>
      </w:r>
    </w:p>
    <w:p w14:paraId="2B3A53FC"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eastAsia="Times New Roman" w:hAnsi="Times New Roman" w:cs="Times New Roman"/>
          <w:sz w:val="24"/>
          <w:szCs w:val="24"/>
          <w:shd w:val="clear" w:color="auto" w:fill="FFFFFF"/>
        </w:rPr>
        <w:t>Root, T. L., MacMynowski, D. P., Mastrandrea, M. D., &amp; Schneider, S. H. (2005). Human-modified temperatures induce species changes: joint attribution. </w:t>
      </w:r>
      <w:r w:rsidRPr="00B30ED1">
        <w:rPr>
          <w:rFonts w:ascii="Times New Roman" w:eastAsia="Times New Roman" w:hAnsi="Times New Roman" w:cs="Times New Roman"/>
          <w:i/>
          <w:iCs/>
          <w:sz w:val="24"/>
          <w:szCs w:val="24"/>
          <w:shd w:val="clear" w:color="auto" w:fill="FFFFFF"/>
        </w:rPr>
        <w:t>Proceedings of the National Academy of Sciences of the United States of America</w:t>
      </w:r>
      <w:r w:rsidRPr="00B30ED1">
        <w:rPr>
          <w:rFonts w:ascii="Times New Roman" w:eastAsia="Times New Roman" w:hAnsi="Times New Roman" w:cs="Times New Roman"/>
          <w:sz w:val="24"/>
          <w:szCs w:val="24"/>
          <w:shd w:val="clear" w:color="auto" w:fill="FFFFFF"/>
        </w:rPr>
        <w:t>, </w:t>
      </w:r>
      <w:r w:rsidRPr="00B30ED1">
        <w:rPr>
          <w:rFonts w:ascii="Times New Roman" w:eastAsia="Times New Roman" w:hAnsi="Times New Roman" w:cs="Times New Roman"/>
          <w:i/>
          <w:iCs/>
          <w:sz w:val="24"/>
          <w:szCs w:val="24"/>
          <w:shd w:val="clear" w:color="auto" w:fill="FFFFFF"/>
        </w:rPr>
        <w:t>102</w:t>
      </w:r>
      <w:r w:rsidRPr="00B30ED1">
        <w:rPr>
          <w:rFonts w:ascii="Times New Roman" w:eastAsia="Times New Roman" w:hAnsi="Times New Roman" w:cs="Times New Roman"/>
          <w:sz w:val="24"/>
          <w:szCs w:val="24"/>
          <w:shd w:val="clear" w:color="auto" w:fill="FFFFFF"/>
        </w:rPr>
        <w:t>(21), 7465-7469.</w:t>
      </w:r>
    </w:p>
    <w:p w14:paraId="77B4BF83" w14:textId="2B78FC81"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Rosson, M. B. (2002). Scenario-</w:t>
      </w:r>
      <w:r w:rsidR="008276B3" w:rsidRPr="00B30ED1">
        <w:rPr>
          <w:rFonts w:ascii="Times New Roman" w:hAnsi="Times New Roman" w:cs="Times New Roman"/>
          <w:sz w:val="24"/>
          <w:szCs w:val="24"/>
        </w:rPr>
        <w:t>b</w:t>
      </w:r>
      <w:r w:rsidRPr="00B30ED1">
        <w:rPr>
          <w:rFonts w:ascii="Times New Roman" w:hAnsi="Times New Roman" w:cs="Times New Roman"/>
          <w:sz w:val="24"/>
          <w:szCs w:val="24"/>
        </w:rPr>
        <w:t>a</w:t>
      </w:r>
      <w:r w:rsidR="008276B3" w:rsidRPr="00B30ED1">
        <w:rPr>
          <w:rFonts w:ascii="Times New Roman" w:hAnsi="Times New Roman" w:cs="Times New Roman"/>
          <w:sz w:val="24"/>
          <w:szCs w:val="24"/>
        </w:rPr>
        <w:t>sed d</w:t>
      </w:r>
      <w:r w:rsidRPr="00B30ED1">
        <w:rPr>
          <w:rFonts w:ascii="Times New Roman" w:hAnsi="Times New Roman" w:cs="Times New Roman"/>
          <w:sz w:val="24"/>
          <w:szCs w:val="24"/>
        </w:rPr>
        <w:t xml:space="preserve">esign. In J. Jacko &amp; A. Sears (Eds.), </w:t>
      </w:r>
      <w:r w:rsidRPr="00B30ED1">
        <w:rPr>
          <w:rFonts w:ascii="Times New Roman" w:hAnsi="Times New Roman" w:cs="Times New Roman"/>
          <w:i/>
          <w:sz w:val="24"/>
          <w:szCs w:val="24"/>
        </w:rPr>
        <w:t xml:space="preserve">The </w:t>
      </w:r>
      <w:r w:rsidR="008276B3" w:rsidRPr="00B30ED1">
        <w:rPr>
          <w:rFonts w:ascii="Times New Roman" w:hAnsi="Times New Roman" w:cs="Times New Roman"/>
          <w:i/>
          <w:sz w:val="24"/>
          <w:szCs w:val="24"/>
        </w:rPr>
        <w:t>H</w:t>
      </w:r>
      <w:r w:rsidRPr="00B30ED1">
        <w:rPr>
          <w:rFonts w:ascii="Times New Roman" w:hAnsi="Times New Roman" w:cs="Times New Roman"/>
          <w:i/>
          <w:sz w:val="24"/>
          <w:szCs w:val="24"/>
        </w:rPr>
        <w:t>u</w:t>
      </w:r>
      <w:r w:rsidR="008276B3" w:rsidRPr="00B30ED1">
        <w:rPr>
          <w:rFonts w:ascii="Times New Roman" w:hAnsi="Times New Roman" w:cs="Times New Roman"/>
          <w:i/>
          <w:sz w:val="24"/>
          <w:szCs w:val="24"/>
        </w:rPr>
        <w:t>man-Computer Interaction Handbook: Fundamentals, Evolving Technology and Emerging A</w:t>
      </w:r>
      <w:r w:rsidRPr="00B30ED1">
        <w:rPr>
          <w:rFonts w:ascii="Times New Roman" w:hAnsi="Times New Roman" w:cs="Times New Roman"/>
          <w:i/>
          <w:sz w:val="24"/>
          <w:szCs w:val="24"/>
        </w:rPr>
        <w:t>pplications</w:t>
      </w:r>
      <w:r w:rsidRPr="00B30ED1">
        <w:rPr>
          <w:rFonts w:ascii="Times New Roman" w:hAnsi="Times New Roman" w:cs="Times New Roman"/>
          <w:sz w:val="24"/>
          <w:szCs w:val="24"/>
        </w:rPr>
        <w:t xml:space="preserve"> (pp. 1032–1050). CRC Press.</w:t>
      </w:r>
    </w:p>
    <w:p w14:paraId="6C24040A" w14:textId="77777777" w:rsidR="008268BD" w:rsidRPr="00B30ED1" w:rsidRDefault="008268BD" w:rsidP="00DA1171">
      <w:pPr>
        <w:pStyle w:val="Bibliography"/>
        <w:spacing w:after="0" w:line="240" w:lineRule="auto"/>
        <w:ind w:left="720" w:hanging="720"/>
        <w:rPr>
          <w:rFonts w:ascii="Times New Roman" w:eastAsia="Times New Roman" w:hAnsi="Times New Roman" w:cs="Times New Roman"/>
          <w:sz w:val="24"/>
          <w:szCs w:val="24"/>
          <w:shd w:val="clear" w:color="auto" w:fill="FFFFFF"/>
        </w:rPr>
      </w:pPr>
      <w:r w:rsidRPr="00B30ED1">
        <w:rPr>
          <w:rFonts w:ascii="Times New Roman" w:eastAsia="Times New Roman" w:hAnsi="Times New Roman" w:cs="Times New Roman"/>
          <w:sz w:val="24"/>
          <w:szCs w:val="24"/>
          <w:shd w:val="clear" w:color="auto" w:fill="FFFFFF"/>
        </w:rPr>
        <w:t>Roth, R. E. (2013). Interactive maps: What we know and what we need to know. </w:t>
      </w:r>
      <w:r w:rsidRPr="00B30ED1">
        <w:rPr>
          <w:rFonts w:ascii="Times New Roman" w:eastAsia="Times New Roman" w:hAnsi="Times New Roman" w:cs="Times New Roman"/>
          <w:i/>
          <w:iCs/>
          <w:sz w:val="24"/>
          <w:szCs w:val="24"/>
          <w:shd w:val="clear" w:color="auto" w:fill="FFFFFF"/>
        </w:rPr>
        <w:t>Journal of Spatial Information Science</w:t>
      </w:r>
      <w:r w:rsidRPr="00B30ED1">
        <w:rPr>
          <w:rFonts w:ascii="Times New Roman" w:eastAsia="Times New Roman" w:hAnsi="Times New Roman" w:cs="Times New Roman"/>
          <w:sz w:val="24"/>
          <w:szCs w:val="24"/>
          <w:shd w:val="clear" w:color="auto" w:fill="FFFFFF"/>
        </w:rPr>
        <w:t>, </w:t>
      </w:r>
      <w:r w:rsidRPr="00B30ED1">
        <w:rPr>
          <w:rFonts w:ascii="Times New Roman" w:eastAsia="Times New Roman" w:hAnsi="Times New Roman" w:cs="Times New Roman"/>
          <w:i/>
          <w:iCs/>
          <w:sz w:val="24"/>
          <w:szCs w:val="24"/>
          <w:shd w:val="clear" w:color="auto" w:fill="FFFFFF"/>
        </w:rPr>
        <w:t>2013</w:t>
      </w:r>
      <w:r w:rsidRPr="00B30ED1">
        <w:rPr>
          <w:rFonts w:ascii="Times New Roman" w:eastAsia="Times New Roman" w:hAnsi="Times New Roman" w:cs="Times New Roman"/>
          <w:sz w:val="24"/>
          <w:szCs w:val="24"/>
          <w:shd w:val="clear" w:color="auto" w:fill="FFFFFF"/>
        </w:rPr>
        <w:t>(6), 59-115.</w:t>
      </w:r>
    </w:p>
    <w:p w14:paraId="7348281B" w14:textId="32378254" w:rsidR="00575B29" w:rsidRPr="00B30ED1" w:rsidRDefault="00575B29" w:rsidP="00DA1171">
      <w:pPr>
        <w:pStyle w:val="Bibliography"/>
        <w:spacing w:after="0" w:line="240" w:lineRule="auto"/>
        <w:ind w:left="720" w:hanging="720"/>
        <w:rPr>
          <w:rFonts w:ascii="Times New Roman" w:eastAsia="Times New Roman" w:hAnsi="Times New Roman" w:cs="Times New Roman"/>
          <w:sz w:val="24"/>
          <w:szCs w:val="24"/>
          <w:shd w:val="clear" w:color="auto" w:fill="FFFFFF"/>
        </w:rPr>
      </w:pPr>
      <w:r w:rsidRPr="00B30ED1">
        <w:rPr>
          <w:rFonts w:ascii="Times New Roman" w:hAnsi="Times New Roman" w:cs="Times New Roman"/>
          <w:sz w:val="24"/>
          <w:szCs w:val="24"/>
        </w:rPr>
        <w:t xml:space="preserve">Rousseeuw, P. J. (1987). Silhouettes: a graphical aid to the interpretation and validation of cluster analysis. </w:t>
      </w:r>
      <w:r w:rsidRPr="00B30ED1">
        <w:rPr>
          <w:rFonts w:ascii="Times New Roman" w:hAnsi="Times New Roman" w:cs="Times New Roman"/>
          <w:i/>
          <w:iCs/>
          <w:sz w:val="24"/>
          <w:szCs w:val="24"/>
        </w:rPr>
        <w:t>Journal of Computational and Applied Mathematics</w:t>
      </w:r>
      <w:r w:rsidRPr="00B30ED1">
        <w:rPr>
          <w:rFonts w:ascii="Times New Roman" w:hAnsi="Times New Roman" w:cs="Times New Roman"/>
          <w:sz w:val="24"/>
          <w:szCs w:val="24"/>
        </w:rPr>
        <w:t xml:space="preserve">, </w:t>
      </w:r>
      <w:r w:rsidRPr="00B30ED1">
        <w:rPr>
          <w:rFonts w:ascii="Times New Roman" w:hAnsi="Times New Roman" w:cs="Times New Roman"/>
          <w:i/>
          <w:iCs/>
          <w:sz w:val="24"/>
          <w:szCs w:val="24"/>
        </w:rPr>
        <w:t>20</w:t>
      </w:r>
      <w:r w:rsidRPr="00B30ED1">
        <w:rPr>
          <w:rFonts w:ascii="Times New Roman" w:hAnsi="Times New Roman" w:cs="Times New Roman"/>
          <w:sz w:val="24"/>
          <w:szCs w:val="24"/>
        </w:rPr>
        <w:t>, 53–65. http://doi.org/10.1016/0377-0427(87)90125-7</w:t>
      </w:r>
    </w:p>
    <w:p w14:paraId="3CBBF2C9"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eastAsia="Times New Roman" w:hAnsi="Times New Roman" w:cs="Times New Roman"/>
          <w:sz w:val="24"/>
          <w:szCs w:val="24"/>
          <w:shd w:val="clear" w:color="auto" w:fill="FFFFFF"/>
        </w:rPr>
        <w:t>Sadjadi, S. M., Shimizu, S., Figueroa, J., Rangaswami, R., Delgado, J., Duran, H., &amp; Collazo-Mojica, X. J. (2008). A modeling approach for estimating execution time of long-running scientific applications. In </w:t>
      </w:r>
      <w:r w:rsidRPr="00B30ED1">
        <w:rPr>
          <w:rFonts w:ascii="Times New Roman" w:eastAsia="Times New Roman" w:hAnsi="Times New Roman" w:cs="Times New Roman"/>
          <w:i/>
          <w:iCs/>
          <w:sz w:val="24"/>
          <w:szCs w:val="24"/>
          <w:shd w:val="clear" w:color="auto" w:fill="FFFFFF"/>
        </w:rPr>
        <w:t>Parallel and Distributed Processing, 2008. IPDPS 2008. IEEE International Symposium on</w:t>
      </w:r>
      <w:r w:rsidRPr="00B30ED1">
        <w:rPr>
          <w:rFonts w:ascii="Times New Roman" w:eastAsia="Times New Roman" w:hAnsi="Times New Roman" w:cs="Times New Roman"/>
          <w:sz w:val="24"/>
          <w:szCs w:val="24"/>
          <w:shd w:val="clear" w:color="auto" w:fill="FFFFFF"/>
        </w:rPr>
        <w:t> </w:t>
      </w:r>
      <w:r w:rsidRPr="00B30ED1">
        <w:rPr>
          <w:rFonts w:ascii="Times New Roman" w:eastAsia="Times New Roman" w:hAnsi="Times New Roman" w:cs="Times New Roman"/>
          <w:i/>
          <w:sz w:val="24"/>
          <w:szCs w:val="24"/>
          <w:shd w:val="clear" w:color="auto" w:fill="FFFFFF"/>
        </w:rPr>
        <w:t>IEEE</w:t>
      </w:r>
      <w:r w:rsidRPr="00B30ED1">
        <w:rPr>
          <w:rFonts w:ascii="Times New Roman" w:eastAsia="Times New Roman" w:hAnsi="Times New Roman" w:cs="Times New Roman"/>
          <w:sz w:val="24"/>
          <w:szCs w:val="24"/>
          <w:shd w:val="clear" w:color="auto" w:fill="FFFFFF"/>
        </w:rPr>
        <w:t xml:space="preserve"> (pp. 1-8).</w:t>
      </w:r>
    </w:p>
    <w:p w14:paraId="115DEC4D" w14:textId="0A248BEF"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Salisbury, E. J. (1926). The </w:t>
      </w:r>
      <w:r w:rsidR="008276B3" w:rsidRPr="00B30ED1">
        <w:rPr>
          <w:rFonts w:ascii="Times New Roman" w:hAnsi="Times New Roman" w:cs="Times New Roman"/>
          <w:sz w:val="24"/>
          <w:szCs w:val="24"/>
        </w:rPr>
        <w:t>g</w:t>
      </w:r>
      <w:r w:rsidRPr="00B30ED1">
        <w:rPr>
          <w:rFonts w:ascii="Times New Roman" w:hAnsi="Times New Roman" w:cs="Times New Roman"/>
          <w:sz w:val="24"/>
          <w:szCs w:val="24"/>
        </w:rPr>
        <w:t>e</w:t>
      </w:r>
      <w:r w:rsidR="008276B3" w:rsidRPr="00B30ED1">
        <w:rPr>
          <w:rFonts w:ascii="Times New Roman" w:hAnsi="Times New Roman" w:cs="Times New Roman"/>
          <w:sz w:val="24"/>
          <w:szCs w:val="24"/>
        </w:rPr>
        <w:t>ographical distribution of plants in relation to climatic f</w:t>
      </w:r>
      <w:r w:rsidRPr="00B30ED1">
        <w:rPr>
          <w:rFonts w:ascii="Times New Roman" w:hAnsi="Times New Roman" w:cs="Times New Roman"/>
          <w:sz w:val="24"/>
          <w:szCs w:val="24"/>
        </w:rPr>
        <w:t xml:space="preserve">actors. </w:t>
      </w:r>
      <w:r w:rsidRPr="00B30ED1">
        <w:rPr>
          <w:rFonts w:ascii="Times New Roman" w:hAnsi="Times New Roman" w:cs="Times New Roman"/>
          <w:i/>
          <w:sz w:val="24"/>
          <w:szCs w:val="24"/>
        </w:rPr>
        <w:t>The Geographical Journal</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67</w:t>
      </w:r>
      <w:r w:rsidRPr="00B30ED1">
        <w:rPr>
          <w:rFonts w:ascii="Times New Roman" w:hAnsi="Times New Roman" w:cs="Times New Roman"/>
          <w:sz w:val="24"/>
          <w:szCs w:val="24"/>
        </w:rPr>
        <w:t>(4), 312-335.</w:t>
      </w:r>
    </w:p>
    <w:p w14:paraId="5B3F134C"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Schatz, M. C., Langmead, B., &amp; Salzberg, S. L. (2010). Cloud computing and the DNA data race. </w:t>
      </w:r>
      <w:r w:rsidRPr="00B30ED1">
        <w:rPr>
          <w:rFonts w:ascii="Times New Roman" w:hAnsi="Times New Roman" w:cs="Times New Roman"/>
          <w:i/>
          <w:sz w:val="24"/>
          <w:szCs w:val="24"/>
        </w:rPr>
        <w:t>Nature Biotechnology</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28</w:t>
      </w:r>
      <w:r w:rsidRPr="00B30ED1">
        <w:rPr>
          <w:rFonts w:ascii="Times New Roman" w:hAnsi="Times New Roman" w:cs="Times New Roman"/>
          <w:sz w:val="24"/>
          <w:szCs w:val="24"/>
        </w:rPr>
        <w:t>(7), 691–693.</w:t>
      </w:r>
    </w:p>
    <w:p w14:paraId="7E4A2FE4" w14:textId="77777777" w:rsidR="00FE3528" w:rsidRPr="00B30ED1" w:rsidRDefault="008268BD" w:rsidP="00DA1171">
      <w:pPr>
        <w:pStyle w:val="Bibliography"/>
        <w:spacing w:after="0" w:line="240" w:lineRule="auto"/>
        <w:ind w:left="720" w:hanging="720"/>
        <w:rPr>
          <w:rFonts w:ascii="Times New Roman" w:eastAsia="Times New Roman" w:hAnsi="Times New Roman" w:cs="Times New Roman"/>
          <w:sz w:val="24"/>
          <w:szCs w:val="24"/>
          <w:shd w:val="clear" w:color="auto" w:fill="FFFFFF"/>
        </w:rPr>
      </w:pPr>
      <w:r w:rsidRPr="00B30ED1">
        <w:rPr>
          <w:rFonts w:ascii="Times New Roman" w:eastAsia="Times New Roman" w:hAnsi="Times New Roman" w:cs="Times New Roman"/>
          <w:sz w:val="24"/>
          <w:szCs w:val="24"/>
          <w:shd w:val="clear" w:color="auto" w:fill="FFFFFF"/>
        </w:rPr>
        <w:t>Schimel, D., M. Keller, P. Duffy, L. Alves, S. Aulenbach, W. Gram, B. Johnson et al. "The NEON strategy: Enabling continental scale ecological forecasting." </w:t>
      </w:r>
      <w:r w:rsidRPr="00B30ED1">
        <w:rPr>
          <w:rFonts w:ascii="Times New Roman" w:eastAsia="Times New Roman" w:hAnsi="Times New Roman" w:cs="Times New Roman"/>
          <w:i/>
          <w:iCs/>
          <w:sz w:val="24"/>
          <w:szCs w:val="24"/>
          <w:shd w:val="clear" w:color="auto" w:fill="FFFFFF"/>
        </w:rPr>
        <w:t>NEON Inc., Boulder, CO</w:t>
      </w:r>
      <w:r w:rsidRPr="00B30ED1">
        <w:rPr>
          <w:rFonts w:ascii="Times New Roman" w:eastAsia="Times New Roman" w:hAnsi="Times New Roman" w:cs="Times New Roman"/>
          <w:sz w:val="24"/>
          <w:szCs w:val="24"/>
          <w:shd w:val="clear" w:color="auto" w:fill="FFFFFF"/>
        </w:rPr>
        <w:t> (2009).</w:t>
      </w:r>
    </w:p>
    <w:p w14:paraId="3DD4FBBE" w14:textId="7F1C2CB8" w:rsidR="008276B3" w:rsidRPr="00B30ED1" w:rsidRDefault="008276B3" w:rsidP="00DA1171">
      <w:pPr>
        <w:pStyle w:val="Bibliography"/>
        <w:spacing w:after="0" w:line="240" w:lineRule="auto"/>
        <w:ind w:left="720" w:hanging="720"/>
        <w:rPr>
          <w:rFonts w:ascii="Times New Roman" w:eastAsia="Times New Roman" w:hAnsi="Times New Roman" w:cs="Times New Roman"/>
          <w:sz w:val="24"/>
          <w:szCs w:val="24"/>
          <w:shd w:val="clear" w:color="auto" w:fill="FFFFFF"/>
        </w:rPr>
      </w:pPr>
      <w:r w:rsidRPr="00B30ED1">
        <w:rPr>
          <w:rFonts w:ascii="Times New Roman" w:eastAsia="Times New Roman" w:hAnsi="Times New Roman" w:cs="Times New Roman"/>
          <w:color w:val="222222"/>
          <w:sz w:val="24"/>
          <w:szCs w:val="24"/>
          <w:shd w:val="clear" w:color="auto" w:fill="FFFFFF"/>
        </w:rPr>
        <w:t>Schnase, J. L., Duffy, D. Q., McInerney, M. A., Webster, W. P., &amp; Lee, T. J. (2016). </w:t>
      </w:r>
      <w:r w:rsidRPr="00B30ED1">
        <w:rPr>
          <w:rFonts w:ascii="Times New Roman" w:eastAsia="Times New Roman" w:hAnsi="Times New Roman" w:cs="Times New Roman"/>
          <w:i/>
          <w:iCs/>
          <w:color w:val="222222"/>
          <w:sz w:val="24"/>
          <w:szCs w:val="24"/>
          <w:shd w:val="clear" w:color="auto" w:fill="FFFFFF"/>
        </w:rPr>
        <w:t>Climate analytics as a service</w:t>
      </w:r>
      <w:r w:rsidRPr="00B30ED1">
        <w:rPr>
          <w:rFonts w:ascii="Times New Roman" w:eastAsia="Times New Roman" w:hAnsi="Times New Roman" w:cs="Times New Roman"/>
          <w:color w:val="222222"/>
          <w:sz w:val="24"/>
          <w:szCs w:val="24"/>
          <w:shd w:val="clear" w:color="auto" w:fill="FFFFFF"/>
        </w:rPr>
        <w:t>. New York: Elsevier.</w:t>
      </w:r>
    </w:p>
    <w:p w14:paraId="40EB08CD"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Schnase, J. L., Duffy, D. Q., Tamkin, G. S., Nadeau, D., Thompson, J. H., Grieg, C. M., McInerney, M. A., et al. (2014b). MERRA Analytic Services: Meeting the Big Data challenges of climate science through cloud-enabled Climate Analytics-as-a-Service. </w:t>
      </w:r>
      <w:r w:rsidRPr="00B30ED1">
        <w:rPr>
          <w:rFonts w:ascii="Times New Roman" w:hAnsi="Times New Roman" w:cs="Times New Roman"/>
          <w:i/>
          <w:sz w:val="24"/>
          <w:szCs w:val="24"/>
        </w:rPr>
        <w:t>Computers, Environment and Urban Systems</w:t>
      </w:r>
      <w:r w:rsidRPr="00B30ED1">
        <w:rPr>
          <w:rFonts w:ascii="Times New Roman" w:hAnsi="Times New Roman" w:cs="Times New Roman"/>
          <w:sz w:val="24"/>
          <w:szCs w:val="24"/>
        </w:rPr>
        <w:t>, 198-211.</w:t>
      </w:r>
    </w:p>
    <w:p w14:paraId="13BD78F7"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eastAsia="Times New Roman" w:hAnsi="Times New Roman" w:cs="Times New Roman"/>
          <w:sz w:val="24"/>
          <w:szCs w:val="24"/>
          <w:shd w:val="clear" w:color="auto" w:fill="FFFFFF"/>
        </w:rPr>
        <w:t>Simon, H. A. (1986). Rationality in psychology and economics. </w:t>
      </w:r>
      <w:r w:rsidRPr="00B30ED1">
        <w:rPr>
          <w:rFonts w:ascii="Times New Roman" w:eastAsia="Times New Roman" w:hAnsi="Times New Roman" w:cs="Times New Roman"/>
          <w:i/>
          <w:iCs/>
          <w:sz w:val="24"/>
          <w:szCs w:val="24"/>
          <w:shd w:val="clear" w:color="auto" w:fill="FFFFFF"/>
        </w:rPr>
        <w:t>Journal of Business</w:t>
      </w:r>
      <w:r w:rsidRPr="00B30ED1">
        <w:rPr>
          <w:rFonts w:ascii="Times New Roman" w:eastAsia="Times New Roman" w:hAnsi="Times New Roman" w:cs="Times New Roman"/>
          <w:sz w:val="24"/>
          <w:szCs w:val="24"/>
          <w:shd w:val="clear" w:color="auto" w:fill="FFFFFF"/>
        </w:rPr>
        <w:t>, S209-S224.</w:t>
      </w:r>
    </w:p>
    <w:p w14:paraId="66D6630F"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Smith, S. E., Mendoza, M. G., Zúñiga, G., Halbrook, K., Hayes, J. L., &amp; Byrne, D. N. (2013). Predicting the distribution of a novel bark beetle and its pine hosts under future climate conditions. </w:t>
      </w:r>
      <w:r w:rsidRPr="00B30ED1">
        <w:rPr>
          <w:rFonts w:ascii="Times New Roman" w:hAnsi="Times New Roman" w:cs="Times New Roman"/>
          <w:i/>
          <w:sz w:val="24"/>
          <w:szCs w:val="24"/>
        </w:rPr>
        <w:t>Agricultural and Forest Entomology</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15</w:t>
      </w:r>
      <w:r w:rsidRPr="00B30ED1">
        <w:rPr>
          <w:rFonts w:ascii="Times New Roman" w:hAnsi="Times New Roman" w:cs="Times New Roman"/>
          <w:sz w:val="24"/>
          <w:szCs w:val="24"/>
        </w:rPr>
        <w:t>(2), 212–226.</w:t>
      </w:r>
    </w:p>
    <w:p w14:paraId="49A333A7" w14:textId="77777777" w:rsidR="008268BD" w:rsidRPr="00B30ED1" w:rsidRDefault="008268BD" w:rsidP="00DA1171">
      <w:pPr>
        <w:pStyle w:val="Bibliography"/>
        <w:spacing w:after="0" w:line="240" w:lineRule="auto"/>
        <w:ind w:left="720" w:hanging="720"/>
        <w:rPr>
          <w:rFonts w:ascii="Times New Roman" w:eastAsia="Times New Roman" w:hAnsi="Times New Roman" w:cs="Times New Roman"/>
          <w:sz w:val="24"/>
          <w:szCs w:val="24"/>
          <w:shd w:val="clear" w:color="auto" w:fill="FFFFFF"/>
        </w:rPr>
      </w:pPr>
      <w:r w:rsidRPr="00B30ED1">
        <w:rPr>
          <w:rFonts w:ascii="Times New Roman" w:eastAsia="Times New Roman" w:hAnsi="Times New Roman" w:cs="Times New Roman"/>
          <w:sz w:val="24"/>
          <w:szCs w:val="24"/>
          <w:shd w:val="clear" w:color="auto" w:fill="FFFFFF"/>
        </w:rPr>
        <w:t>Snijders, C., Matzat, U., &amp; Reips, U. D. (2012). " Big Data": big gaps of knowledge in the field of internet science. </w:t>
      </w:r>
      <w:r w:rsidRPr="00B30ED1">
        <w:rPr>
          <w:rFonts w:ascii="Times New Roman" w:eastAsia="Times New Roman" w:hAnsi="Times New Roman" w:cs="Times New Roman"/>
          <w:i/>
          <w:iCs/>
          <w:sz w:val="24"/>
          <w:szCs w:val="24"/>
          <w:shd w:val="clear" w:color="auto" w:fill="FFFFFF"/>
        </w:rPr>
        <w:t>International Journal of Internet Science</w:t>
      </w:r>
      <w:r w:rsidRPr="00B30ED1">
        <w:rPr>
          <w:rFonts w:ascii="Times New Roman" w:eastAsia="Times New Roman" w:hAnsi="Times New Roman" w:cs="Times New Roman"/>
          <w:sz w:val="24"/>
          <w:szCs w:val="24"/>
          <w:shd w:val="clear" w:color="auto" w:fill="FFFFFF"/>
        </w:rPr>
        <w:t>, </w:t>
      </w:r>
      <w:r w:rsidRPr="00B30ED1">
        <w:rPr>
          <w:rFonts w:ascii="Times New Roman" w:eastAsia="Times New Roman" w:hAnsi="Times New Roman" w:cs="Times New Roman"/>
          <w:i/>
          <w:iCs/>
          <w:sz w:val="24"/>
          <w:szCs w:val="24"/>
          <w:shd w:val="clear" w:color="auto" w:fill="FFFFFF"/>
        </w:rPr>
        <w:t>7</w:t>
      </w:r>
      <w:r w:rsidRPr="00B30ED1">
        <w:rPr>
          <w:rFonts w:ascii="Times New Roman" w:eastAsia="Times New Roman" w:hAnsi="Times New Roman" w:cs="Times New Roman"/>
          <w:sz w:val="24"/>
          <w:szCs w:val="24"/>
          <w:shd w:val="clear" w:color="auto" w:fill="FFFFFF"/>
        </w:rPr>
        <w:t>(1), 1-5.</w:t>
      </w:r>
    </w:p>
    <w:p w14:paraId="15017B84"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eastAsia="Times New Roman" w:hAnsi="Times New Roman" w:cs="Times New Roman"/>
          <w:sz w:val="24"/>
          <w:szCs w:val="24"/>
          <w:shd w:val="clear" w:color="auto" w:fill="FFFFFF"/>
        </w:rPr>
        <w:lastRenderedPageBreak/>
        <w:t>Soberón, J., &amp; Peterson, T. (2004). Biodiversity informatics: managing and applying primary biodiversity data. </w:t>
      </w:r>
      <w:r w:rsidRPr="00B30ED1">
        <w:rPr>
          <w:rFonts w:ascii="Times New Roman" w:eastAsia="Times New Roman" w:hAnsi="Times New Roman" w:cs="Times New Roman"/>
          <w:i/>
          <w:iCs/>
          <w:sz w:val="24"/>
          <w:szCs w:val="24"/>
          <w:shd w:val="clear" w:color="auto" w:fill="FFFFFF"/>
        </w:rPr>
        <w:t>Philosophical Transactions of the Royal Society of London B: Biological Sciences</w:t>
      </w:r>
      <w:r w:rsidRPr="00B30ED1">
        <w:rPr>
          <w:rFonts w:ascii="Times New Roman" w:eastAsia="Times New Roman" w:hAnsi="Times New Roman" w:cs="Times New Roman"/>
          <w:sz w:val="24"/>
          <w:szCs w:val="24"/>
          <w:shd w:val="clear" w:color="auto" w:fill="FFFFFF"/>
        </w:rPr>
        <w:t>, </w:t>
      </w:r>
      <w:r w:rsidRPr="00B30ED1">
        <w:rPr>
          <w:rFonts w:ascii="Times New Roman" w:eastAsia="Times New Roman" w:hAnsi="Times New Roman" w:cs="Times New Roman"/>
          <w:i/>
          <w:iCs/>
          <w:sz w:val="24"/>
          <w:szCs w:val="24"/>
          <w:shd w:val="clear" w:color="auto" w:fill="FFFFFF"/>
        </w:rPr>
        <w:t>359</w:t>
      </w:r>
      <w:r w:rsidRPr="00B30ED1">
        <w:rPr>
          <w:rFonts w:ascii="Times New Roman" w:eastAsia="Times New Roman" w:hAnsi="Times New Roman" w:cs="Times New Roman"/>
          <w:sz w:val="24"/>
          <w:szCs w:val="24"/>
          <w:shd w:val="clear" w:color="auto" w:fill="FFFFFF"/>
        </w:rPr>
        <w:t>(1444), 689-698.</w:t>
      </w:r>
    </w:p>
    <w:p w14:paraId="6B3B9C7C" w14:textId="77777777" w:rsidR="00FE3528"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Soberón, J., &amp; Peterson, A. T. (2005). Interpretation of Models of Fundamental Ecological Niches and Species Distributional Areas. </w:t>
      </w:r>
      <w:r w:rsidRPr="00B30ED1">
        <w:rPr>
          <w:rFonts w:ascii="Times New Roman" w:hAnsi="Times New Roman" w:cs="Times New Roman"/>
          <w:i/>
          <w:sz w:val="24"/>
          <w:szCs w:val="24"/>
        </w:rPr>
        <w:t>Biodiversity Informatics</w:t>
      </w:r>
      <w:r w:rsidR="008276B3" w:rsidRPr="00B30ED1">
        <w:rPr>
          <w:rFonts w:ascii="Times New Roman" w:hAnsi="Times New Roman" w:cs="Times New Roman"/>
          <w:i/>
          <w:sz w:val="24"/>
          <w:szCs w:val="24"/>
        </w:rPr>
        <w:t xml:space="preserve"> (2) 1-10</w:t>
      </w:r>
      <w:r w:rsidRPr="00B30ED1">
        <w:rPr>
          <w:rFonts w:ascii="Times New Roman" w:hAnsi="Times New Roman" w:cs="Times New Roman"/>
          <w:sz w:val="24"/>
          <w:szCs w:val="24"/>
        </w:rPr>
        <w:t>.</w:t>
      </w:r>
    </w:p>
    <w:p w14:paraId="24C83CC1" w14:textId="68EF32DC"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Soberón, J., Arriaga, L., &amp; Lara, L. (2002). Issues of quality control in large, mixed-origin entomological databases. </w:t>
      </w:r>
      <w:r w:rsidRPr="00B30ED1">
        <w:rPr>
          <w:rFonts w:ascii="Times New Roman" w:hAnsi="Times New Roman" w:cs="Times New Roman"/>
          <w:i/>
          <w:sz w:val="24"/>
          <w:szCs w:val="24"/>
        </w:rPr>
        <w:t xml:space="preserve">Towards a </w:t>
      </w:r>
      <w:r w:rsidR="008276B3" w:rsidRPr="00B30ED1">
        <w:rPr>
          <w:rFonts w:ascii="Times New Roman" w:hAnsi="Times New Roman" w:cs="Times New Roman"/>
          <w:i/>
          <w:sz w:val="24"/>
          <w:szCs w:val="24"/>
        </w:rPr>
        <w:t>G</w:t>
      </w:r>
      <w:r w:rsidRPr="00B30ED1">
        <w:rPr>
          <w:rFonts w:ascii="Times New Roman" w:hAnsi="Times New Roman" w:cs="Times New Roman"/>
          <w:i/>
          <w:sz w:val="24"/>
          <w:szCs w:val="24"/>
        </w:rPr>
        <w:t>l</w:t>
      </w:r>
      <w:r w:rsidR="008276B3" w:rsidRPr="00B30ED1">
        <w:rPr>
          <w:rFonts w:ascii="Times New Roman" w:hAnsi="Times New Roman" w:cs="Times New Roman"/>
          <w:i/>
          <w:sz w:val="24"/>
          <w:szCs w:val="24"/>
        </w:rPr>
        <w:t>obal Biological Information I</w:t>
      </w:r>
      <w:r w:rsidRPr="00B30ED1">
        <w:rPr>
          <w:rFonts w:ascii="Times New Roman" w:hAnsi="Times New Roman" w:cs="Times New Roman"/>
          <w:i/>
          <w:sz w:val="24"/>
          <w:szCs w:val="24"/>
        </w:rPr>
        <w:t>nfrastructure</w:t>
      </w:r>
      <w:r w:rsidRPr="00B30ED1">
        <w:rPr>
          <w:rFonts w:ascii="Times New Roman" w:hAnsi="Times New Roman" w:cs="Times New Roman"/>
          <w:sz w:val="24"/>
          <w:szCs w:val="24"/>
        </w:rPr>
        <w:t>,</w:t>
      </w:r>
      <w:r w:rsidR="008276B3" w:rsidRPr="00B30ED1">
        <w:rPr>
          <w:rFonts w:ascii="Times New Roman" w:hAnsi="Times New Roman" w:cs="Times New Roman"/>
          <w:sz w:val="24"/>
          <w:szCs w:val="24"/>
        </w:rPr>
        <w:t xml:space="preserve"> </w:t>
      </w:r>
      <w:r w:rsidR="008276B3" w:rsidRPr="00B30ED1">
        <w:rPr>
          <w:rFonts w:ascii="Times New Roman" w:eastAsia="Times New Roman" w:hAnsi="Times New Roman" w:cs="Times New Roman"/>
          <w:sz w:val="24"/>
          <w:szCs w:val="24"/>
        </w:rPr>
        <w:t>Saarenmaa H. and Nielsen, E.S. Eds. European Environment Agency</w:t>
      </w:r>
      <w:r w:rsidRPr="00B30ED1">
        <w:rPr>
          <w:rFonts w:ascii="Times New Roman" w:hAnsi="Times New Roman" w:cs="Times New Roman"/>
          <w:sz w:val="24"/>
          <w:szCs w:val="24"/>
        </w:rPr>
        <w:t>, 15–22.</w:t>
      </w:r>
    </w:p>
    <w:p w14:paraId="30CF7747"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Souza Muñoz, M. E. de, De Giovanni, R., Siqueira, M. F. de, Sutton, T., Brewer, P., Pereira, R. S., Canhos, D. A. L., et al. (2009). openModeller: a generic approach to species potential distribution modelling. </w:t>
      </w:r>
      <w:r w:rsidRPr="00B30ED1">
        <w:rPr>
          <w:rFonts w:ascii="Times New Roman" w:hAnsi="Times New Roman" w:cs="Times New Roman"/>
          <w:i/>
          <w:sz w:val="24"/>
          <w:szCs w:val="24"/>
        </w:rPr>
        <w:t>GeoInformatica</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15</w:t>
      </w:r>
      <w:r w:rsidRPr="00B30ED1">
        <w:rPr>
          <w:rFonts w:ascii="Times New Roman" w:hAnsi="Times New Roman" w:cs="Times New Roman"/>
          <w:sz w:val="24"/>
          <w:szCs w:val="24"/>
        </w:rPr>
        <w:t>(1), 111–135.</w:t>
      </w:r>
    </w:p>
    <w:p w14:paraId="221FBD5B"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Stein, A. F., Isakov, V., Godowitch, J., &amp; Draxler, R. R. (2007). A hybrid modeling approach to resolve pollutant concentrations in an urban area. </w:t>
      </w:r>
      <w:r w:rsidRPr="00B30ED1">
        <w:rPr>
          <w:rFonts w:ascii="Times New Roman" w:hAnsi="Times New Roman" w:cs="Times New Roman"/>
          <w:i/>
          <w:sz w:val="24"/>
          <w:szCs w:val="24"/>
        </w:rPr>
        <w:t>Atmospheric Environment</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41</w:t>
      </w:r>
      <w:r w:rsidRPr="00B30ED1">
        <w:rPr>
          <w:rFonts w:ascii="Times New Roman" w:hAnsi="Times New Roman" w:cs="Times New Roman"/>
          <w:sz w:val="24"/>
          <w:szCs w:val="24"/>
        </w:rPr>
        <w:t>(40), 9410–9426.</w:t>
      </w:r>
    </w:p>
    <w:p w14:paraId="36B00860"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Stein, L. D. (2010). The case for cloud computing in genome informatics. </w:t>
      </w:r>
      <w:r w:rsidRPr="00B30ED1">
        <w:rPr>
          <w:rFonts w:ascii="Times New Roman" w:hAnsi="Times New Roman" w:cs="Times New Roman"/>
          <w:i/>
          <w:sz w:val="24"/>
          <w:szCs w:val="24"/>
        </w:rPr>
        <w:t>Genome biology</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11</w:t>
      </w:r>
      <w:r w:rsidRPr="00B30ED1">
        <w:rPr>
          <w:rFonts w:ascii="Times New Roman" w:hAnsi="Times New Roman" w:cs="Times New Roman"/>
          <w:sz w:val="24"/>
          <w:szCs w:val="24"/>
        </w:rPr>
        <w:t>(5).</w:t>
      </w:r>
    </w:p>
    <w:p w14:paraId="1323DA4F" w14:textId="617AC53D" w:rsidR="00B30ED1" w:rsidRPr="00B30ED1" w:rsidRDefault="00B30ED1"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Stribling, J. B., Pavlik, K. L., Holdsworth, S. M., &amp; Leppo, E. W. (2008). Data quality, performance, and uncertainty in taxonomic identification for biological assessments. </w:t>
      </w:r>
      <w:r w:rsidRPr="00B30ED1">
        <w:rPr>
          <w:rFonts w:ascii="Times New Roman" w:hAnsi="Times New Roman" w:cs="Times New Roman"/>
          <w:i/>
          <w:iCs/>
          <w:sz w:val="24"/>
          <w:szCs w:val="24"/>
        </w:rPr>
        <w:t>Journal of the North American Benthological Society</w:t>
      </w:r>
      <w:r w:rsidRPr="00B30ED1">
        <w:rPr>
          <w:rFonts w:ascii="Times New Roman" w:hAnsi="Times New Roman" w:cs="Times New Roman"/>
          <w:sz w:val="24"/>
          <w:szCs w:val="24"/>
        </w:rPr>
        <w:t xml:space="preserve">, </w:t>
      </w:r>
      <w:r w:rsidRPr="00B30ED1">
        <w:rPr>
          <w:rFonts w:ascii="Times New Roman" w:hAnsi="Times New Roman" w:cs="Times New Roman"/>
          <w:i/>
          <w:iCs/>
          <w:sz w:val="24"/>
          <w:szCs w:val="24"/>
        </w:rPr>
        <w:t>27</w:t>
      </w:r>
      <w:r w:rsidRPr="00B30ED1">
        <w:rPr>
          <w:rFonts w:ascii="Times New Roman" w:hAnsi="Times New Roman" w:cs="Times New Roman"/>
          <w:sz w:val="24"/>
          <w:szCs w:val="24"/>
        </w:rPr>
        <w:t>(4), 906–919. http://doi.org/10.1899/07-175.1</w:t>
      </w:r>
    </w:p>
    <w:p w14:paraId="1A3E2D2F" w14:textId="1936704A"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Sun, K., &amp; Li, Y. (2013). Effort </w:t>
      </w:r>
      <w:r w:rsidR="008276B3" w:rsidRPr="00B30ED1">
        <w:rPr>
          <w:rFonts w:ascii="Times New Roman" w:hAnsi="Times New Roman" w:cs="Times New Roman"/>
          <w:sz w:val="24"/>
          <w:szCs w:val="24"/>
        </w:rPr>
        <w:t>e</w:t>
      </w:r>
      <w:r w:rsidRPr="00B30ED1">
        <w:rPr>
          <w:rFonts w:ascii="Times New Roman" w:hAnsi="Times New Roman" w:cs="Times New Roman"/>
          <w:sz w:val="24"/>
          <w:szCs w:val="24"/>
        </w:rPr>
        <w:t>s</w:t>
      </w:r>
      <w:r w:rsidR="008276B3" w:rsidRPr="00B30ED1">
        <w:rPr>
          <w:rFonts w:ascii="Times New Roman" w:hAnsi="Times New Roman" w:cs="Times New Roman"/>
          <w:sz w:val="24"/>
          <w:szCs w:val="24"/>
        </w:rPr>
        <w:t>timation in cloud migration p</w:t>
      </w:r>
      <w:r w:rsidRPr="00B30ED1">
        <w:rPr>
          <w:rFonts w:ascii="Times New Roman" w:hAnsi="Times New Roman" w:cs="Times New Roman"/>
          <w:sz w:val="24"/>
          <w:szCs w:val="24"/>
        </w:rPr>
        <w:t xml:space="preserve">rocess. In </w:t>
      </w:r>
      <w:r w:rsidRPr="00B30ED1">
        <w:rPr>
          <w:rFonts w:ascii="Times New Roman" w:hAnsi="Times New Roman" w:cs="Times New Roman"/>
          <w:i/>
          <w:sz w:val="24"/>
          <w:szCs w:val="24"/>
        </w:rPr>
        <w:t xml:space="preserve">2013 IEEE 7th </w:t>
      </w:r>
      <w:r w:rsidR="008276B3" w:rsidRPr="00B30ED1">
        <w:rPr>
          <w:rFonts w:ascii="Times New Roman" w:hAnsi="Times New Roman" w:cs="Times New Roman"/>
          <w:i/>
          <w:sz w:val="24"/>
          <w:szCs w:val="24"/>
        </w:rPr>
        <w:t>I</w:t>
      </w:r>
      <w:r w:rsidRPr="00B30ED1">
        <w:rPr>
          <w:rFonts w:ascii="Times New Roman" w:hAnsi="Times New Roman" w:cs="Times New Roman"/>
          <w:i/>
          <w:sz w:val="24"/>
          <w:szCs w:val="24"/>
        </w:rPr>
        <w:t>n</w:t>
      </w:r>
      <w:r w:rsidR="008276B3" w:rsidRPr="00B30ED1">
        <w:rPr>
          <w:rFonts w:ascii="Times New Roman" w:hAnsi="Times New Roman" w:cs="Times New Roman"/>
          <w:i/>
          <w:sz w:val="24"/>
          <w:szCs w:val="24"/>
        </w:rPr>
        <w:t>ternational Symposium on Service Oriented System E</w:t>
      </w:r>
      <w:r w:rsidRPr="00B30ED1">
        <w:rPr>
          <w:rFonts w:ascii="Times New Roman" w:hAnsi="Times New Roman" w:cs="Times New Roman"/>
          <w:i/>
          <w:sz w:val="24"/>
          <w:szCs w:val="24"/>
        </w:rPr>
        <w:t>ngineering (sose 2013)</w:t>
      </w:r>
      <w:r w:rsidRPr="00B30ED1">
        <w:rPr>
          <w:rFonts w:ascii="Times New Roman" w:hAnsi="Times New Roman" w:cs="Times New Roman"/>
          <w:sz w:val="24"/>
          <w:szCs w:val="24"/>
        </w:rPr>
        <w:t xml:space="preserve"> (pp. 84–91). IEEE.</w:t>
      </w:r>
    </w:p>
    <w:p w14:paraId="5E582389"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Svenning, J.-C., Fløjgaard, C., Marske, K. A., Nogués-Bravo, D., &amp; Normand, S. (2011). Applications of species distribution modeling to paleobiology. </w:t>
      </w:r>
      <w:r w:rsidRPr="00B30ED1">
        <w:rPr>
          <w:rFonts w:ascii="Times New Roman" w:hAnsi="Times New Roman" w:cs="Times New Roman"/>
          <w:i/>
          <w:sz w:val="24"/>
          <w:szCs w:val="24"/>
        </w:rPr>
        <w:t>Quaternary Science Reviews</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30</w:t>
      </w:r>
      <w:r w:rsidRPr="00B30ED1">
        <w:rPr>
          <w:rFonts w:ascii="Times New Roman" w:hAnsi="Times New Roman" w:cs="Times New Roman"/>
          <w:sz w:val="24"/>
          <w:szCs w:val="24"/>
        </w:rPr>
        <w:t>(21-22), 2930–2947.</w:t>
      </w:r>
    </w:p>
    <w:p w14:paraId="76583933"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eastAsia="Times New Roman" w:hAnsi="Times New Roman" w:cs="Times New Roman"/>
          <w:sz w:val="24"/>
          <w:szCs w:val="24"/>
          <w:shd w:val="clear" w:color="auto" w:fill="FFFFFF"/>
        </w:rPr>
        <w:t>Svenning, J. C., Normand, S., &amp; Skov, F. (2008). Postglacial dispersal limitation of widespread forest plant species in nemoral Europe. </w:t>
      </w:r>
      <w:r w:rsidRPr="00B30ED1">
        <w:rPr>
          <w:rFonts w:ascii="Times New Roman" w:eastAsia="Times New Roman" w:hAnsi="Times New Roman" w:cs="Times New Roman"/>
          <w:i/>
          <w:iCs/>
          <w:sz w:val="24"/>
          <w:szCs w:val="24"/>
          <w:shd w:val="clear" w:color="auto" w:fill="FFFFFF"/>
        </w:rPr>
        <w:t>Ecography</w:t>
      </w:r>
      <w:r w:rsidRPr="00B30ED1">
        <w:rPr>
          <w:rFonts w:ascii="Times New Roman" w:eastAsia="Times New Roman" w:hAnsi="Times New Roman" w:cs="Times New Roman"/>
          <w:sz w:val="24"/>
          <w:szCs w:val="24"/>
          <w:shd w:val="clear" w:color="auto" w:fill="FFFFFF"/>
        </w:rPr>
        <w:t>, </w:t>
      </w:r>
      <w:r w:rsidRPr="00B30ED1">
        <w:rPr>
          <w:rFonts w:ascii="Times New Roman" w:eastAsia="Times New Roman" w:hAnsi="Times New Roman" w:cs="Times New Roman"/>
          <w:i/>
          <w:iCs/>
          <w:sz w:val="24"/>
          <w:szCs w:val="24"/>
          <w:shd w:val="clear" w:color="auto" w:fill="FFFFFF"/>
        </w:rPr>
        <w:t>31</w:t>
      </w:r>
      <w:r w:rsidRPr="00B30ED1">
        <w:rPr>
          <w:rFonts w:ascii="Times New Roman" w:eastAsia="Times New Roman" w:hAnsi="Times New Roman" w:cs="Times New Roman"/>
          <w:sz w:val="24"/>
          <w:szCs w:val="24"/>
          <w:shd w:val="clear" w:color="auto" w:fill="FFFFFF"/>
        </w:rPr>
        <w:t>(3), 316-326.</w:t>
      </w:r>
    </w:p>
    <w:p w14:paraId="31975217"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Swets, J. A. (1988). Measuring the accuracy of diagnostic systems. </w:t>
      </w:r>
      <w:r w:rsidRPr="00B30ED1">
        <w:rPr>
          <w:rFonts w:ascii="Times New Roman" w:hAnsi="Times New Roman" w:cs="Times New Roman"/>
          <w:i/>
          <w:sz w:val="24"/>
          <w:szCs w:val="24"/>
        </w:rPr>
        <w:t>Science</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240</w:t>
      </w:r>
      <w:r w:rsidRPr="00B30ED1">
        <w:rPr>
          <w:rFonts w:ascii="Times New Roman" w:hAnsi="Times New Roman" w:cs="Times New Roman"/>
          <w:sz w:val="24"/>
          <w:szCs w:val="24"/>
        </w:rPr>
        <w:t>(4857), 1285–1293.</w:t>
      </w:r>
    </w:p>
    <w:p w14:paraId="1534F9E0"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Thomas, C. D. (2010). Climate, climate change and range boundaries. </w:t>
      </w:r>
      <w:r w:rsidRPr="00B30ED1">
        <w:rPr>
          <w:rFonts w:ascii="Times New Roman" w:hAnsi="Times New Roman" w:cs="Times New Roman"/>
          <w:i/>
          <w:sz w:val="24"/>
          <w:szCs w:val="24"/>
        </w:rPr>
        <w:t>Diversity and Distributions</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16</w:t>
      </w:r>
      <w:r w:rsidRPr="00B30ED1">
        <w:rPr>
          <w:rFonts w:ascii="Times New Roman" w:hAnsi="Times New Roman" w:cs="Times New Roman"/>
          <w:sz w:val="24"/>
          <w:szCs w:val="24"/>
        </w:rPr>
        <w:t>(3), 488–495.</w:t>
      </w:r>
    </w:p>
    <w:p w14:paraId="2C62BEB9"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Thuiller, W. (2007). Biodiversity: Climate change and the ecologist. </w:t>
      </w:r>
      <w:r w:rsidRPr="00B30ED1">
        <w:rPr>
          <w:rFonts w:ascii="Times New Roman" w:hAnsi="Times New Roman" w:cs="Times New Roman"/>
          <w:i/>
          <w:sz w:val="24"/>
          <w:szCs w:val="24"/>
        </w:rPr>
        <w:t>Nature</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448</w:t>
      </w:r>
      <w:r w:rsidRPr="00B30ED1">
        <w:rPr>
          <w:rFonts w:ascii="Times New Roman" w:hAnsi="Times New Roman" w:cs="Times New Roman"/>
          <w:sz w:val="24"/>
          <w:szCs w:val="24"/>
        </w:rPr>
        <w:t>(7153), 550–552.</w:t>
      </w:r>
    </w:p>
    <w:p w14:paraId="633B8976"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Thuiller, W., Albert, C., Araújo, M. B., Berry, P. M., Cabeza, M., Guisan, A., Hickler, T., et al. (2008). Predicting global change impacts on plant species distributions: Future challenges. </w:t>
      </w:r>
      <w:r w:rsidRPr="00B30ED1">
        <w:rPr>
          <w:rFonts w:ascii="Times New Roman" w:hAnsi="Times New Roman" w:cs="Times New Roman"/>
          <w:i/>
          <w:sz w:val="24"/>
          <w:szCs w:val="24"/>
        </w:rPr>
        <w:t>Perspectives in Plant Ecology, Evolution and Systematics</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9</w:t>
      </w:r>
      <w:r w:rsidRPr="00B30ED1">
        <w:rPr>
          <w:rFonts w:ascii="Times New Roman" w:hAnsi="Times New Roman" w:cs="Times New Roman"/>
          <w:sz w:val="24"/>
          <w:szCs w:val="24"/>
        </w:rPr>
        <w:t>(3), 137–152.</w:t>
      </w:r>
    </w:p>
    <w:p w14:paraId="7E154DED" w14:textId="77777777" w:rsidR="008268BD" w:rsidRPr="00B30ED1" w:rsidRDefault="008268BD" w:rsidP="00DA1171">
      <w:pPr>
        <w:pStyle w:val="Bibliography"/>
        <w:spacing w:after="0" w:line="240" w:lineRule="auto"/>
        <w:ind w:left="720" w:hanging="720"/>
        <w:rPr>
          <w:rFonts w:ascii="Times New Roman" w:eastAsia="Times New Roman" w:hAnsi="Times New Roman" w:cs="Times New Roman"/>
          <w:sz w:val="24"/>
          <w:szCs w:val="24"/>
          <w:shd w:val="clear" w:color="auto" w:fill="FFFFFF"/>
        </w:rPr>
      </w:pPr>
      <w:r w:rsidRPr="00B30ED1">
        <w:rPr>
          <w:rFonts w:ascii="Times New Roman" w:eastAsia="Times New Roman" w:hAnsi="Times New Roman" w:cs="Times New Roman"/>
          <w:sz w:val="24"/>
          <w:szCs w:val="24"/>
          <w:shd w:val="clear" w:color="auto" w:fill="FFFFFF"/>
        </w:rPr>
        <w:t>Thuiller, W., Lavorel, S., Araújo, M. B., Sykes, M. T., &amp; Prentice, I. C. (2005). Climate change threats to plant diversity in Europe. </w:t>
      </w:r>
      <w:r w:rsidRPr="00B30ED1">
        <w:rPr>
          <w:rFonts w:ascii="Times New Roman" w:eastAsia="Times New Roman" w:hAnsi="Times New Roman" w:cs="Times New Roman"/>
          <w:i/>
          <w:iCs/>
          <w:sz w:val="24"/>
          <w:szCs w:val="24"/>
          <w:shd w:val="clear" w:color="auto" w:fill="FFFFFF"/>
        </w:rPr>
        <w:t>Proceedings of the National Academy of Sciences of the united States of America</w:t>
      </w:r>
      <w:r w:rsidRPr="00B30ED1">
        <w:rPr>
          <w:rFonts w:ascii="Times New Roman" w:eastAsia="Times New Roman" w:hAnsi="Times New Roman" w:cs="Times New Roman"/>
          <w:sz w:val="24"/>
          <w:szCs w:val="24"/>
          <w:shd w:val="clear" w:color="auto" w:fill="FFFFFF"/>
        </w:rPr>
        <w:t>, </w:t>
      </w:r>
      <w:r w:rsidRPr="00B30ED1">
        <w:rPr>
          <w:rFonts w:ascii="Times New Roman" w:eastAsia="Times New Roman" w:hAnsi="Times New Roman" w:cs="Times New Roman"/>
          <w:i/>
          <w:iCs/>
          <w:sz w:val="24"/>
          <w:szCs w:val="24"/>
          <w:shd w:val="clear" w:color="auto" w:fill="FFFFFF"/>
        </w:rPr>
        <w:t>102</w:t>
      </w:r>
      <w:r w:rsidRPr="00B30ED1">
        <w:rPr>
          <w:rFonts w:ascii="Times New Roman" w:eastAsia="Times New Roman" w:hAnsi="Times New Roman" w:cs="Times New Roman"/>
          <w:sz w:val="24"/>
          <w:szCs w:val="24"/>
          <w:shd w:val="clear" w:color="auto" w:fill="FFFFFF"/>
        </w:rPr>
        <w:t>(23), 8245-8250.</w:t>
      </w:r>
    </w:p>
    <w:p w14:paraId="125B8A0A" w14:textId="77777777" w:rsidR="008268BD" w:rsidRPr="00B30ED1" w:rsidRDefault="008268BD" w:rsidP="00DA1171">
      <w:pPr>
        <w:pStyle w:val="Bibliography"/>
        <w:spacing w:after="0" w:line="240" w:lineRule="auto"/>
        <w:ind w:left="720" w:hanging="720"/>
        <w:rPr>
          <w:rFonts w:ascii="Times New Roman" w:eastAsia="Times New Roman" w:hAnsi="Times New Roman" w:cs="Times New Roman"/>
          <w:sz w:val="24"/>
          <w:szCs w:val="24"/>
          <w:shd w:val="clear" w:color="auto" w:fill="FFFFFF"/>
        </w:rPr>
      </w:pPr>
      <w:r w:rsidRPr="00B30ED1">
        <w:rPr>
          <w:rFonts w:ascii="Times New Roman" w:eastAsia="Times New Roman" w:hAnsi="Times New Roman" w:cs="Times New Roman"/>
          <w:sz w:val="24"/>
          <w:szCs w:val="24"/>
          <w:shd w:val="clear" w:color="auto" w:fill="FFFFFF"/>
        </w:rPr>
        <w:t>Tyree, S., Weinberger, K. Q., Agrawal, K., &amp; Paykin, J. (2011, March). Parallel boosted regression trees for web search ranking. In </w:t>
      </w:r>
      <w:r w:rsidRPr="00B30ED1">
        <w:rPr>
          <w:rFonts w:ascii="Times New Roman" w:eastAsia="Times New Roman" w:hAnsi="Times New Roman" w:cs="Times New Roman"/>
          <w:i/>
          <w:iCs/>
          <w:sz w:val="24"/>
          <w:szCs w:val="24"/>
          <w:shd w:val="clear" w:color="auto" w:fill="FFFFFF"/>
        </w:rPr>
        <w:t>Proceedings of the 20th international conference on the World Wide Web</w:t>
      </w:r>
      <w:r w:rsidRPr="00B30ED1">
        <w:rPr>
          <w:rFonts w:ascii="Times New Roman" w:eastAsia="Times New Roman" w:hAnsi="Times New Roman" w:cs="Times New Roman"/>
          <w:sz w:val="24"/>
          <w:szCs w:val="24"/>
          <w:shd w:val="clear" w:color="auto" w:fill="FFFFFF"/>
        </w:rPr>
        <w:t> (pp. 387-396). ACM.</w:t>
      </w:r>
    </w:p>
    <w:p w14:paraId="048681EF" w14:textId="373372C2" w:rsidR="00B30ED1" w:rsidRPr="00B30ED1" w:rsidRDefault="00B30ED1" w:rsidP="00DA1171">
      <w:pPr>
        <w:pStyle w:val="Bibliography"/>
        <w:spacing w:after="0" w:line="240" w:lineRule="auto"/>
        <w:ind w:left="720" w:hanging="720"/>
        <w:rPr>
          <w:rFonts w:ascii="Times New Roman" w:eastAsia="Times New Roman" w:hAnsi="Times New Roman" w:cs="Times New Roman"/>
          <w:sz w:val="24"/>
          <w:szCs w:val="24"/>
          <w:shd w:val="clear" w:color="auto" w:fill="FFFFFF"/>
        </w:rPr>
      </w:pPr>
      <w:r w:rsidRPr="00B30ED1">
        <w:rPr>
          <w:rFonts w:ascii="Times New Roman" w:hAnsi="Times New Roman" w:cs="Times New Roman"/>
          <w:sz w:val="24"/>
          <w:szCs w:val="24"/>
        </w:rPr>
        <w:t xml:space="preserve">Uhen, M. D., Barnosky, A. D., Bills, B., Blois, J., Carrano, M. T., Carrasco, M. A., et al. (2013). From card catalogs to computers: databases in vertebrate paleontology. </w:t>
      </w:r>
      <w:r w:rsidRPr="00B30ED1">
        <w:rPr>
          <w:rFonts w:ascii="Times New Roman" w:hAnsi="Times New Roman" w:cs="Times New Roman"/>
          <w:i/>
          <w:iCs/>
          <w:sz w:val="24"/>
          <w:szCs w:val="24"/>
        </w:rPr>
        <w:t>Journal of Vertebrate Paleontology</w:t>
      </w:r>
      <w:r w:rsidRPr="00B30ED1">
        <w:rPr>
          <w:rFonts w:ascii="Times New Roman" w:hAnsi="Times New Roman" w:cs="Times New Roman"/>
          <w:sz w:val="24"/>
          <w:szCs w:val="24"/>
        </w:rPr>
        <w:t xml:space="preserve">, </w:t>
      </w:r>
      <w:r w:rsidRPr="00B30ED1">
        <w:rPr>
          <w:rFonts w:ascii="Times New Roman" w:hAnsi="Times New Roman" w:cs="Times New Roman"/>
          <w:i/>
          <w:iCs/>
          <w:sz w:val="24"/>
          <w:szCs w:val="24"/>
        </w:rPr>
        <w:t>33</w:t>
      </w:r>
      <w:r w:rsidRPr="00B30ED1">
        <w:rPr>
          <w:rFonts w:ascii="Times New Roman" w:hAnsi="Times New Roman" w:cs="Times New Roman"/>
          <w:sz w:val="24"/>
          <w:szCs w:val="24"/>
        </w:rPr>
        <w:t>(1), 13–28. http://doi.org/10.1080/02724634.2012.716114</w:t>
      </w:r>
    </w:p>
    <w:p w14:paraId="3EDA3C9A" w14:textId="5553B763" w:rsidR="00B30ED1" w:rsidRPr="00B30ED1" w:rsidRDefault="00B30ED1"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lastRenderedPageBreak/>
        <w:t xml:space="preserve">Urban, M. C. (2015). Accelerating extinction risk from climate change. </w:t>
      </w:r>
      <w:r w:rsidRPr="00B30ED1">
        <w:rPr>
          <w:rFonts w:ascii="Times New Roman" w:hAnsi="Times New Roman" w:cs="Times New Roman"/>
          <w:i/>
          <w:iCs/>
          <w:sz w:val="24"/>
          <w:szCs w:val="24"/>
        </w:rPr>
        <w:t>Science</w:t>
      </w:r>
      <w:r w:rsidRPr="00B30ED1">
        <w:rPr>
          <w:rFonts w:ascii="Times New Roman" w:hAnsi="Times New Roman" w:cs="Times New Roman"/>
          <w:sz w:val="24"/>
          <w:szCs w:val="24"/>
        </w:rPr>
        <w:t xml:space="preserve">, </w:t>
      </w:r>
      <w:r w:rsidRPr="00B30ED1">
        <w:rPr>
          <w:rFonts w:ascii="Times New Roman" w:hAnsi="Times New Roman" w:cs="Times New Roman"/>
          <w:i/>
          <w:iCs/>
          <w:sz w:val="24"/>
          <w:szCs w:val="24"/>
        </w:rPr>
        <w:t>348</w:t>
      </w:r>
      <w:r w:rsidRPr="00B30ED1">
        <w:rPr>
          <w:rFonts w:ascii="Times New Roman" w:hAnsi="Times New Roman" w:cs="Times New Roman"/>
          <w:sz w:val="24"/>
          <w:szCs w:val="24"/>
        </w:rPr>
        <w:t>(6234), 571–573. http://doi.org/10.1126/science.aaa4984</w:t>
      </w:r>
    </w:p>
    <w:p w14:paraId="5CCB6EBC" w14:textId="08599F64"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Varela, S., Hernández J.G., and Sgarbi L.F. (2016). paleobioDB: Download and Process Data from the Paleobiology Database. R package version 0.5.0.</w:t>
      </w:r>
    </w:p>
    <w:p w14:paraId="0363F89E"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Václavík, T., &amp; Meentemeyer, R. K. (2009). Invasive species distribution modeling (iSDM): Are absence data and dispersal constraints needed to predict actual distributions? </w:t>
      </w:r>
      <w:r w:rsidRPr="00B30ED1">
        <w:rPr>
          <w:rFonts w:ascii="Times New Roman" w:hAnsi="Times New Roman" w:cs="Times New Roman"/>
          <w:i/>
          <w:sz w:val="24"/>
          <w:szCs w:val="24"/>
        </w:rPr>
        <w:t>Ecological Modelling</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220</w:t>
      </w:r>
      <w:r w:rsidRPr="00B30ED1">
        <w:rPr>
          <w:rFonts w:ascii="Times New Roman" w:hAnsi="Times New Roman" w:cs="Times New Roman"/>
          <w:sz w:val="24"/>
          <w:szCs w:val="24"/>
        </w:rPr>
        <w:t>(23), 3248–3258.</w:t>
      </w:r>
    </w:p>
    <w:p w14:paraId="2D458277" w14:textId="71446384"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Veloz, S. D., Williams, J. W., Blois, J. L., He, F., Otto-Bliesner, B., &amp; Liu, Z. (2012). No-analog climates and shifting realized niches during the late </w:t>
      </w:r>
      <w:r w:rsidR="003242C0" w:rsidRPr="00B30ED1">
        <w:rPr>
          <w:rFonts w:ascii="Times New Roman" w:hAnsi="Times New Roman" w:cs="Times New Roman"/>
          <w:sz w:val="24"/>
          <w:szCs w:val="24"/>
        </w:rPr>
        <w:t>Q</w:t>
      </w:r>
      <w:r w:rsidRPr="00B30ED1">
        <w:rPr>
          <w:rFonts w:ascii="Times New Roman" w:hAnsi="Times New Roman" w:cs="Times New Roman"/>
          <w:sz w:val="24"/>
          <w:szCs w:val="24"/>
        </w:rPr>
        <w:t xml:space="preserve">uaternary: implications for 21st-century predictions by species distribution models. </w:t>
      </w:r>
      <w:r w:rsidRPr="00B30ED1">
        <w:rPr>
          <w:rFonts w:ascii="Times New Roman" w:hAnsi="Times New Roman" w:cs="Times New Roman"/>
          <w:i/>
          <w:sz w:val="24"/>
          <w:szCs w:val="24"/>
        </w:rPr>
        <w:t>Global Change Biology</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18</w:t>
      </w:r>
      <w:r w:rsidRPr="00B30ED1">
        <w:rPr>
          <w:rFonts w:ascii="Times New Roman" w:hAnsi="Times New Roman" w:cs="Times New Roman"/>
          <w:sz w:val="24"/>
          <w:szCs w:val="24"/>
        </w:rPr>
        <w:t>(5), 1698–1713.</w:t>
      </w:r>
    </w:p>
    <w:p w14:paraId="6FC61A1C" w14:textId="4439EE9C" w:rsidR="00B30ED1" w:rsidRPr="00B30ED1" w:rsidRDefault="008268BD" w:rsidP="00B30ED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Vieilledent, G., Latimer, A. M., Gelfand, A. E., &amp; Merow, C. (2012). </w:t>
      </w:r>
      <w:r w:rsidRPr="00B30ED1">
        <w:rPr>
          <w:rFonts w:ascii="Times New Roman" w:hAnsi="Times New Roman" w:cs="Times New Roman"/>
          <w:i/>
          <w:sz w:val="24"/>
          <w:szCs w:val="24"/>
        </w:rPr>
        <w:t>hSDM: hierarchical Bayesian species distribution models</w:t>
      </w:r>
      <w:r w:rsidRPr="00B30ED1">
        <w:rPr>
          <w:rFonts w:ascii="Times New Roman" w:hAnsi="Times New Roman" w:cs="Times New Roman"/>
          <w:sz w:val="24"/>
          <w:szCs w:val="24"/>
        </w:rPr>
        <w:t xml:space="preserve">. R package version 1.4. </w:t>
      </w:r>
      <w:r w:rsidR="00B30ED1" w:rsidRPr="00B30ED1">
        <w:rPr>
          <w:rFonts w:ascii="Times New Roman" w:hAnsi="Times New Roman" w:cs="Times New Roman"/>
          <w:sz w:val="24"/>
          <w:szCs w:val="24"/>
        </w:rPr>
        <w:t>https://CRAN.R-project.org/package=hSDM</w:t>
      </w:r>
    </w:p>
    <w:p w14:paraId="40D1032C" w14:textId="1DE4A02E" w:rsidR="00B30ED1" w:rsidRPr="00B30ED1" w:rsidRDefault="00B30ED1" w:rsidP="00B30ED1">
      <w:pPr>
        <w:pStyle w:val="Bibliography"/>
        <w:spacing w:after="0" w:line="240" w:lineRule="auto"/>
        <w:ind w:left="720" w:hanging="720"/>
        <w:rPr>
          <w:rFonts w:ascii="Times New Roman" w:hAnsi="Times New Roman" w:cs="Times New Roman"/>
          <w:sz w:val="24"/>
          <w:szCs w:val="24"/>
        </w:rPr>
      </w:pPr>
      <w:r w:rsidRPr="00B30ED1">
        <w:rPr>
          <w:rFonts w:ascii="Times New Roman" w:eastAsia="Times New Roman" w:hAnsi="Times New Roman" w:cs="Times New Roman"/>
          <w:color w:val="222222"/>
          <w:sz w:val="24"/>
          <w:szCs w:val="24"/>
          <w:shd w:val="clear" w:color="auto" w:fill="FFFFFF"/>
        </w:rPr>
        <w:t>Villars, R. L., Olofson, C. W., &amp; Eastwood, M. (2011). Big data: What it is and why you should care. </w:t>
      </w:r>
      <w:r w:rsidRPr="00B30ED1">
        <w:rPr>
          <w:rFonts w:ascii="Times New Roman" w:eastAsia="Times New Roman" w:hAnsi="Times New Roman" w:cs="Times New Roman"/>
          <w:i/>
          <w:iCs/>
          <w:color w:val="222222"/>
          <w:sz w:val="24"/>
          <w:szCs w:val="24"/>
          <w:shd w:val="clear" w:color="auto" w:fill="FFFFFF"/>
        </w:rPr>
        <w:t>White Paper, IDC</w:t>
      </w:r>
      <w:r w:rsidRPr="00B30ED1">
        <w:rPr>
          <w:rFonts w:ascii="Times New Roman" w:eastAsia="Times New Roman" w:hAnsi="Times New Roman" w:cs="Times New Roman"/>
          <w:color w:val="222222"/>
          <w:sz w:val="24"/>
          <w:szCs w:val="24"/>
          <w:shd w:val="clear" w:color="auto" w:fill="FFFFFF"/>
        </w:rPr>
        <w:t>, 14.</w:t>
      </w:r>
    </w:p>
    <w:p w14:paraId="5DF2C6C1" w14:textId="5A1BA15A"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Vincent, P. J., &amp; Haworth, J. M. (1983). Poisson </w:t>
      </w:r>
      <w:r w:rsidR="008276B3" w:rsidRPr="00B30ED1">
        <w:rPr>
          <w:rFonts w:ascii="Times New Roman" w:hAnsi="Times New Roman" w:cs="Times New Roman"/>
          <w:sz w:val="24"/>
          <w:szCs w:val="24"/>
        </w:rPr>
        <w:t>r</w:t>
      </w:r>
      <w:r w:rsidRPr="00B30ED1">
        <w:rPr>
          <w:rFonts w:ascii="Times New Roman" w:hAnsi="Times New Roman" w:cs="Times New Roman"/>
          <w:sz w:val="24"/>
          <w:szCs w:val="24"/>
        </w:rPr>
        <w:t>e</w:t>
      </w:r>
      <w:r w:rsidR="008276B3" w:rsidRPr="00B30ED1">
        <w:rPr>
          <w:rFonts w:ascii="Times New Roman" w:hAnsi="Times New Roman" w:cs="Times New Roman"/>
          <w:sz w:val="24"/>
          <w:szCs w:val="24"/>
        </w:rPr>
        <w:t>gression m</w:t>
      </w:r>
      <w:r w:rsidRPr="00B30ED1">
        <w:rPr>
          <w:rFonts w:ascii="Times New Roman" w:hAnsi="Times New Roman" w:cs="Times New Roman"/>
          <w:sz w:val="24"/>
          <w:szCs w:val="24"/>
        </w:rPr>
        <w:t>odels o</w:t>
      </w:r>
      <w:r w:rsidR="008276B3" w:rsidRPr="00B30ED1">
        <w:rPr>
          <w:rFonts w:ascii="Times New Roman" w:hAnsi="Times New Roman" w:cs="Times New Roman"/>
          <w:sz w:val="24"/>
          <w:szCs w:val="24"/>
        </w:rPr>
        <w:t>f species a</w:t>
      </w:r>
      <w:r w:rsidRPr="00B30ED1">
        <w:rPr>
          <w:rFonts w:ascii="Times New Roman" w:hAnsi="Times New Roman" w:cs="Times New Roman"/>
          <w:sz w:val="24"/>
          <w:szCs w:val="24"/>
        </w:rPr>
        <w:t xml:space="preserve">bundance. </w:t>
      </w:r>
      <w:r w:rsidRPr="00B30ED1">
        <w:rPr>
          <w:rFonts w:ascii="Times New Roman" w:hAnsi="Times New Roman" w:cs="Times New Roman"/>
          <w:i/>
          <w:sz w:val="24"/>
          <w:szCs w:val="24"/>
        </w:rPr>
        <w:t>Journal of Biogeography</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10</w:t>
      </w:r>
      <w:r w:rsidRPr="00B30ED1">
        <w:rPr>
          <w:rFonts w:ascii="Times New Roman" w:hAnsi="Times New Roman" w:cs="Times New Roman"/>
          <w:sz w:val="24"/>
          <w:szCs w:val="24"/>
        </w:rPr>
        <w:t>(2), 153–160.</w:t>
      </w:r>
    </w:p>
    <w:p w14:paraId="45BFB1EE" w14:textId="4F699D0C"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Waltari, E., Hijmans, R. J., Peterson, A. T., Nyári, Á. S., Perkins, S. L., &amp; Guralnick, R. P. (2007). Locating </w:t>
      </w:r>
      <w:r w:rsidR="008276B3" w:rsidRPr="00B30ED1">
        <w:rPr>
          <w:rFonts w:ascii="Times New Roman" w:hAnsi="Times New Roman" w:cs="Times New Roman"/>
          <w:sz w:val="24"/>
          <w:szCs w:val="24"/>
        </w:rPr>
        <w:t>p</w:t>
      </w:r>
      <w:r w:rsidRPr="00B30ED1">
        <w:rPr>
          <w:rFonts w:ascii="Times New Roman" w:hAnsi="Times New Roman" w:cs="Times New Roman"/>
          <w:sz w:val="24"/>
          <w:szCs w:val="24"/>
        </w:rPr>
        <w:t>l</w:t>
      </w:r>
      <w:r w:rsidR="008276B3" w:rsidRPr="00B30ED1">
        <w:rPr>
          <w:rFonts w:ascii="Times New Roman" w:hAnsi="Times New Roman" w:cs="Times New Roman"/>
          <w:sz w:val="24"/>
          <w:szCs w:val="24"/>
        </w:rPr>
        <w:t>eistocene refugia: Comparing phylogeographic and ecological niche model p</w:t>
      </w:r>
      <w:r w:rsidRPr="00B30ED1">
        <w:rPr>
          <w:rFonts w:ascii="Times New Roman" w:hAnsi="Times New Roman" w:cs="Times New Roman"/>
          <w:sz w:val="24"/>
          <w:szCs w:val="24"/>
        </w:rPr>
        <w:t xml:space="preserve">redictions. </w:t>
      </w:r>
      <w:r w:rsidRPr="00B30ED1">
        <w:rPr>
          <w:rFonts w:ascii="Times New Roman" w:hAnsi="Times New Roman" w:cs="Times New Roman"/>
          <w:i/>
          <w:sz w:val="24"/>
          <w:szCs w:val="24"/>
        </w:rPr>
        <w:t>PLoS ONE</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2</w:t>
      </w:r>
      <w:r w:rsidRPr="00B30ED1">
        <w:rPr>
          <w:rFonts w:ascii="Times New Roman" w:hAnsi="Times New Roman" w:cs="Times New Roman"/>
          <w:sz w:val="24"/>
          <w:szCs w:val="24"/>
        </w:rPr>
        <w:t>(7), e563.</w:t>
      </w:r>
    </w:p>
    <w:p w14:paraId="6619CCCD"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Williams, J. W., &amp; Jackson, S. T. (2007). Novel climates, no-analog communities, and ecological surprises. </w:t>
      </w:r>
      <w:r w:rsidRPr="00B30ED1">
        <w:rPr>
          <w:rFonts w:ascii="Times New Roman" w:hAnsi="Times New Roman" w:cs="Times New Roman"/>
          <w:i/>
          <w:sz w:val="24"/>
          <w:szCs w:val="24"/>
        </w:rPr>
        <w:t>Frontiers in Ecology and the Environment</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5</w:t>
      </w:r>
      <w:r w:rsidRPr="00B30ED1">
        <w:rPr>
          <w:rFonts w:ascii="Times New Roman" w:hAnsi="Times New Roman" w:cs="Times New Roman"/>
          <w:sz w:val="24"/>
          <w:szCs w:val="24"/>
        </w:rPr>
        <w:t>(9), 475–482.</w:t>
      </w:r>
    </w:p>
    <w:p w14:paraId="06D2D068" w14:textId="77777777" w:rsidR="008268BD" w:rsidRPr="00B30ED1" w:rsidRDefault="008268BD" w:rsidP="00DA1171">
      <w:pPr>
        <w:pStyle w:val="Bibliography"/>
        <w:spacing w:after="0" w:line="240" w:lineRule="auto"/>
        <w:ind w:left="720" w:hanging="720"/>
        <w:rPr>
          <w:rFonts w:ascii="Times New Roman" w:eastAsia="Times New Roman" w:hAnsi="Times New Roman" w:cs="Times New Roman"/>
          <w:sz w:val="24"/>
          <w:szCs w:val="24"/>
          <w:shd w:val="clear" w:color="auto" w:fill="FFFFFF"/>
        </w:rPr>
      </w:pPr>
      <w:r w:rsidRPr="00B30ED1">
        <w:rPr>
          <w:rFonts w:ascii="Times New Roman" w:eastAsia="Times New Roman" w:hAnsi="Times New Roman" w:cs="Times New Roman"/>
          <w:sz w:val="24"/>
          <w:szCs w:val="24"/>
          <w:shd w:val="clear" w:color="auto" w:fill="FFFFFF"/>
        </w:rPr>
        <w:t>Wing, M. G., Eklund, A., &amp; Kellogg, L. D. (2005). Consumer-grade global positioning system (GPS) accuracy and reliability. </w:t>
      </w:r>
      <w:r w:rsidRPr="00B30ED1">
        <w:rPr>
          <w:rFonts w:ascii="Times New Roman" w:eastAsia="Times New Roman" w:hAnsi="Times New Roman" w:cs="Times New Roman"/>
          <w:i/>
          <w:iCs/>
          <w:sz w:val="24"/>
          <w:szCs w:val="24"/>
          <w:shd w:val="clear" w:color="auto" w:fill="FFFFFF"/>
        </w:rPr>
        <w:t>Journal of forestry</w:t>
      </w:r>
      <w:r w:rsidRPr="00B30ED1">
        <w:rPr>
          <w:rFonts w:ascii="Times New Roman" w:eastAsia="Times New Roman" w:hAnsi="Times New Roman" w:cs="Times New Roman"/>
          <w:sz w:val="24"/>
          <w:szCs w:val="24"/>
          <w:shd w:val="clear" w:color="auto" w:fill="FFFFFF"/>
        </w:rPr>
        <w:t>, </w:t>
      </w:r>
      <w:r w:rsidRPr="00B30ED1">
        <w:rPr>
          <w:rFonts w:ascii="Times New Roman" w:eastAsia="Times New Roman" w:hAnsi="Times New Roman" w:cs="Times New Roman"/>
          <w:i/>
          <w:iCs/>
          <w:sz w:val="24"/>
          <w:szCs w:val="24"/>
          <w:shd w:val="clear" w:color="auto" w:fill="FFFFFF"/>
        </w:rPr>
        <w:t>103</w:t>
      </w:r>
      <w:r w:rsidRPr="00B30ED1">
        <w:rPr>
          <w:rFonts w:ascii="Times New Roman" w:eastAsia="Times New Roman" w:hAnsi="Times New Roman" w:cs="Times New Roman"/>
          <w:sz w:val="24"/>
          <w:szCs w:val="24"/>
          <w:shd w:val="clear" w:color="auto" w:fill="FFFFFF"/>
        </w:rPr>
        <w:t>(4), 169-173.</w:t>
      </w:r>
    </w:p>
    <w:p w14:paraId="50E7593B" w14:textId="21BAA7A2" w:rsidR="00575B29" w:rsidRPr="00B30ED1" w:rsidRDefault="00575B29" w:rsidP="00DA1171">
      <w:pPr>
        <w:pStyle w:val="Bibliography"/>
        <w:spacing w:after="0" w:line="240" w:lineRule="auto"/>
        <w:ind w:left="720" w:hanging="720"/>
        <w:rPr>
          <w:rFonts w:ascii="Times New Roman" w:eastAsia="Times New Roman" w:hAnsi="Times New Roman" w:cs="Times New Roman"/>
          <w:sz w:val="24"/>
          <w:szCs w:val="24"/>
          <w:shd w:val="clear" w:color="auto" w:fill="FFFFFF"/>
        </w:rPr>
      </w:pPr>
      <w:r w:rsidRPr="00B30ED1">
        <w:rPr>
          <w:rFonts w:ascii="Times New Roman" w:hAnsi="Times New Roman" w:cs="Times New Roman"/>
          <w:sz w:val="24"/>
          <w:szCs w:val="24"/>
        </w:rPr>
        <w:t xml:space="preserve">Wisz, M. S., Hijmans, R. J., Li, J., Peterson, A. T., Graham, C. H., Guisan, A., NCEAS Predicting Species Distributions Working Group. (2008). Effects of sample size on the performance of species distribution models. </w:t>
      </w:r>
      <w:r w:rsidRPr="00B30ED1">
        <w:rPr>
          <w:rFonts w:ascii="Times New Roman" w:hAnsi="Times New Roman" w:cs="Times New Roman"/>
          <w:i/>
          <w:iCs/>
          <w:sz w:val="24"/>
          <w:szCs w:val="24"/>
        </w:rPr>
        <w:t>Diversity and Distributions</w:t>
      </w:r>
      <w:r w:rsidRPr="00B30ED1">
        <w:rPr>
          <w:rFonts w:ascii="Times New Roman" w:hAnsi="Times New Roman" w:cs="Times New Roman"/>
          <w:sz w:val="24"/>
          <w:szCs w:val="24"/>
        </w:rPr>
        <w:t xml:space="preserve">, </w:t>
      </w:r>
      <w:r w:rsidRPr="00B30ED1">
        <w:rPr>
          <w:rFonts w:ascii="Times New Roman" w:hAnsi="Times New Roman" w:cs="Times New Roman"/>
          <w:i/>
          <w:iCs/>
          <w:sz w:val="24"/>
          <w:szCs w:val="24"/>
        </w:rPr>
        <w:t>14</w:t>
      </w:r>
      <w:r w:rsidRPr="00B30ED1">
        <w:rPr>
          <w:rFonts w:ascii="Times New Roman" w:hAnsi="Times New Roman" w:cs="Times New Roman"/>
          <w:sz w:val="24"/>
          <w:szCs w:val="24"/>
        </w:rPr>
        <w:t>(5), 763–773. http://doi.org/10.1111/j.1472-4642.2008.00482.x</w:t>
      </w:r>
    </w:p>
    <w:p w14:paraId="6091E9E4" w14:textId="76953D96"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eastAsia="Times New Roman" w:hAnsi="Times New Roman" w:cs="Times New Roman"/>
          <w:sz w:val="24"/>
          <w:szCs w:val="24"/>
          <w:shd w:val="clear" w:color="auto" w:fill="FFFFFF"/>
        </w:rPr>
        <w:t>Woodward, F. I. (1987). </w:t>
      </w:r>
      <w:r w:rsidRPr="00B30ED1">
        <w:rPr>
          <w:rFonts w:ascii="Times New Roman" w:eastAsia="Times New Roman" w:hAnsi="Times New Roman" w:cs="Times New Roman"/>
          <w:i/>
          <w:iCs/>
          <w:sz w:val="24"/>
          <w:szCs w:val="24"/>
          <w:shd w:val="clear" w:color="auto" w:fill="FFFFFF"/>
        </w:rPr>
        <w:t xml:space="preserve">Climate and </w:t>
      </w:r>
      <w:r w:rsidR="008276B3" w:rsidRPr="00B30ED1">
        <w:rPr>
          <w:rFonts w:ascii="Times New Roman" w:eastAsia="Times New Roman" w:hAnsi="Times New Roman" w:cs="Times New Roman"/>
          <w:i/>
          <w:iCs/>
          <w:sz w:val="24"/>
          <w:szCs w:val="24"/>
          <w:shd w:val="clear" w:color="auto" w:fill="FFFFFF"/>
        </w:rPr>
        <w:t>P</w:t>
      </w:r>
      <w:r w:rsidRPr="00B30ED1">
        <w:rPr>
          <w:rFonts w:ascii="Times New Roman" w:eastAsia="Times New Roman" w:hAnsi="Times New Roman" w:cs="Times New Roman"/>
          <w:i/>
          <w:iCs/>
          <w:sz w:val="24"/>
          <w:szCs w:val="24"/>
          <w:shd w:val="clear" w:color="auto" w:fill="FFFFFF"/>
        </w:rPr>
        <w:t>l</w:t>
      </w:r>
      <w:r w:rsidR="008276B3" w:rsidRPr="00B30ED1">
        <w:rPr>
          <w:rFonts w:ascii="Times New Roman" w:eastAsia="Times New Roman" w:hAnsi="Times New Roman" w:cs="Times New Roman"/>
          <w:i/>
          <w:iCs/>
          <w:sz w:val="24"/>
          <w:szCs w:val="24"/>
          <w:shd w:val="clear" w:color="auto" w:fill="FFFFFF"/>
        </w:rPr>
        <w:t>ant D</w:t>
      </w:r>
      <w:r w:rsidRPr="00B30ED1">
        <w:rPr>
          <w:rFonts w:ascii="Times New Roman" w:eastAsia="Times New Roman" w:hAnsi="Times New Roman" w:cs="Times New Roman"/>
          <w:i/>
          <w:iCs/>
          <w:sz w:val="24"/>
          <w:szCs w:val="24"/>
          <w:shd w:val="clear" w:color="auto" w:fill="FFFFFF"/>
        </w:rPr>
        <w:t>istribution</w:t>
      </w:r>
      <w:r w:rsidRPr="00B30ED1">
        <w:rPr>
          <w:rFonts w:ascii="Times New Roman" w:eastAsia="Times New Roman" w:hAnsi="Times New Roman" w:cs="Times New Roman"/>
          <w:sz w:val="24"/>
          <w:szCs w:val="24"/>
          <w:shd w:val="clear" w:color="auto" w:fill="FFFFFF"/>
        </w:rPr>
        <w:t xml:space="preserve">. </w:t>
      </w:r>
      <w:r w:rsidR="00F406EA" w:rsidRPr="00B30ED1">
        <w:rPr>
          <w:rFonts w:ascii="Times New Roman" w:eastAsia="Times New Roman" w:hAnsi="Times New Roman" w:cs="Times New Roman"/>
          <w:sz w:val="24"/>
          <w:szCs w:val="24"/>
          <w:shd w:val="clear" w:color="auto" w:fill="FFFFFF"/>
        </w:rPr>
        <w:t xml:space="preserve">Cabmridge, UK: </w:t>
      </w:r>
      <w:r w:rsidRPr="00B30ED1">
        <w:rPr>
          <w:rFonts w:ascii="Times New Roman" w:eastAsia="Times New Roman" w:hAnsi="Times New Roman" w:cs="Times New Roman"/>
          <w:sz w:val="24"/>
          <w:szCs w:val="24"/>
          <w:shd w:val="clear" w:color="auto" w:fill="FFFFFF"/>
        </w:rPr>
        <w:t>Cambridge University Press.</w:t>
      </w:r>
    </w:p>
    <w:p w14:paraId="58C6ADF0" w14:textId="5B60B67F"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Wu, Q., &amp; Datla, V. V. (2011). On </w:t>
      </w:r>
      <w:r w:rsidR="00F406EA" w:rsidRPr="00B30ED1">
        <w:rPr>
          <w:rFonts w:ascii="Times New Roman" w:hAnsi="Times New Roman" w:cs="Times New Roman"/>
          <w:sz w:val="24"/>
          <w:szCs w:val="24"/>
        </w:rPr>
        <w:t>p</w:t>
      </w:r>
      <w:r w:rsidRPr="00B30ED1">
        <w:rPr>
          <w:rFonts w:ascii="Times New Roman" w:hAnsi="Times New Roman" w:cs="Times New Roman"/>
          <w:sz w:val="24"/>
          <w:szCs w:val="24"/>
        </w:rPr>
        <w:t>e</w:t>
      </w:r>
      <w:r w:rsidR="00F406EA" w:rsidRPr="00B30ED1">
        <w:rPr>
          <w:rFonts w:ascii="Times New Roman" w:hAnsi="Times New Roman" w:cs="Times New Roman"/>
          <w:sz w:val="24"/>
          <w:szCs w:val="24"/>
        </w:rPr>
        <w:t>rformance modeling and prediction in support of scientific workflow o</w:t>
      </w:r>
      <w:r w:rsidRPr="00B30ED1">
        <w:rPr>
          <w:rFonts w:ascii="Times New Roman" w:hAnsi="Times New Roman" w:cs="Times New Roman"/>
          <w:sz w:val="24"/>
          <w:szCs w:val="24"/>
        </w:rPr>
        <w:t xml:space="preserve">ptimization. In </w:t>
      </w:r>
      <w:r w:rsidR="00F406EA" w:rsidRPr="00B30ED1">
        <w:rPr>
          <w:rFonts w:ascii="Times New Roman" w:hAnsi="Times New Roman" w:cs="Times New Roman"/>
          <w:i/>
          <w:sz w:val="24"/>
          <w:szCs w:val="24"/>
        </w:rPr>
        <w:t>2011 IEEE World Congress on S</w:t>
      </w:r>
      <w:r w:rsidRPr="00B30ED1">
        <w:rPr>
          <w:rFonts w:ascii="Times New Roman" w:hAnsi="Times New Roman" w:cs="Times New Roman"/>
          <w:i/>
          <w:sz w:val="24"/>
          <w:szCs w:val="24"/>
        </w:rPr>
        <w:t>ervices</w:t>
      </w:r>
      <w:r w:rsidRPr="00B30ED1">
        <w:rPr>
          <w:rFonts w:ascii="Times New Roman" w:hAnsi="Times New Roman" w:cs="Times New Roman"/>
          <w:sz w:val="24"/>
          <w:szCs w:val="24"/>
        </w:rPr>
        <w:t xml:space="preserve"> IEEE.</w:t>
      </w:r>
      <w:r w:rsidR="00F406EA" w:rsidRPr="00B30ED1">
        <w:rPr>
          <w:rFonts w:ascii="Times New Roman" w:hAnsi="Times New Roman" w:cs="Times New Roman"/>
          <w:sz w:val="24"/>
          <w:szCs w:val="24"/>
        </w:rPr>
        <w:t xml:space="preserve"> 161-168.</w:t>
      </w:r>
    </w:p>
    <w:p w14:paraId="590BAF6C" w14:textId="6C1D0AC3"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Yang, C., &amp; Huang, Q. (2013). </w:t>
      </w:r>
      <w:r w:rsidRPr="00B30ED1">
        <w:rPr>
          <w:rFonts w:ascii="Times New Roman" w:hAnsi="Times New Roman" w:cs="Times New Roman"/>
          <w:i/>
          <w:sz w:val="24"/>
          <w:szCs w:val="24"/>
        </w:rPr>
        <w:t>Spatial Cloud Computing</w:t>
      </w:r>
      <w:r w:rsidR="00F406EA" w:rsidRPr="00B30ED1">
        <w:rPr>
          <w:rFonts w:ascii="Times New Roman" w:hAnsi="Times New Roman" w:cs="Times New Roman"/>
          <w:i/>
          <w:sz w:val="24"/>
          <w:szCs w:val="24"/>
        </w:rPr>
        <w:t>: A Practical A</w:t>
      </w:r>
      <w:r w:rsidRPr="00B30ED1">
        <w:rPr>
          <w:rFonts w:ascii="Times New Roman" w:hAnsi="Times New Roman" w:cs="Times New Roman"/>
          <w:i/>
          <w:sz w:val="24"/>
          <w:szCs w:val="24"/>
        </w:rPr>
        <w:t>pproach.</w:t>
      </w:r>
      <w:r w:rsidRPr="00B30ED1">
        <w:rPr>
          <w:rFonts w:ascii="Times New Roman" w:hAnsi="Times New Roman" w:cs="Times New Roman"/>
          <w:sz w:val="24"/>
          <w:szCs w:val="24"/>
        </w:rPr>
        <w:t xml:space="preserve"> </w:t>
      </w:r>
      <w:r w:rsidR="00F406EA" w:rsidRPr="00B30ED1">
        <w:rPr>
          <w:rFonts w:ascii="Times New Roman" w:hAnsi="Times New Roman" w:cs="Times New Roman"/>
          <w:sz w:val="24"/>
          <w:szCs w:val="24"/>
        </w:rPr>
        <w:t xml:space="preserve">Boca Raton, Florida, USA: </w:t>
      </w:r>
      <w:r w:rsidRPr="00B30ED1">
        <w:rPr>
          <w:rFonts w:ascii="Times New Roman" w:hAnsi="Times New Roman" w:cs="Times New Roman"/>
          <w:sz w:val="24"/>
          <w:szCs w:val="24"/>
        </w:rPr>
        <w:t>CRC Press.</w:t>
      </w:r>
    </w:p>
    <w:p w14:paraId="305596E8"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Yang, C., Goodchild, M., Huang, Q., Nebert, D., Raskin, R., Xu, Y., Bambacus, M., et al. (2011a). Spatial cloud computing: how can the geospatial sciences use and help shape cloud computing? </w:t>
      </w:r>
      <w:r w:rsidRPr="00B30ED1">
        <w:rPr>
          <w:rFonts w:ascii="Times New Roman" w:hAnsi="Times New Roman" w:cs="Times New Roman"/>
          <w:i/>
          <w:sz w:val="24"/>
          <w:szCs w:val="24"/>
        </w:rPr>
        <w:t>International Journal of Digital Earth</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4</w:t>
      </w:r>
      <w:r w:rsidRPr="00B30ED1">
        <w:rPr>
          <w:rFonts w:ascii="Times New Roman" w:hAnsi="Times New Roman" w:cs="Times New Roman"/>
          <w:sz w:val="24"/>
          <w:szCs w:val="24"/>
        </w:rPr>
        <w:t>(4), 305–329.</w:t>
      </w:r>
    </w:p>
    <w:p w14:paraId="5E8AFF7F" w14:textId="77777777"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Yang, C., Wu, H., Huang, Q., Li, Z., &amp; Li, J. (2011b). Using spatial principles to optimize distributed computing for enabling the physical science discoveries. </w:t>
      </w:r>
      <w:r w:rsidRPr="00B30ED1">
        <w:rPr>
          <w:rFonts w:ascii="Times New Roman" w:hAnsi="Times New Roman" w:cs="Times New Roman"/>
          <w:i/>
          <w:sz w:val="24"/>
          <w:szCs w:val="24"/>
        </w:rPr>
        <w:t>Proceedings of the National Academy of Sciences</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108</w:t>
      </w:r>
      <w:r w:rsidRPr="00B30ED1">
        <w:rPr>
          <w:rFonts w:ascii="Times New Roman" w:hAnsi="Times New Roman" w:cs="Times New Roman"/>
          <w:sz w:val="24"/>
          <w:szCs w:val="24"/>
        </w:rPr>
        <w:t>(14), 5498–5503.</w:t>
      </w:r>
    </w:p>
    <w:p w14:paraId="15789457" w14:textId="02D13760" w:rsidR="008268BD" w:rsidRPr="00B30ED1" w:rsidRDefault="008268BD" w:rsidP="00DA1171">
      <w:pPr>
        <w:pStyle w:val="Bibliography"/>
        <w:spacing w:after="0" w:line="240" w:lineRule="auto"/>
        <w:ind w:left="720" w:hanging="720"/>
        <w:rPr>
          <w:rFonts w:ascii="Times New Roman" w:hAnsi="Times New Roman" w:cs="Times New Roman"/>
          <w:sz w:val="24"/>
          <w:szCs w:val="24"/>
        </w:rPr>
      </w:pPr>
      <w:r w:rsidRPr="00B30ED1">
        <w:rPr>
          <w:rFonts w:ascii="Times New Roman" w:hAnsi="Times New Roman" w:cs="Times New Roman"/>
          <w:sz w:val="24"/>
          <w:szCs w:val="24"/>
        </w:rPr>
        <w:t xml:space="preserve">Yee, T. W., &amp; Mitchell, N. D. (1991). Generalized additive models in plant ecology. </w:t>
      </w:r>
      <w:r w:rsidRPr="00B30ED1">
        <w:rPr>
          <w:rFonts w:ascii="Times New Roman" w:hAnsi="Times New Roman" w:cs="Times New Roman"/>
          <w:i/>
          <w:sz w:val="24"/>
          <w:szCs w:val="24"/>
        </w:rPr>
        <w:t xml:space="preserve">Journal of </w:t>
      </w:r>
      <w:r w:rsidR="008C0268" w:rsidRPr="00B30ED1">
        <w:rPr>
          <w:rFonts w:ascii="Times New Roman" w:hAnsi="Times New Roman" w:cs="Times New Roman"/>
          <w:i/>
          <w:sz w:val="24"/>
          <w:szCs w:val="24"/>
        </w:rPr>
        <w:t>V</w:t>
      </w:r>
      <w:r w:rsidRPr="00B30ED1">
        <w:rPr>
          <w:rFonts w:ascii="Times New Roman" w:hAnsi="Times New Roman" w:cs="Times New Roman"/>
          <w:i/>
          <w:sz w:val="24"/>
          <w:szCs w:val="24"/>
        </w:rPr>
        <w:t xml:space="preserve">egetation </w:t>
      </w:r>
      <w:r w:rsidR="008C0268" w:rsidRPr="00B30ED1">
        <w:rPr>
          <w:rFonts w:ascii="Times New Roman" w:hAnsi="Times New Roman" w:cs="Times New Roman"/>
          <w:i/>
          <w:sz w:val="24"/>
          <w:szCs w:val="24"/>
        </w:rPr>
        <w:t>S</w:t>
      </w:r>
      <w:r w:rsidRPr="00B30ED1">
        <w:rPr>
          <w:rFonts w:ascii="Times New Roman" w:hAnsi="Times New Roman" w:cs="Times New Roman"/>
          <w:i/>
          <w:sz w:val="24"/>
          <w:szCs w:val="24"/>
        </w:rPr>
        <w:t>cience</w:t>
      </w:r>
      <w:r w:rsidRPr="00B30ED1">
        <w:rPr>
          <w:rFonts w:ascii="Times New Roman" w:hAnsi="Times New Roman" w:cs="Times New Roman"/>
          <w:sz w:val="24"/>
          <w:szCs w:val="24"/>
        </w:rPr>
        <w:t xml:space="preserve">, </w:t>
      </w:r>
      <w:r w:rsidRPr="00B30ED1">
        <w:rPr>
          <w:rFonts w:ascii="Times New Roman" w:hAnsi="Times New Roman" w:cs="Times New Roman"/>
          <w:i/>
          <w:sz w:val="24"/>
          <w:szCs w:val="24"/>
        </w:rPr>
        <w:t>2</w:t>
      </w:r>
      <w:r w:rsidRPr="00B30ED1">
        <w:rPr>
          <w:rFonts w:ascii="Times New Roman" w:hAnsi="Times New Roman" w:cs="Times New Roman"/>
          <w:sz w:val="24"/>
          <w:szCs w:val="24"/>
        </w:rPr>
        <w:t>(5), 587–602.</w:t>
      </w:r>
    </w:p>
    <w:p w14:paraId="50F48A2C" w14:textId="77777777" w:rsidR="007B584A" w:rsidRPr="00D70DCD" w:rsidRDefault="007B584A" w:rsidP="00DA1171">
      <w:pPr>
        <w:pStyle w:val="Bibliography"/>
        <w:spacing w:after="0" w:line="240" w:lineRule="auto"/>
        <w:ind w:left="720" w:hanging="720"/>
        <w:rPr>
          <w:rFonts w:ascii="Times New Roman" w:hAnsi="Times New Roman" w:cs="Times New Roman"/>
          <w:sz w:val="24"/>
          <w:szCs w:val="24"/>
        </w:rPr>
        <w:sectPr w:rsidR="007B584A" w:rsidRPr="00D70DCD" w:rsidSect="008268BD">
          <w:type w:val="continuous"/>
          <w:pgSz w:w="12240" w:h="15840"/>
          <w:pgMar w:top="1440" w:right="1440" w:bottom="1440" w:left="1440" w:header="720" w:footer="720" w:gutter="0"/>
          <w:pgNumType w:start="0"/>
          <w:cols w:space="720"/>
          <w:titlePg/>
        </w:sectPr>
      </w:pPr>
    </w:p>
    <w:p w14:paraId="620845AE" w14:textId="72661305" w:rsidR="007B584A" w:rsidRPr="00E37E04" w:rsidRDefault="007B584A" w:rsidP="00DA1171">
      <w:pPr>
        <w:pStyle w:val="Bibliography"/>
        <w:spacing w:after="0" w:line="240" w:lineRule="auto"/>
        <w:ind w:left="720" w:hanging="720"/>
        <w:rPr>
          <w:rFonts w:ascii="Times New Roman" w:hAnsi="Times New Roman" w:cs="Times New Roman"/>
          <w:sz w:val="24"/>
          <w:szCs w:val="24"/>
        </w:rPr>
      </w:pPr>
    </w:p>
    <w:p w14:paraId="4DDF81FB" w14:textId="77777777" w:rsidR="008268BD" w:rsidRPr="00E37E04" w:rsidRDefault="008268BD" w:rsidP="00DA1171">
      <w:pPr>
        <w:spacing w:after="0" w:line="240" w:lineRule="auto"/>
        <w:ind w:hanging="720"/>
        <w:rPr>
          <w:rFonts w:ascii="Times New Roman" w:hAnsi="Times New Roman" w:cs="Times New Roman"/>
          <w:sz w:val="24"/>
          <w:szCs w:val="24"/>
        </w:rPr>
      </w:pPr>
    </w:p>
    <w:p w14:paraId="69AB9EFD" w14:textId="77777777" w:rsidR="008268BD" w:rsidRPr="00E37E04" w:rsidRDefault="008268BD" w:rsidP="00DA1171">
      <w:pPr>
        <w:spacing w:after="0" w:line="240" w:lineRule="auto"/>
        <w:rPr>
          <w:rFonts w:ascii="Times New Roman" w:hAnsi="Times New Roman"/>
        </w:rPr>
        <w:sectPr w:rsidR="008268BD" w:rsidRPr="00E37E04" w:rsidSect="008268BD">
          <w:type w:val="continuous"/>
          <w:pgSz w:w="12240" w:h="15840"/>
          <w:pgMar w:top="1440" w:right="1440" w:bottom="1440" w:left="1440" w:header="720" w:footer="720" w:gutter="0"/>
          <w:pgNumType w:start="0"/>
          <w:cols w:space="720"/>
          <w:titlePg/>
        </w:sectPr>
      </w:pPr>
    </w:p>
    <w:p w14:paraId="6D3D59E0" w14:textId="65C8AF48" w:rsidR="00BF2CE9" w:rsidRPr="00E37E04" w:rsidRDefault="00BF2CE9" w:rsidP="00DA1171">
      <w:pPr>
        <w:pStyle w:val="Heading1"/>
        <w:spacing w:before="0" w:line="240" w:lineRule="auto"/>
      </w:pPr>
      <w:bookmarkStart w:id="82" w:name="_Toc351117870"/>
      <w:r w:rsidRPr="00E37E04">
        <w:lastRenderedPageBreak/>
        <w:t>Figures</w:t>
      </w:r>
      <w:bookmarkEnd w:id="82"/>
    </w:p>
    <w:p w14:paraId="14950FBA" w14:textId="1F1C519A" w:rsidR="00DE3143" w:rsidRPr="00E37E04" w:rsidRDefault="00320977" w:rsidP="00DA1171">
      <w:pPr>
        <w:spacing w:after="0" w:line="240" w:lineRule="auto"/>
        <w:rPr>
          <w:rFonts w:ascii="Times New Roman" w:hAnsi="Times New Roman"/>
        </w:rPr>
      </w:pPr>
      <w:r>
        <w:rPr>
          <w:rFonts w:ascii="Times New Roman" w:hAnsi="Times New Roman"/>
          <w:noProof/>
          <w:sz w:val="24"/>
          <w:szCs w:val="24"/>
        </w:rPr>
        <w:drawing>
          <wp:anchor distT="0" distB="0" distL="114300" distR="114300" simplePos="0" relativeHeight="251658240" behindDoc="0" locked="0" layoutInCell="1" allowOverlap="1" wp14:anchorId="03D03B7E" wp14:editId="662E306E">
            <wp:simplePos x="0" y="0"/>
            <wp:positionH relativeFrom="column">
              <wp:posOffset>0</wp:posOffset>
            </wp:positionH>
            <wp:positionV relativeFrom="paragraph">
              <wp:posOffset>499110</wp:posOffset>
            </wp:positionV>
            <wp:extent cx="7543800" cy="582866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pdf"/>
                    <pic:cNvPicPr/>
                  </pic:nvPicPr>
                  <pic:blipFill>
                    <a:blip r:embed="rId14">
                      <a:extLst>
                        <a:ext uri="{28A0092B-C50C-407E-A947-70E740481C1C}">
                          <a14:useLocalDpi xmlns:a14="http://schemas.microsoft.com/office/drawing/2010/main" val="0"/>
                        </a:ext>
                      </a:extLst>
                    </a:blip>
                    <a:stretch>
                      <a:fillRect/>
                    </a:stretch>
                  </pic:blipFill>
                  <pic:spPr>
                    <a:xfrm>
                      <a:off x="0" y="0"/>
                      <a:ext cx="7543800" cy="5828665"/>
                    </a:xfrm>
                    <a:prstGeom prst="rect">
                      <a:avLst/>
                    </a:prstGeom>
                  </pic:spPr>
                </pic:pic>
              </a:graphicData>
            </a:graphic>
            <wp14:sizeRelH relativeFrom="page">
              <wp14:pctWidth>0</wp14:pctWidth>
            </wp14:sizeRelH>
            <wp14:sizeRelV relativeFrom="page">
              <wp14:pctHeight>0</wp14:pctHeight>
            </wp14:sizeRelV>
          </wp:anchor>
        </w:drawing>
      </w:r>
      <w:r w:rsidR="00404935" w:rsidRPr="00E37E04">
        <w:rPr>
          <w:rFonts w:ascii="Times New Roman" w:hAnsi="Times New Roman"/>
          <w:sz w:val="24"/>
          <w:szCs w:val="24"/>
        </w:rPr>
        <w:t xml:space="preserve">Figure 1: </w:t>
      </w:r>
      <w:r w:rsidR="00A271F1" w:rsidRPr="00E37E04">
        <w:rPr>
          <w:rFonts w:ascii="Times New Roman" w:hAnsi="Times New Roman"/>
        </w:rPr>
        <w:t>This figure tracks the g</w:t>
      </w:r>
      <w:r w:rsidR="00DE3143" w:rsidRPr="00E37E04">
        <w:rPr>
          <w:rFonts w:ascii="Times New Roman" w:hAnsi="Times New Roman"/>
        </w:rPr>
        <w:t xml:space="preserve">rowth </w:t>
      </w:r>
      <w:r w:rsidR="00A271F1" w:rsidRPr="00E37E04">
        <w:rPr>
          <w:rFonts w:ascii="Times New Roman" w:hAnsi="Times New Roman"/>
        </w:rPr>
        <w:t xml:space="preserve">in collection size </w:t>
      </w:r>
      <w:r w:rsidR="00DE3143" w:rsidRPr="00E37E04">
        <w:rPr>
          <w:rFonts w:ascii="Times New Roman" w:hAnsi="Times New Roman"/>
        </w:rPr>
        <w:t xml:space="preserve">of </w:t>
      </w:r>
      <w:r w:rsidR="00F82BCE" w:rsidRPr="00E37E04">
        <w:rPr>
          <w:rFonts w:ascii="Times New Roman" w:hAnsi="Times New Roman"/>
        </w:rPr>
        <w:t>c</w:t>
      </w:r>
      <w:r w:rsidR="00DE3143" w:rsidRPr="00E37E04">
        <w:rPr>
          <w:rFonts w:ascii="Times New Roman" w:hAnsi="Times New Roman"/>
        </w:rPr>
        <w:t xml:space="preserve">ommunity </w:t>
      </w:r>
      <w:r w:rsidR="00F82BCE" w:rsidRPr="00E37E04">
        <w:rPr>
          <w:rFonts w:ascii="Times New Roman" w:hAnsi="Times New Roman"/>
        </w:rPr>
        <w:t>b</w:t>
      </w:r>
      <w:r w:rsidR="00DE3143" w:rsidRPr="00E37E04">
        <w:rPr>
          <w:rFonts w:ascii="Times New Roman" w:hAnsi="Times New Roman"/>
        </w:rPr>
        <w:t xml:space="preserve">iodiversity </w:t>
      </w:r>
      <w:r w:rsidR="00F82BCE" w:rsidRPr="00E37E04">
        <w:rPr>
          <w:rFonts w:ascii="Times New Roman" w:hAnsi="Times New Roman"/>
        </w:rPr>
        <w:t>d</w:t>
      </w:r>
      <w:r w:rsidR="00DE3143" w:rsidRPr="00E37E04">
        <w:rPr>
          <w:rFonts w:ascii="Times New Roman" w:hAnsi="Times New Roman"/>
        </w:rPr>
        <w:t xml:space="preserve">atabases </w:t>
      </w:r>
      <w:r w:rsidR="00F82BCE" w:rsidRPr="00E37E04">
        <w:rPr>
          <w:rFonts w:ascii="Times New Roman" w:hAnsi="Times New Roman"/>
        </w:rPr>
        <w:t>t</w:t>
      </w:r>
      <w:r w:rsidR="00DE3143" w:rsidRPr="00E37E04">
        <w:rPr>
          <w:rFonts w:ascii="Times New Roman" w:hAnsi="Times New Roman"/>
        </w:rPr>
        <w:t xml:space="preserve">hrough </w:t>
      </w:r>
      <w:r w:rsidR="00F82BCE" w:rsidRPr="00E37E04">
        <w:rPr>
          <w:rFonts w:ascii="Times New Roman" w:hAnsi="Times New Roman"/>
        </w:rPr>
        <w:t>t</w:t>
      </w:r>
      <w:r w:rsidR="00DE3143" w:rsidRPr="00E37E04">
        <w:rPr>
          <w:rFonts w:ascii="Times New Roman" w:hAnsi="Times New Roman"/>
        </w:rPr>
        <w:t>ime</w:t>
      </w:r>
      <w:r w:rsidR="00F82BCE" w:rsidRPr="00E37E04">
        <w:rPr>
          <w:rFonts w:ascii="Times New Roman" w:hAnsi="Times New Roman"/>
        </w:rPr>
        <w:t xml:space="preserve">, for </w:t>
      </w:r>
      <w:r w:rsidR="00DE3143" w:rsidRPr="00E37E04">
        <w:rPr>
          <w:rFonts w:ascii="Times New Roman" w:hAnsi="Times New Roman"/>
        </w:rPr>
        <w:t>the Global Biodiversity Information Facility (A, left) and the Neotoma Paleoecolog</w:t>
      </w:r>
      <w:r w:rsidR="00F82BCE" w:rsidRPr="00E37E04">
        <w:rPr>
          <w:rFonts w:ascii="Times New Roman" w:hAnsi="Times New Roman"/>
        </w:rPr>
        <w:t>y</w:t>
      </w:r>
      <w:r w:rsidR="00DE3143" w:rsidRPr="00E37E04">
        <w:rPr>
          <w:rFonts w:ascii="Times New Roman" w:hAnsi="Times New Roman"/>
        </w:rPr>
        <w:t xml:space="preserve"> Database (B, right). </w:t>
      </w:r>
      <w:r w:rsidR="003B709B">
        <w:rPr>
          <w:rFonts w:ascii="Times New Roman" w:hAnsi="Times New Roman"/>
        </w:rPr>
        <w:t xml:space="preserve">A record is a single data point denoting presence, absence, or abundance of a taxonomic group at a spatiotemporal location.  </w:t>
      </w:r>
    </w:p>
    <w:p w14:paraId="77D158CF" w14:textId="7C31D744" w:rsidR="000169C8" w:rsidRPr="00E37E04" w:rsidRDefault="000169C8" w:rsidP="00DA1171">
      <w:pPr>
        <w:spacing w:after="0" w:line="240" w:lineRule="auto"/>
        <w:rPr>
          <w:rFonts w:ascii="Times New Roman" w:hAnsi="Times New Roman"/>
          <w:smallCaps/>
          <w:spacing w:val="5"/>
          <w:sz w:val="24"/>
          <w:szCs w:val="24"/>
        </w:rPr>
      </w:pPr>
      <w:r w:rsidRPr="00E37E04">
        <w:rPr>
          <w:rFonts w:ascii="Times New Roman" w:hAnsi="Times New Roman"/>
          <w:sz w:val="24"/>
          <w:szCs w:val="24"/>
        </w:rPr>
        <w:br w:type="page"/>
      </w:r>
    </w:p>
    <w:p w14:paraId="5B88EE70" w14:textId="13CCC1D3" w:rsidR="0025170C" w:rsidRPr="00E37E04" w:rsidRDefault="004F2E1B" w:rsidP="00DA1171">
      <w:pPr>
        <w:spacing w:after="0" w:line="240" w:lineRule="auto"/>
        <w:rPr>
          <w:rFonts w:ascii="Times New Roman" w:hAnsi="Times New Roman"/>
        </w:rPr>
      </w:pPr>
      <w:r w:rsidRPr="00E37E04">
        <w:rPr>
          <w:rFonts w:ascii="Times New Roman" w:hAnsi="Times New Roman"/>
        </w:rPr>
        <w:lastRenderedPageBreak/>
        <w:t>Figure 2</w:t>
      </w:r>
      <w:r w:rsidR="0025170C" w:rsidRPr="00E37E04">
        <w:rPr>
          <w:rFonts w:ascii="Times New Roman" w:hAnsi="Times New Roman"/>
        </w:rPr>
        <w:t xml:space="preserve">: </w:t>
      </w:r>
      <w:r w:rsidR="009A7A85" w:rsidRPr="00E37E04">
        <w:rPr>
          <w:rFonts w:ascii="Times New Roman" w:hAnsi="Times New Roman"/>
        </w:rPr>
        <w:t xml:space="preserve">This </w:t>
      </w:r>
      <w:r w:rsidR="003B709B">
        <w:rPr>
          <w:rFonts w:ascii="Times New Roman" w:hAnsi="Times New Roman"/>
        </w:rPr>
        <w:t>figure</w:t>
      </w:r>
      <w:r w:rsidR="009A7A85" w:rsidRPr="00E37E04">
        <w:rPr>
          <w:rFonts w:ascii="Times New Roman" w:hAnsi="Times New Roman"/>
        </w:rPr>
        <w:t xml:space="preserve"> shows </w:t>
      </w:r>
      <w:r w:rsidRPr="00E37E04">
        <w:rPr>
          <w:rFonts w:ascii="Times New Roman" w:hAnsi="Times New Roman"/>
        </w:rPr>
        <w:t xml:space="preserve">the </w:t>
      </w:r>
      <w:r w:rsidR="003B709B">
        <w:rPr>
          <w:rFonts w:ascii="Times New Roman" w:hAnsi="Times New Roman"/>
        </w:rPr>
        <w:t>diversity</w:t>
      </w:r>
      <w:r w:rsidRPr="00E37E04">
        <w:rPr>
          <w:rFonts w:ascii="Times New Roman" w:hAnsi="Times New Roman"/>
        </w:rPr>
        <w:t xml:space="preserve"> of record types in the Global Biodiversity Information Facility (A, left) and the </w:t>
      </w:r>
      <w:r w:rsidR="003B709B">
        <w:rPr>
          <w:rFonts w:ascii="Times New Roman" w:hAnsi="Times New Roman"/>
        </w:rPr>
        <w:t xml:space="preserve">diversity of datasets in the </w:t>
      </w:r>
      <w:r w:rsidRPr="00E37E04">
        <w:rPr>
          <w:rFonts w:ascii="Times New Roman" w:hAnsi="Times New Roman"/>
        </w:rPr>
        <w:t>Neotoma Paleoecolog</w:t>
      </w:r>
      <w:ins w:id="83" w:author="Jack W Williams" w:date="2017-02-25T20:37:00Z">
        <w:r w:rsidR="00F82BCE" w:rsidRPr="00E37E04">
          <w:rPr>
            <w:rFonts w:ascii="Times New Roman" w:hAnsi="Times New Roman"/>
          </w:rPr>
          <w:t>y</w:t>
        </w:r>
      </w:ins>
      <w:r w:rsidRPr="00E37E04">
        <w:rPr>
          <w:rFonts w:ascii="Times New Roman" w:hAnsi="Times New Roman"/>
        </w:rPr>
        <w:t xml:space="preserve"> Database (B, right</w:t>
      </w:r>
      <w:r w:rsidR="003B709B">
        <w:rPr>
          <w:rFonts w:ascii="Times New Roman" w:hAnsi="Times New Roman"/>
        </w:rPr>
        <w:t xml:space="preserve">). The </w:t>
      </w:r>
      <w:r w:rsidRPr="00E37E04">
        <w:rPr>
          <w:rFonts w:ascii="Times New Roman" w:hAnsi="Times New Roman"/>
        </w:rPr>
        <w:t xml:space="preserve">vertical axis in panel A </w:t>
      </w:r>
      <w:r w:rsidR="009A7A85" w:rsidRPr="00E37E04">
        <w:rPr>
          <w:rFonts w:ascii="Times New Roman" w:hAnsi="Times New Roman"/>
        </w:rPr>
        <w:t xml:space="preserve">shows </w:t>
      </w:r>
      <w:r w:rsidRPr="00E37E04">
        <w:rPr>
          <w:rFonts w:ascii="Times New Roman" w:hAnsi="Times New Roman"/>
        </w:rPr>
        <w:t xml:space="preserve">millions of occurrence records, while the axis in panel B </w:t>
      </w:r>
      <w:r w:rsidR="009A7A85" w:rsidRPr="00E37E04">
        <w:rPr>
          <w:rFonts w:ascii="Times New Roman" w:hAnsi="Times New Roman"/>
        </w:rPr>
        <w:t xml:space="preserve">shows numbers of </w:t>
      </w:r>
      <w:r w:rsidRPr="00E37E04">
        <w:rPr>
          <w:rFonts w:ascii="Times New Roman" w:hAnsi="Times New Roman"/>
        </w:rPr>
        <w:t>dataset</w:t>
      </w:r>
      <w:r w:rsidR="009A7A85" w:rsidRPr="00E37E04">
        <w:rPr>
          <w:rFonts w:ascii="Times New Roman" w:hAnsi="Times New Roman"/>
        </w:rPr>
        <w:t>s</w:t>
      </w:r>
      <w:r w:rsidRPr="00E37E04">
        <w:rPr>
          <w:rFonts w:ascii="Times New Roman" w:hAnsi="Times New Roman"/>
        </w:rPr>
        <w:t xml:space="preserve">, due to the </w:t>
      </w:r>
      <w:r w:rsidR="009A7A85" w:rsidRPr="00E37E04">
        <w:rPr>
          <w:rFonts w:ascii="Times New Roman" w:hAnsi="Times New Roman"/>
        </w:rPr>
        <w:t xml:space="preserve">different </w:t>
      </w:r>
      <w:r w:rsidRPr="00E37E04">
        <w:rPr>
          <w:rFonts w:ascii="Times New Roman" w:hAnsi="Times New Roman"/>
        </w:rPr>
        <w:t xml:space="preserve">data models of the two databases.  </w:t>
      </w:r>
      <w:r w:rsidR="003B709B">
        <w:rPr>
          <w:rFonts w:ascii="Times New Roman" w:hAnsi="Times New Roman"/>
        </w:rPr>
        <w:t>Due to the larger scope of the GBIF project, the categorization of database records (horizontal axis) is more general in A than in B.</w:t>
      </w:r>
    </w:p>
    <w:p w14:paraId="3DB4C8D2" w14:textId="797C39AA" w:rsidR="0025170C" w:rsidRPr="00E37E04" w:rsidRDefault="00320977" w:rsidP="00DA1171">
      <w:pPr>
        <w:spacing w:after="0" w:line="240" w:lineRule="auto"/>
        <w:rPr>
          <w:rFonts w:ascii="Times New Roman" w:hAnsi="Times New Roman"/>
        </w:rPr>
      </w:pPr>
      <w:r>
        <w:rPr>
          <w:rFonts w:ascii="Times New Roman" w:hAnsi="Times New Roman"/>
          <w:noProof/>
        </w:rPr>
        <w:drawing>
          <wp:anchor distT="0" distB="0" distL="114300" distR="114300" simplePos="0" relativeHeight="251659264" behindDoc="0" locked="0" layoutInCell="1" allowOverlap="1" wp14:anchorId="1F2392AC" wp14:editId="4160095E">
            <wp:simplePos x="0" y="0"/>
            <wp:positionH relativeFrom="column">
              <wp:posOffset>0</wp:posOffset>
            </wp:positionH>
            <wp:positionV relativeFrom="paragraph">
              <wp:posOffset>43180</wp:posOffset>
            </wp:positionV>
            <wp:extent cx="7691755" cy="59436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pdf"/>
                    <pic:cNvPicPr/>
                  </pic:nvPicPr>
                  <pic:blipFill>
                    <a:blip r:embed="rId15">
                      <a:extLst>
                        <a:ext uri="{28A0092B-C50C-407E-A947-70E740481C1C}">
                          <a14:useLocalDpi xmlns:a14="http://schemas.microsoft.com/office/drawing/2010/main" val="0"/>
                        </a:ext>
                      </a:extLst>
                    </a:blip>
                    <a:stretch>
                      <a:fillRect/>
                    </a:stretch>
                  </pic:blipFill>
                  <pic:spPr>
                    <a:xfrm>
                      <a:off x="0" y="0"/>
                      <a:ext cx="7691755" cy="5943600"/>
                    </a:xfrm>
                    <a:prstGeom prst="rect">
                      <a:avLst/>
                    </a:prstGeom>
                  </pic:spPr>
                </pic:pic>
              </a:graphicData>
            </a:graphic>
            <wp14:sizeRelH relativeFrom="page">
              <wp14:pctWidth>0</wp14:pctWidth>
            </wp14:sizeRelH>
            <wp14:sizeRelV relativeFrom="page">
              <wp14:pctHeight>0</wp14:pctHeight>
            </wp14:sizeRelV>
          </wp:anchor>
        </w:drawing>
      </w:r>
    </w:p>
    <w:p w14:paraId="4D8FBA55" w14:textId="77777777" w:rsidR="000169C8" w:rsidRPr="00E37E04" w:rsidRDefault="000169C8" w:rsidP="00DA1171">
      <w:pPr>
        <w:spacing w:after="0" w:line="240" w:lineRule="auto"/>
        <w:rPr>
          <w:rFonts w:ascii="Times New Roman" w:hAnsi="Times New Roman"/>
          <w:smallCaps/>
          <w:spacing w:val="5"/>
          <w:sz w:val="24"/>
          <w:szCs w:val="24"/>
        </w:rPr>
      </w:pPr>
      <w:r w:rsidRPr="00E37E04">
        <w:rPr>
          <w:rFonts w:ascii="Times New Roman" w:hAnsi="Times New Roman"/>
          <w:sz w:val="24"/>
          <w:szCs w:val="24"/>
        </w:rPr>
        <w:br w:type="page"/>
      </w:r>
    </w:p>
    <w:p w14:paraId="6756FAB0" w14:textId="313476FF" w:rsidR="00816438" w:rsidRPr="00E37E04" w:rsidRDefault="0069052B" w:rsidP="00DA1171">
      <w:pPr>
        <w:spacing w:after="0" w:line="240" w:lineRule="auto"/>
        <w:rPr>
          <w:rFonts w:ascii="Times New Roman" w:hAnsi="Times New Roman"/>
        </w:rPr>
      </w:pPr>
      <w:r>
        <w:rPr>
          <w:rFonts w:ascii="Times New Roman" w:hAnsi="Times New Roman"/>
          <w:smallCaps/>
          <w:noProof/>
          <w:spacing w:val="5"/>
          <w:sz w:val="24"/>
          <w:szCs w:val="24"/>
        </w:rPr>
        <w:lastRenderedPageBreak/>
        <w:drawing>
          <wp:anchor distT="0" distB="0" distL="114300" distR="114300" simplePos="0" relativeHeight="251660288" behindDoc="0" locked="0" layoutInCell="1" allowOverlap="1" wp14:anchorId="30D4F257" wp14:editId="7B3793FB">
            <wp:simplePos x="0" y="0"/>
            <wp:positionH relativeFrom="column">
              <wp:posOffset>1146810</wp:posOffset>
            </wp:positionH>
            <wp:positionV relativeFrom="paragraph">
              <wp:posOffset>-1146810</wp:posOffset>
            </wp:positionV>
            <wp:extent cx="5257800" cy="846645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_3.pdf"/>
                    <pic:cNvPicPr/>
                  </pic:nvPicPr>
                  <pic:blipFill rotWithShape="1">
                    <a:blip r:embed="rId16">
                      <a:extLst>
                        <a:ext uri="{28A0092B-C50C-407E-A947-70E740481C1C}">
                          <a14:useLocalDpi xmlns:a14="http://schemas.microsoft.com/office/drawing/2010/main" val="0"/>
                        </a:ext>
                      </a:extLst>
                    </a:blip>
                    <a:srcRect l="5152" r="14468"/>
                    <a:stretch/>
                  </pic:blipFill>
                  <pic:spPr bwMode="auto">
                    <a:xfrm rot="16200000">
                      <a:off x="0" y="0"/>
                      <a:ext cx="5257800" cy="8466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16438" w:rsidRPr="00E37E04">
        <w:rPr>
          <w:rFonts w:ascii="Times New Roman" w:hAnsi="Times New Roman"/>
        </w:rPr>
        <w:t xml:space="preserve">Figure 3: </w:t>
      </w:r>
      <w:r w:rsidR="004F6242" w:rsidRPr="00E37E04">
        <w:rPr>
          <w:rFonts w:ascii="Times New Roman" w:hAnsi="Times New Roman"/>
        </w:rPr>
        <w:t xml:space="preserve">Time series of </w:t>
      </w:r>
      <w:r w:rsidR="00816438" w:rsidRPr="00E37E04">
        <w:rPr>
          <w:rFonts w:ascii="Times New Roman" w:hAnsi="Times New Roman"/>
        </w:rPr>
        <w:t xml:space="preserve">the number of </w:t>
      </w:r>
      <w:r w:rsidR="004F6242" w:rsidRPr="00E37E04">
        <w:rPr>
          <w:rFonts w:ascii="Times New Roman" w:hAnsi="Times New Roman"/>
        </w:rPr>
        <w:t xml:space="preserve">papers </w:t>
      </w:r>
      <w:r w:rsidR="00816438" w:rsidRPr="00E37E04">
        <w:rPr>
          <w:rFonts w:ascii="Times New Roman" w:hAnsi="Times New Roman"/>
        </w:rPr>
        <w:t xml:space="preserve">returned in a Web of Knowledge search for query “Species Distribution Model*” (blue), compared with average annual citation growth in science and engineering, as reported by the U.S. National Science Board (2016) (black).  </w:t>
      </w:r>
    </w:p>
    <w:p w14:paraId="08AF0356" w14:textId="2A581F7B" w:rsidR="000169C8" w:rsidRPr="00E37E04" w:rsidRDefault="000169C8" w:rsidP="00DA1171">
      <w:pPr>
        <w:spacing w:after="0" w:line="240" w:lineRule="auto"/>
        <w:rPr>
          <w:rFonts w:ascii="Times New Roman" w:hAnsi="Times New Roman"/>
          <w:smallCaps/>
          <w:spacing w:val="5"/>
          <w:sz w:val="24"/>
          <w:szCs w:val="24"/>
        </w:rPr>
      </w:pPr>
      <w:r w:rsidRPr="00E37E04">
        <w:rPr>
          <w:rFonts w:ascii="Times New Roman" w:hAnsi="Times New Roman"/>
          <w:sz w:val="24"/>
          <w:szCs w:val="24"/>
        </w:rPr>
        <w:br w:type="page"/>
      </w:r>
    </w:p>
    <w:p w14:paraId="51746441" w14:textId="6E2DEDCC" w:rsidR="00650AD2" w:rsidRPr="00E37E04" w:rsidRDefault="00ED360F" w:rsidP="00DA1171">
      <w:pPr>
        <w:spacing w:after="0" w:line="240" w:lineRule="auto"/>
        <w:rPr>
          <w:rFonts w:ascii="Times New Roman" w:hAnsi="Times New Roman"/>
        </w:rPr>
      </w:pPr>
      <w:r>
        <w:rPr>
          <w:rFonts w:ascii="Times New Roman" w:hAnsi="Times New Roman"/>
          <w:smallCaps/>
          <w:noProof/>
          <w:spacing w:val="5"/>
          <w:sz w:val="24"/>
          <w:szCs w:val="24"/>
        </w:rPr>
        <w:lastRenderedPageBreak/>
        <w:drawing>
          <wp:anchor distT="0" distB="0" distL="114300" distR="114300" simplePos="0" relativeHeight="251661312" behindDoc="0" locked="0" layoutInCell="1" allowOverlap="1" wp14:anchorId="38855992" wp14:editId="2AFB0690">
            <wp:simplePos x="0" y="0"/>
            <wp:positionH relativeFrom="column">
              <wp:posOffset>2286000</wp:posOffset>
            </wp:positionH>
            <wp:positionV relativeFrom="paragraph">
              <wp:posOffset>0</wp:posOffset>
            </wp:positionV>
            <wp:extent cx="5854700" cy="662940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_4.pdf"/>
                    <pic:cNvPicPr/>
                  </pic:nvPicPr>
                  <pic:blipFill rotWithShape="1">
                    <a:blip r:embed="rId17">
                      <a:extLst>
                        <a:ext uri="{28A0092B-C50C-407E-A947-70E740481C1C}">
                          <a14:useLocalDpi xmlns:a14="http://schemas.microsoft.com/office/drawing/2010/main" val="0"/>
                        </a:ext>
                      </a:extLst>
                    </a:blip>
                    <a:srcRect t="12505"/>
                    <a:stretch/>
                  </pic:blipFill>
                  <pic:spPr bwMode="auto">
                    <a:xfrm>
                      <a:off x="0" y="0"/>
                      <a:ext cx="5854700" cy="6629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50AD2" w:rsidRPr="00E37E04">
        <w:rPr>
          <w:rFonts w:ascii="Times New Roman" w:hAnsi="Times New Roman"/>
        </w:rPr>
        <w:t xml:space="preserve">Figure 4: </w:t>
      </w:r>
      <w:r w:rsidR="004F6242" w:rsidRPr="00E37E04">
        <w:rPr>
          <w:rFonts w:ascii="Times New Roman" w:hAnsi="Times New Roman"/>
        </w:rPr>
        <w:t>This figure p</w:t>
      </w:r>
      <w:r w:rsidR="00650AD2" w:rsidRPr="00E37E04">
        <w:rPr>
          <w:rFonts w:ascii="Times New Roman" w:hAnsi="Times New Roman"/>
        </w:rPr>
        <w:t xml:space="preserve">resents the classification of 100 recent SDM-focused studies into data-driven, model-driven, and Bayesian model types. </w:t>
      </w:r>
      <w:r w:rsidR="006E2B32" w:rsidRPr="00E37E04">
        <w:rPr>
          <w:rFonts w:ascii="Times New Roman" w:hAnsi="Times New Roman"/>
        </w:rPr>
        <w:t xml:space="preserve">Candidate studies were identified using a query to the Web of Knowledge on (“Species Distribution Model*” OR “Ecological Niche Model*” OR Habitat Suitability Model*”), from which a </w:t>
      </w:r>
      <w:r w:rsidR="004F6242" w:rsidRPr="00E37E04">
        <w:rPr>
          <w:rFonts w:ascii="Times New Roman" w:hAnsi="Times New Roman"/>
        </w:rPr>
        <w:t xml:space="preserve">randomly chosen </w:t>
      </w:r>
      <w:r w:rsidR="006E2B32" w:rsidRPr="00E37E04">
        <w:rPr>
          <w:rFonts w:ascii="Times New Roman" w:hAnsi="Times New Roman"/>
        </w:rPr>
        <w:t>subset of 100 studies was used for scoring. Scoring was based on Hastie et al. (2009), Franklin (2009)</w:t>
      </w:r>
      <w:ins w:id="84" w:author="Jack W Williams" w:date="2017-02-25T20:56:00Z">
        <w:r w:rsidR="004F6242" w:rsidRPr="00E37E04">
          <w:rPr>
            <w:rFonts w:ascii="Times New Roman" w:hAnsi="Times New Roman"/>
          </w:rPr>
          <w:t>,</w:t>
        </w:r>
      </w:ins>
      <w:r w:rsidR="006E2B32" w:rsidRPr="00E37E04">
        <w:rPr>
          <w:rFonts w:ascii="Times New Roman" w:hAnsi="Times New Roman"/>
        </w:rPr>
        <w:t xml:space="preserve"> and Elith et al. (2006)</w:t>
      </w:r>
      <w:r w:rsidR="003B709B">
        <w:rPr>
          <w:rFonts w:ascii="Times New Roman" w:hAnsi="Times New Roman"/>
        </w:rPr>
        <w:t xml:space="preserve"> and studies were scored for their use of parametric/statistical methods, non-parametric/machine-learning models, or Bayesian predictive models</w:t>
      </w:r>
      <w:r w:rsidR="006E2B32" w:rsidRPr="00E37E04">
        <w:rPr>
          <w:rFonts w:ascii="Times New Roman" w:hAnsi="Times New Roman"/>
        </w:rPr>
        <w:t xml:space="preserve">. </w:t>
      </w:r>
      <w:r w:rsidR="003B709B">
        <w:rPr>
          <w:rFonts w:ascii="Times New Roman" w:hAnsi="Times New Roman"/>
        </w:rPr>
        <w:t xml:space="preserve">Many studies evaluated multiple SDM algorithms, yielding more than 100 scored scores. </w:t>
      </w:r>
      <w:r w:rsidR="006E2B32" w:rsidRPr="00E37E04">
        <w:rPr>
          <w:rFonts w:ascii="Times New Roman" w:hAnsi="Times New Roman"/>
        </w:rPr>
        <w:t xml:space="preserve">Studies that used unsupervised </w:t>
      </w:r>
      <w:r w:rsidR="003B709B">
        <w:rPr>
          <w:rFonts w:ascii="Times New Roman" w:hAnsi="Times New Roman"/>
        </w:rPr>
        <w:t>modeling routines were scored into a separate category</w:t>
      </w:r>
      <w:r w:rsidR="006E2B32" w:rsidRPr="00E37E04">
        <w:rPr>
          <w:rFonts w:ascii="Times New Roman" w:hAnsi="Times New Roman"/>
        </w:rPr>
        <w:t xml:space="preserve">, </w:t>
      </w:r>
      <w:r w:rsidR="004F6242" w:rsidRPr="00E37E04">
        <w:rPr>
          <w:rFonts w:ascii="Times New Roman" w:hAnsi="Times New Roman"/>
        </w:rPr>
        <w:t xml:space="preserve">because </w:t>
      </w:r>
      <w:r w:rsidR="006E2B32" w:rsidRPr="00E37E04">
        <w:rPr>
          <w:rFonts w:ascii="Times New Roman" w:hAnsi="Times New Roman"/>
        </w:rPr>
        <w:t xml:space="preserve">they cannot be used in </w:t>
      </w:r>
      <w:r w:rsidR="003B709B">
        <w:rPr>
          <w:rFonts w:ascii="Times New Roman" w:hAnsi="Times New Roman"/>
        </w:rPr>
        <w:t>prediction</w:t>
      </w:r>
      <w:r w:rsidR="006E2B32" w:rsidRPr="00E37E04">
        <w:rPr>
          <w:rFonts w:ascii="Times New Roman" w:hAnsi="Times New Roman"/>
        </w:rPr>
        <w:t xml:space="preserve"> tasks.</w:t>
      </w:r>
    </w:p>
    <w:p w14:paraId="0809498A" w14:textId="229EB177" w:rsidR="00816438" w:rsidRPr="00E37E04" w:rsidRDefault="00DC34F1" w:rsidP="00DA1171">
      <w:pPr>
        <w:tabs>
          <w:tab w:val="left" w:pos="7995"/>
        </w:tabs>
        <w:spacing w:after="0" w:line="240" w:lineRule="auto"/>
        <w:rPr>
          <w:rFonts w:ascii="Times New Roman" w:hAnsi="Times New Roman"/>
        </w:rPr>
      </w:pPr>
      <w:r w:rsidRPr="00E37E04">
        <w:rPr>
          <w:rFonts w:ascii="Times New Roman" w:hAnsi="Times New Roman"/>
        </w:rPr>
        <w:tab/>
      </w:r>
    </w:p>
    <w:p w14:paraId="056C0598" w14:textId="149689B7" w:rsidR="000169C8" w:rsidRPr="00E37E04" w:rsidRDefault="000169C8" w:rsidP="00DA1171">
      <w:pPr>
        <w:spacing w:after="0" w:line="240" w:lineRule="auto"/>
        <w:rPr>
          <w:rFonts w:ascii="Times New Roman" w:hAnsi="Times New Roman"/>
          <w:smallCaps/>
          <w:spacing w:val="5"/>
          <w:sz w:val="24"/>
          <w:szCs w:val="24"/>
        </w:rPr>
      </w:pPr>
      <w:r w:rsidRPr="00E37E04">
        <w:rPr>
          <w:rFonts w:ascii="Times New Roman" w:hAnsi="Times New Roman"/>
          <w:sz w:val="24"/>
          <w:szCs w:val="24"/>
        </w:rPr>
        <w:br w:type="page"/>
      </w:r>
    </w:p>
    <w:p w14:paraId="3A5B879E" w14:textId="72E8C6E4" w:rsidR="00BE2A16" w:rsidRPr="00E37E04" w:rsidRDefault="00ED360F" w:rsidP="00DA1171">
      <w:pPr>
        <w:spacing w:after="0" w:line="240" w:lineRule="auto"/>
        <w:rPr>
          <w:rFonts w:ascii="Times New Roman" w:hAnsi="Times New Roman"/>
        </w:rPr>
      </w:pPr>
      <w:r>
        <w:rPr>
          <w:rFonts w:ascii="Times New Roman" w:hAnsi="Times New Roman"/>
          <w:smallCaps/>
          <w:noProof/>
          <w:spacing w:val="5"/>
          <w:sz w:val="24"/>
          <w:szCs w:val="24"/>
        </w:rPr>
        <w:lastRenderedPageBreak/>
        <w:drawing>
          <wp:anchor distT="0" distB="0" distL="114300" distR="114300" simplePos="0" relativeHeight="251662336" behindDoc="0" locked="0" layoutInCell="1" allowOverlap="1" wp14:anchorId="43EF67B6" wp14:editId="529F4958">
            <wp:simplePos x="0" y="0"/>
            <wp:positionH relativeFrom="column">
              <wp:posOffset>882650</wp:posOffset>
            </wp:positionH>
            <wp:positionV relativeFrom="paragraph">
              <wp:posOffset>-426085</wp:posOffset>
            </wp:positionV>
            <wp:extent cx="6006465" cy="7772400"/>
            <wp:effectExtent l="0" t="0" r="0" b="0"/>
            <wp:wrapTight wrapText="bothSides">
              <wp:wrapPolygon edited="0">
                <wp:start x="570" y="11805"/>
                <wp:lineTo x="752" y="11876"/>
                <wp:lineTo x="2214" y="20346"/>
                <wp:lineTo x="3675" y="17240"/>
                <wp:lineTo x="3675" y="17170"/>
                <wp:lineTo x="4315" y="19852"/>
                <wp:lineTo x="6598" y="19852"/>
                <wp:lineTo x="7512" y="20629"/>
                <wp:lineTo x="8060" y="20629"/>
                <wp:lineTo x="8060" y="19852"/>
                <wp:lineTo x="9521" y="19852"/>
                <wp:lineTo x="9521" y="21052"/>
                <wp:lineTo x="15367" y="21052"/>
                <wp:lineTo x="15367" y="20629"/>
                <wp:lineTo x="16829" y="20629"/>
                <wp:lineTo x="16829" y="19852"/>
                <wp:lineTo x="18290" y="19852"/>
                <wp:lineTo x="18290" y="20629"/>
                <wp:lineTo x="19751" y="20629"/>
                <wp:lineTo x="19751" y="19852"/>
                <wp:lineTo x="21304" y="19852"/>
                <wp:lineTo x="21304" y="864"/>
                <wp:lineTo x="5137" y="864"/>
                <wp:lineTo x="3767" y="2629"/>
                <wp:lineTo x="3675" y="2629"/>
                <wp:lineTo x="2214" y="1287"/>
                <wp:lineTo x="752" y="9052"/>
                <wp:lineTo x="570" y="9123"/>
                <wp:lineTo x="570" y="11805"/>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_5.pdf"/>
                    <pic:cNvPicPr/>
                  </pic:nvPicPr>
                  <pic:blipFill>
                    <a:blip r:embed="rId18">
                      <a:extLst>
                        <a:ext uri="{28A0092B-C50C-407E-A947-70E740481C1C}">
                          <a14:useLocalDpi xmlns:a14="http://schemas.microsoft.com/office/drawing/2010/main" val="0"/>
                        </a:ext>
                      </a:extLst>
                    </a:blip>
                    <a:stretch>
                      <a:fillRect/>
                    </a:stretch>
                  </pic:blipFill>
                  <pic:spPr>
                    <a:xfrm rot="5400000">
                      <a:off x="0" y="0"/>
                      <a:ext cx="6006465" cy="7772400"/>
                    </a:xfrm>
                    <a:prstGeom prst="rect">
                      <a:avLst/>
                    </a:prstGeom>
                  </pic:spPr>
                </pic:pic>
              </a:graphicData>
            </a:graphic>
            <wp14:sizeRelH relativeFrom="page">
              <wp14:pctWidth>0</wp14:pctWidth>
            </wp14:sizeRelH>
            <wp14:sizeRelV relativeFrom="page">
              <wp14:pctHeight>0</wp14:pctHeight>
            </wp14:sizeRelV>
          </wp:anchor>
        </w:drawing>
      </w:r>
      <w:r w:rsidR="00BE2A16" w:rsidRPr="00E37E04">
        <w:rPr>
          <w:rFonts w:ascii="Times New Roman" w:hAnsi="Times New Roman"/>
        </w:rPr>
        <w:t xml:space="preserve">Figure 5: </w:t>
      </w:r>
      <w:r w:rsidR="00DC34F1" w:rsidRPr="00E37E04">
        <w:rPr>
          <w:rFonts w:ascii="Times New Roman" w:hAnsi="Times New Roman"/>
        </w:rPr>
        <w:t xml:space="preserve">Plot of the </w:t>
      </w:r>
      <w:r w:rsidR="00BE2A16" w:rsidRPr="00E37E04">
        <w:rPr>
          <w:rFonts w:ascii="Times New Roman" w:hAnsi="Times New Roman"/>
        </w:rPr>
        <w:t xml:space="preserve">Google Cloud </w:t>
      </w:r>
      <w:r w:rsidR="00DC34F1" w:rsidRPr="00E37E04">
        <w:rPr>
          <w:rFonts w:ascii="Times New Roman" w:hAnsi="Times New Roman"/>
        </w:rPr>
        <w:t>e</w:t>
      </w:r>
      <w:r w:rsidR="00BE2A16" w:rsidRPr="00E37E04">
        <w:rPr>
          <w:rFonts w:ascii="Times New Roman" w:hAnsi="Times New Roman"/>
        </w:rPr>
        <w:t xml:space="preserve">ngine </w:t>
      </w:r>
      <w:r w:rsidR="00DC34F1" w:rsidRPr="00E37E04">
        <w:rPr>
          <w:rFonts w:ascii="Times New Roman" w:hAnsi="Times New Roman"/>
        </w:rPr>
        <w:t>c</w:t>
      </w:r>
      <w:r w:rsidR="006675DA">
        <w:rPr>
          <w:rFonts w:ascii="Times New Roman" w:hAnsi="Times New Roman"/>
        </w:rPr>
        <w:t>ustom virtual machine (VM)</w:t>
      </w:r>
      <w:r w:rsidR="003B709B">
        <w:rPr>
          <w:rFonts w:ascii="Times New Roman" w:hAnsi="Times New Roman"/>
        </w:rPr>
        <w:t xml:space="preserve"> </w:t>
      </w:r>
      <w:r w:rsidR="003B709B" w:rsidRPr="00E37E04">
        <w:rPr>
          <w:rFonts w:ascii="Times New Roman" w:hAnsi="Times New Roman"/>
        </w:rPr>
        <w:t>pricing</w:t>
      </w:r>
      <w:r w:rsidR="00BE2A16" w:rsidRPr="00E37E04">
        <w:rPr>
          <w:rFonts w:ascii="Times New Roman" w:hAnsi="Times New Roman"/>
        </w:rPr>
        <w:t xml:space="preserve"> </w:t>
      </w:r>
      <w:r w:rsidR="00DC34F1" w:rsidRPr="00E37E04">
        <w:rPr>
          <w:rFonts w:ascii="Times New Roman" w:hAnsi="Times New Roman"/>
        </w:rPr>
        <w:t>s</w:t>
      </w:r>
      <w:r w:rsidR="006675DA">
        <w:rPr>
          <w:rFonts w:ascii="Times New Roman" w:hAnsi="Times New Roman"/>
        </w:rPr>
        <w:t>cheme, showing</w:t>
      </w:r>
      <w:r w:rsidR="00BE2A16" w:rsidRPr="00E37E04">
        <w:rPr>
          <w:rFonts w:ascii="Times New Roman" w:hAnsi="Times New Roman"/>
        </w:rPr>
        <w:t xml:space="preserve"> </w:t>
      </w:r>
      <w:r w:rsidR="00DC34F1" w:rsidRPr="00E37E04">
        <w:rPr>
          <w:rFonts w:ascii="Times New Roman" w:hAnsi="Times New Roman"/>
        </w:rPr>
        <w:t xml:space="preserve">the </w:t>
      </w:r>
      <w:r w:rsidR="00BE2A16" w:rsidRPr="00E37E04">
        <w:rPr>
          <w:rFonts w:ascii="Times New Roman" w:hAnsi="Times New Roman"/>
        </w:rPr>
        <w:t>price surface faced by consumers of computing utilities</w:t>
      </w:r>
      <w:r w:rsidR="008C17D1" w:rsidRPr="00E37E04">
        <w:rPr>
          <w:rFonts w:ascii="Times New Roman" w:hAnsi="Times New Roman"/>
        </w:rPr>
        <w:t xml:space="preserve"> </w:t>
      </w:r>
      <w:r w:rsidR="00BE2A16" w:rsidRPr="00E37E04">
        <w:rPr>
          <w:rFonts w:ascii="Times New Roman" w:hAnsi="Times New Roman"/>
        </w:rPr>
        <w:t xml:space="preserve">as a function of the </w:t>
      </w:r>
      <w:r w:rsidR="006675DA">
        <w:rPr>
          <w:rFonts w:ascii="Times New Roman" w:hAnsi="Times New Roman"/>
        </w:rPr>
        <w:t>VM</w:t>
      </w:r>
      <w:r w:rsidR="008C17D1" w:rsidRPr="00E37E04">
        <w:rPr>
          <w:rFonts w:ascii="Times New Roman" w:hAnsi="Times New Roman"/>
        </w:rPr>
        <w:t xml:space="preserve"> </w:t>
      </w:r>
      <w:r w:rsidR="00BE2A16" w:rsidRPr="00E37E04">
        <w:rPr>
          <w:rFonts w:ascii="Times New Roman" w:hAnsi="Times New Roman"/>
        </w:rPr>
        <w:t xml:space="preserve">hardware </w:t>
      </w:r>
      <w:r w:rsidR="008C17D1" w:rsidRPr="00E37E04">
        <w:rPr>
          <w:rFonts w:ascii="Times New Roman" w:hAnsi="Times New Roman"/>
        </w:rPr>
        <w:t>configuration</w:t>
      </w:r>
      <w:r w:rsidR="00BE2A16" w:rsidRPr="00E37E04">
        <w:rPr>
          <w:rFonts w:ascii="Times New Roman" w:hAnsi="Times New Roman"/>
        </w:rPr>
        <w:t>.</w:t>
      </w:r>
      <w:r w:rsidR="006675DA">
        <w:rPr>
          <w:rFonts w:ascii="Times New Roman" w:hAnsi="Times New Roman"/>
        </w:rPr>
        <w:t xml:space="preserve"> Number of cores refers to the number of CPU cores dedicated to the VM. Memory refers to the amount of virtual memory dedicated to the VM, measured in gigabytes (GB).</w:t>
      </w:r>
    </w:p>
    <w:p w14:paraId="785155B4" w14:textId="343F13D6" w:rsidR="000169C8" w:rsidRPr="00E37E04" w:rsidRDefault="000169C8" w:rsidP="00DA1171">
      <w:pPr>
        <w:spacing w:after="0" w:line="240" w:lineRule="auto"/>
        <w:rPr>
          <w:rFonts w:ascii="Times New Roman" w:hAnsi="Times New Roman"/>
          <w:smallCaps/>
          <w:spacing w:val="5"/>
          <w:sz w:val="24"/>
          <w:szCs w:val="24"/>
        </w:rPr>
      </w:pPr>
      <w:r w:rsidRPr="00E37E04">
        <w:rPr>
          <w:rFonts w:ascii="Times New Roman" w:hAnsi="Times New Roman"/>
          <w:sz w:val="24"/>
          <w:szCs w:val="24"/>
        </w:rPr>
        <w:br w:type="page"/>
      </w:r>
    </w:p>
    <w:p w14:paraId="0089821C" w14:textId="57D76833" w:rsidR="00801B1D" w:rsidRPr="00E37E04" w:rsidRDefault="005F126D" w:rsidP="00DA1171">
      <w:pPr>
        <w:spacing w:after="0" w:line="240" w:lineRule="auto"/>
        <w:rPr>
          <w:rFonts w:ascii="Times New Roman" w:hAnsi="Times New Roman"/>
        </w:rPr>
      </w:pPr>
      <w:r>
        <w:rPr>
          <w:rFonts w:ascii="Times New Roman" w:hAnsi="Times New Roman"/>
          <w:smallCaps/>
          <w:noProof/>
          <w:spacing w:val="5"/>
          <w:sz w:val="24"/>
          <w:szCs w:val="24"/>
        </w:rPr>
        <w:lastRenderedPageBreak/>
        <w:drawing>
          <wp:anchor distT="0" distB="0" distL="114300" distR="114300" simplePos="0" relativeHeight="251663360" behindDoc="0" locked="0" layoutInCell="1" allowOverlap="1" wp14:anchorId="1EF28A2A" wp14:editId="61E93512">
            <wp:simplePos x="0" y="0"/>
            <wp:positionH relativeFrom="column">
              <wp:posOffset>2286000</wp:posOffset>
            </wp:positionH>
            <wp:positionV relativeFrom="paragraph">
              <wp:posOffset>-685800</wp:posOffset>
            </wp:positionV>
            <wp:extent cx="5715000" cy="739521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6.pdf"/>
                    <pic:cNvPicPr/>
                  </pic:nvPicPr>
                  <pic:blipFill>
                    <a:blip r:embed="rId19">
                      <a:extLst>
                        <a:ext uri="{28A0092B-C50C-407E-A947-70E740481C1C}">
                          <a14:useLocalDpi xmlns:a14="http://schemas.microsoft.com/office/drawing/2010/main" val="0"/>
                        </a:ext>
                      </a:extLst>
                    </a:blip>
                    <a:stretch>
                      <a:fillRect/>
                    </a:stretch>
                  </pic:blipFill>
                  <pic:spPr>
                    <a:xfrm>
                      <a:off x="0" y="0"/>
                      <a:ext cx="5715000" cy="7395210"/>
                    </a:xfrm>
                    <a:prstGeom prst="rect">
                      <a:avLst/>
                    </a:prstGeom>
                  </pic:spPr>
                </pic:pic>
              </a:graphicData>
            </a:graphic>
            <wp14:sizeRelH relativeFrom="page">
              <wp14:pctWidth>0</wp14:pctWidth>
            </wp14:sizeRelH>
            <wp14:sizeRelV relativeFrom="page">
              <wp14:pctHeight>0</wp14:pctHeight>
            </wp14:sizeRelV>
          </wp:anchor>
        </w:drawing>
      </w:r>
      <w:r w:rsidR="00801B1D" w:rsidRPr="00E37E04">
        <w:rPr>
          <w:rFonts w:ascii="Times New Roman" w:hAnsi="Times New Roman"/>
        </w:rPr>
        <w:t xml:space="preserve">Figure 6: </w:t>
      </w:r>
      <w:r w:rsidR="008C17D1" w:rsidRPr="00E37E04">
        <w:rPr>
          <w:rFonts w:ascii="Times New Roman" w:hAnsi="Times New Roman"/>
        </w:rPr>
        <w:t xml:space="preserve">This </w:t>
      </w:r>
      <w:ins w:id="85" w:author="Jack W Williams" w:date="2017-02-25T21:23:00Z">
        <w:r w:rsidR="008C17D1" w:rsidRPr="00E37E04">
          <w:rPr>
            <w:rFonts w:ascii="Times New Roman" w:hAnsi="Times New Roman"/>
          </w:rPr>
          <w:t>f</w:t>
        </w:r>
      </w:ins>
      <w:r w:rsidR="00801B1D" w:rsidRPr="00E37E04">
        <w:rPr>
          <w:rFonts w:ascii="Times New Roman" w:hAnsi="Times New Roman"/>
        </w:rPr>
        <w:t xml:space="preserve">lowchart </w:t>
      </w:r>
      <w:r w:rsidR="006675DA" w:rsidRPr="00E37E04">
        <w:rPr>
          <w:rFonts w:ascii="Times New Roman" w:hAnsi="Times New Roman"/>
        </w:rPr>
        <w:t>illustrates</w:t>
      </w:r>
      <w:r w:rsidR="00801B1D" w:rsidRPr="00E37E04">
        <w:rPr>
          <w:rFonts w:ascii="Times New Roman" w:hAnsi="Times New Roman"/>
        </w:rPr>
        <w:t xml:space="preserve"> the four-step process of optimizing the data-hardware configuration for an SDM.</w:t>
      </w:r>
      <w:r w:rsidR="006675DA">
        <w:rPr>
          <w:rFonts w:ascii="Times New Roman" w:hAnsi="Times New Roman"/>
        </w:rPr>
        <w:t xml:space="preserve"> First, the configuration of training examples and environmental covariates that maximizes model accuracy is selected from a set of candidate configurations. Second, using the runtime model, the execution time of that model run is predicted on a set of candidate hardware configurations, limited to VM instance types allowed on the Google Cloud Engine. Third, complete linkage hierarchical clustering was performed on three axes: run time, run cost, and standard deviation of the prediction posterior. The theoretical optimal hardware configuration would involve no time, no cost, and no uncertainty; therefore, the cluster whose multidimensional center is closest to the origin (0,0,0), is selected as the optimal set of hardware configurations.</w:t>
      </w:r>
    </w:p>
    <w:p w14:paraId="5439420A" w14:textId="016697BA" w:rsidR="000169C8" w:rsidRPr="00E37E04" w:rsidRDefault="000169C8" w:rsidP="00DA1171">
      <w:pPr>
        <w:spacing w:after="0" w:line="240" w:lineRule="auto"/>
        <w:rPr>
          <w:rFonts w:ascii="Times New Roman" w:hAnsi="Times New Roman"/>
          <w:smallCaps/>
          <w:spacing w:val="5"/>
          <w:sz w:val="24"/>
          <w:szCs w:val="24"/>
        </w:rPr>
      </w:pPr>
      <w:r w:rsidRPr="00E37E04">
        <w:rPr>
          <w:rFonts w:ascii="Times New Roman" w:hAnsi="Times New Roman"/>
          <w:sz w:val="24"/>
          <w:szCs w:val="24"/>
        </w:rPr>
        <w:br w:type="page"/>
      </w:r>
    </w:p>
    <w:p w14:paraId="434B87A8" w14:textId="1221D13D" w:rsidR="00F53A2B" w:rsidRPr="00E37E04" w:rsidRDefault="005F126D" w:rsidP="00DA1171">
      <w:pPr>
        <w:spacing w:after="0" w:line="240" w:lineRule="auto"/>
        <w:rPr>
          <w:rFonts w:ascii="Times New Roman" w:hAnsi="Times New Roman"/>
        </w:rPr>
      </w:pPr>
      <w:r>
        <w:rPr>
          <w:rFonts w:ascii="Times New Roman" w:hAnsi="Times New Roman"/>
          <w:smallCaps/>
          <w:noProof/>
          <w:spacing w:val="5"/>
          <w:sz w:val="24"/>
          <w:szCs w:val="24"/>
        </w:rPr>
        <w:lastRenderedPageBreak/>
        <w:drawing>
          <wp:anchor distT="0" distB="0" distL="114300" distR="114300" simplePos="0" relativeHeight="251664384" behindDoc="0" locked="0" layoutInCell="1" allowOverlap="1" wp14:anchorId="72F928D3" wp14:editId="2F81C329">
            <wp:simplePos x="0" y="0"/>
            <wp:positionH relativeFrom="column">
              <wp:posOffset>2514600</wp:posOffset>
            </wp:positionH>
            <wp:positionV relativeFrom="paragraph">
              <wp:posOffset>-685800</wp:posOffset>
            </wp:positionV>
            <wp:extent cx="5486400" cy="70993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7.pdf"/>
                    <pic:cNvPicPr/>
                  </pic:nvPicPr>
                  <pic:blipFill>
                    <a:blip r:embed="rId20">
                      <a:extLst>
                        <a:ext uri="{28A0092B-C50C-407E-A947-70E740481C1C}">
                          <a14:useLocalDpi xmlns:a14="http://schemas.microsoft.com/office/drawing/2010/main" val="0"/>
                        </a:ext>
                      </a:extLst>
                    </a:blip>
                    <a:stretch>
                      <a:fillRect/>
                    </a:stretch>
                  </pic:blipFill>
                  <pic:spPr>
                    <a:xfrm>
                      <a:off x="0" y="0"/>
                      <a:ext cx="5486400" cy="7099300"/>
                    </a:xfrm>
                    <a:prstGeom prst="rect">
                      <a:avLst/>
                    </a:prstGeom>
                  </pic:spPr>
                </pic:pic>
              </a:graphicData>
            </a:graphic>
            <wp14:sizeRelH relativeFrom="page">
              <wp14:pctWidth>0</wp14:pctWidth>
            </wp14:sizeRelH>
            <wp14:sizeRelV relativeFrom="page">
              <wp14:pctHeight>0</wp14:pctHeight>
            </wp14:sizeRelV>
          </wp:anchor>
        </w:drawing>
      </w:r>
      <w:r w:rsidR="00F53A2B" w:rsidRPr="00E37E04">
        <w:rPr>
          <w:rFonts w:ascii="Times New Roman" w:hAnsi="Times New Roman"/>
        </w:rPr>
        <w:t xml:space="preserve">Figure 7: Plots </w:t>
      </w:r>
      <w:r w:rsidR="00721AF0" w:rsidRPr="00E37E04">
        <w:rPr>
          <w:rFonts w:ascii="Times New Roman" w:hAnsi="Times New Roman"/>
        </w:rPr>
        <w:t xml:space="preserve">of </w:t>
      </w:r>
      <w:r w:rsidR="00F53A2B" w:rsidRPr="00E37E04">
        <w:rPr>
          <w:rFonts w:ascii="Times New Roman" w:hAnsi="Times New Roman"/>
        </w:rPr>
        <w:t xml:space="preserve">observed SDM runtime against the predicted SDM runtime for </w:t>
      </w:r>
      <w:r w:rsidR="00721AF0" w:rsidRPr="00E37E04">
        <w:rPr>
          <w:rFonts w:ascii="Times New Roman" w:hAnsi="Times New Roman"/>
        </w:rPr>
        <w:t>four species distribution models (GBM-BRT, MARS, GAM, RF) and</w:t>
      </w:r>
      <w:r w:rsidR="00F53A2B" w:rsidRPr="00E37E04">
        <w:rPr>
          <w:rFonts w:ascii="Times New Roman" w:hAnsi="Times New Roman"/>
        </w:rPr>
        <w:t xml:space="preserve"> the holdout testing set</w:t>
      </w:r>
      <w:r w:rsidR="00871AFA">
        <w:rPr>
          <w:rFonts w:ascii="Times New Roman" w:hAnsi="Times New Roman"/>
        </w:rPr>
        <w:t xml:space="preserve"> of observed runtime</w:t>
      </w:r>
      <w:r w:rsidR="00F53A2B" w:rsidRPr="00E37E04">
        <w:rPr>
          <w:rFonts w:ascii="Times New Roman" w:hAnsi="Times New Roman"/>
        </w:rPr>
        <w:t xml:space="preserve">. </w:t>
      </w:r>
      <w:r w:rsidR="00721AF0" w:rsidRPr="00E37E04">
        <w:rPr>
          <w:rFonts w:ascii="Times New Roman" w:hAnsi="Times New Roman"/>
        </w:rPr>
        <w:t>R</w:t>
      </w:r>
      <w:r w:rsidR="00721AF0" w:rsidRPr="006675DA">
        <w:rPr>
          <w:rFonts w:ascii="Times New Roman" w:hAnsi="Times New Roman"/>
          <w:vertAlign w:val="superscript"/>
        </w:rPr>
        <w:t>2</w:t>
      </w:r>
      <w:r w:rsidR="00721AF0" w:rsidRPr="00E37E04">
        <w:rPr>
          <w:rFonts w:ascii="Times New Roman" w:hAnsi="Times New Roman"/>
        </w:rPr>
        <w:t xml:space="preserve"> values indicate the percent variance explained by each runtime model</w:t>
      </w:r>
      <w:r w:rsidR="003E1585" w:rsidRPr="00E37E04">
        <w:rPr>
          <w:rFonts w:ascii="Times New Roman" w:hAnsi="Times New Roman"/>
        </w:rPr>
        <w:t xml:space="preserve">, </w:t>
      </w:r>
      <w:r w:rsidR="00871AFA">
        <w:rPr>
          <w:rFonts w:ascii="Times New Roman" w:hAnsi="Times New Roman"/>
        </w:rPr>
        <w:t>as calculated by the correlation between predicted and observed values</w:t>
      </w:r>
      <w:r w:rsidR="00721AF0" w:rsidRPr="00E37E04">
        <w:rPr>
          <w:rFonts w:ascii="Times New Roman" w:hAnsi="Times New Roman"/>
        </w:rPr>
        <w:t>. The b</w:t>
      </w:r>
      <w:r w:rsidR="00F53A2B" w:rsidRPr="00E37E04">
        <w:rPr>
          <w:rFonts w:ascii="Times New Roman" w:hAnsi="Times New Roman"/>
        </w:rPr>
        <w:t xml:space="preserve">lack line shows the </w:t>
      </w:r>
      <w:r w:rsidR="006A7905" w:rsidRPr="00E37E04">
        <w:rPr>
          <w:rFonts w:ascii="Times New Roman" w:hAnsi="Times New Roman"/>
        </w:rPr>
        <w:t xml:space="preserve">y=x line expected </w:t>
      </w:r>
      <w:r w:rsidR="00721AF0" w:rsidRPr="00E37E04">
        <w:rPr>
          <w:rFonts w:ascii="Times New Roman" w:hAnsi="Times New Roman"/>
        </w:rPr>
        <w:t xml:space="preserve">for </w:t>
      </w:r>
      <w:r w:rsidR="006A7905" w:rsidRPr="00E37E04">
        <w:rPr>
          <w:rFonts w:ascii="Times New Roman" w:hAnsi="Times New Roman"/>
        </w:rPr>
        <w:t xml:space="preserve">a perfectly-predictive model. </w:t>
      </w:r>
      <w:r w:rsidR="00721AF0" w:rsidRPr="00E37E04">
        <w:rPr>
          <w:rFonts w:ascii="Times New Roman" w:hAnsi="Times New Roman"/>
        </w:rPr>
        <w:t xml:space="preserve">All plots are displayed on </w:t>
      </w:r>
      <w:r w:rsidR="006A7905" w:rsidRPr="00E37E04">
        <w:rPr>
          <w:rFonts w:ascii="Times New Roman" w:hAnsi="Times New Roman"/>
        </w:rPr>
        <w:t>logarithmic axes.</w:t>
      </w:r>
    </w:p>
    <w:p w14:paraId="36792C46" w14:textId="088930CD" w:rsidR="000169C8" w:rsidRPr="00E37E04" w:rsidRDefault="000169C8" w:rsidP="00DA1171">
      <w:pPr>
        <w:spacing w:after="0" w:line="240" w:lineRule="auto"/>
        <w:rPr>
          <w:rFonts w:ascii="Times New Roman" w:hAnsi="Times New Roman"/>
          <w:smallCaps/>
          <w:spacing w:val="5"/>
          <w:sz w:val="24"/>
          <w:szCs w:val="24"/>
        </w:rPr>
      </w:pPr>
      <w:r w:rsidRPr="00E37E04">
        <w:rPr>
          <w:rFonts w:ascii="Times New Roman" w:hAnsi="Times New Roman"/>
          <w:sz w:val="24"/>
          <w:szCs w:val="24"/>
        </w:rPr>
        <w:br w:type="page"/>
      </w:r>
    </w:p>
    <w:p w14:paraId="4442D670" w14:textId="1AC90635" w:rsidR="00CD6B9D" w:rsidRPr="00E37E04" w:rsidRDefault="005F126D" w:rsidP="00DA1171">
      <w:pPr>
        <w:spacing w:after="0" w:line="240" w:lineRule="auto"/>
        <w:rPr>
          <w:rFonts w:ascii="Times New Roman" w:hAnsi="Times New Roman"/>
        </w:rPr>
      </w:pPr>
      <w:r>
        <w:rPr>
          <w:rFonts w:ascii="Times New Roman" w:hAnsi="Times New Roman"/>
          <w:smallCaps/>
          <w:noProof/>
          <w:spacing w:val="5"/>
          <w:sz w:val="24"/>
          <w:szCs w:val="24"/>
        </w:rPr>
        <w:lastRenderedPageBreak/>
        <w:drawing>
          <wp:anchor distT="0" distB="0" distL="114300" distR="114300" simplePos="0" relativeHeight="251665408" behindDoc="0" locked="0" layoutInCell="1" allowOverlap="1" wp14:anchorId="43D29021" wp14:editId="32766549">
            <wp:simplePos x="0" y="0"/>
            <wp:positionH relativeFrom="column">
              <wp:posOffset>2514600</wp:posOffset>
            </wp:positionH>
            <wp:positionV relativeFrom="paragraph">
              <wp:posOffset>-457200</wp:posOffset>
            </wp:positionV>
            <wp:extent cx="5486400" cy="70993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8.pdf"/>
                    <pic:cNvPicPr/>
                  </pic:nvPicPr>
                  <pic:blipFill>
                    <a:blip r:embed="rId21">
                      <a:extLst>
                        <a:ext uri="{28A0092B-C50C-407E-A947-70E740481C1C}">
                          <a14:useLocalDpi xmlns:a14="http://schemas.microsoft.com/office/drawing/2010/main" val="0"/>
                        </a:ext>
                      </a:extLst>
                    </a:blip>
                    <a:stretch>
                      <a:fillRect/>
                    </a:stretch>
                  </pic:blipFill>
                  <pic:spPr>
                    <a:xfrm>
                      <a:off x="0" y="0"/>
                      <a:ext cx="5486400" cy="7099300"/>
                    </a:xfrm>
                    <a:prstGeom prst="rect">
                      <a:avLst/>
                    </a:prstGeom>
                  </pic:spPr>
                </pic:pic>
              </a:graphicData>
            </a:graphic>
            <wp14:sizeRelH relativeFrom="page">
              <wp14:pctWidth>0</wp14:pctWidth>
            </wp14:sizeRelH>
            <wp14:sizeRelV relativeFrom="page">
              <wp14:pctHeight>0</wp14:pctHeight>
            </wp14:sizeRelV>
          </wp:anchor>
        </w:drawing>
      </w:r>
      <w:r w:rsidR="00CD6B9D" w:rsidRPr="00E37E04">
        <w:rPr>
          <w:rFonts w:ascii="Times New Roman" w:hAnsi="Times New Roman"/>
        </w:rPr>
        <w:t xml:space="preserve">Figure 8: Plots </w:t>
      </w:r>
      <w:r w:rsidR="00355B1B" w:rsidRPr="00E37E04">
        <w:rPr>
          <w:rFonts w:ascii="Times New Roman" w:hAnsi="Times New Roman"/>
        </w:rPr>
        <w:t xml:space="preserve">of </w:t>
      </w:r>
      <w:r w:rsidR="00CD6B9D" w:rsidRPr="00E37E04">
        <w:rPr>
          <w:rFonts w:ascii="Times New Roman" w:hAnsi="Times New Roman"/>
        </w:rPr>
        <w:t>expected SDM accuracy, measured by the AUC statistic, against the</w:t>
      </w:r>
      <w:r w:rsidR="00355B1B" w:rsidRPr="00E37E04">
        <w:rPr>
          <w:rFonts w:ascii="Times New Roman" w:hAnsi="Times New Roman"/>
        </w:rPr>
        <w:t xml:space="preserve"> AUC</w:t>
      </w:r>
      <w:r w:rsidR="00CD6B9D" w:rsidRPr="00E37E04">
        <w:rPr>
          <w:rFonts w:ascii="Times New Roman" w:hAnsi="Times New Roman"/>
        </w:rPr>
        <w:t xml:space="preserve"> predicted </w:t>
      </w:r>
      <w:r w:rsidR="00355B1B" w:rsidRPr="00E37E04">
        <w:rPr>
          <w:rFonts w:ascii="Times New Roman" w:hAnsi="Times New Roman"/>
        </w:rPr>
        <w:t>by the accuracy model</w:t>
      </w:r>
      <w:r w:rsidR="00CD6B9D" w:rsidRPr="00E37E04">
        <w:rPr>
          <w:rFonts w:ascii="Times New Roman" w:hAnsi="Times New Roman"/>
        </w:rPr>
        <w:t xml:space="preserve">. </w:t>
      </w:r>
      <w:r w:rsidR="00355B1B" w:rsidRPr="00E37E04">
        <w:rPr>
          <w:rFonts w:ascii="Times New Roman" w:hAnsi="Times New Roman"/>
        </w:rPr>
        <w:t>Figure design follows that of Figure 7</w:t>
      </w:r>
      <w:r w:rsidR="00CD6B9D" w:rsidRPr="00E37E04">
        <w:rPr>
          <w:rFonts w:ascii="Times New Roman" w:hAnsi="Times New Roman"/>
        </w:rPr>
        <w:t xml:space="preserve">. </w:t>
      </w:r>
    </w:p>
    <w:p w14:paraId="787A2B78" w14:textId="016BAC98" w:rsidR="000169C8" w:rsidRPr="00E37E04" w:rsidRDefault="000169C8" w:rsidP="00DA1171">
      <w:pPr>
        <w:spacing w:after="0" w:line="240" w:lineRule="auto"/>
        <w:rPr>
          <w:rFonts w:ascii="Times New Roman" w:hAnsi="Times New Roman"/>
          <w:smallCaps/>
          <w:spacing w:val="5"/>
          <w:sz w:val="24"/>
          <w:szCs w:val="24"/>
        </w:rPr>
      </w:pPr>
      <w:r w:rsidRPr="00E37E04">
        <w:rPr>
          <w:rFonts w:ascii="Times New Roman" w:hAnsi="Times New Roman"/>
          <w:sz w:val="24"/>
          <w:szCs w:val="24"/>
        </w:rPr>
        <w:br w:type="page"/>
      </w:r>
    </w:p>
    <w:p w14:paraId="6A261AC9" w14:textId="51175375" w:rsidR="000169C8" w:rsidRPr="00E37E04" w:rsidRDefault="005F126D" w:rsidP="00DA1171">
      <w:pPr>
        <w:spacing w:after="0" w:line="240" w:lineRule="auto"/>
        <w:rPr>
          <w:rFonts w:ascii="Times New Roman" w:hAnsi="Times New Roman"/>
          <w:smallCaps/>
          <w:spacing w:val="5"/>
          <w:sz w:val="24"/>
          <w:szCs w:val="24"/>
        </w:rPr>
      </w:pPr>
      <w:r>
        <w:rPr>
          <w:rFonts w:ascii="Times New Roman" w:hAnsi="Times New Roman"/>
          <w:smallCaps/>
          <w:noProof/>
          <w:spacing w:val="5"/>
          <w:sz w:val="24"/>
          <w:szCs w:val="24"/>
        </w:rPr>
        <w:lastRenderedPageBreak/>
        <w:drawing>
          <wp:anchor distT="0" distB="0" distL="114300" distR="114300" simplePos="0" relativeHeight="251666432" behindDoc="0" locked="0" layoutInCell="1" allowOverlap="1" wp14:anchorId="345B6DB6" wp14:editId="58FD1BDA">
            <wp:simplePos x="0" y="0"/>
            <wp:positionH relativeFrom="column">
              <wp:posOffset>-457835</wp:posOffset>
            </wp:positionH>
            <wp:positionV relativeFrom="paragraph">
              <wp:posOffset>-556260</wp:posOffset>
            </wp:positionV>
            <wp:extent cx="5727065" cy="695642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9.pdf"/>
                    <pic:cNvPicPr/>
                  </pic:nvPicPr>
                  <pic:blipFill>
                    <a:blip r:embed="rId22">
                      <a:extLst>
                        <a:ext uri="{28A0092B-C50C-407E-A947-70E740481C1C}">
                          <a14:useLocalDpi xmlns:a14="http://schemas.microsoft.com/office/drawing/2010/main" val="0"/>
                        </a:ext>
                      </a:extLst>
                    </a:blip>
                    <a:stretch>
                      <a:fillRect/>
                    </a:stretch>
                  </pic:blipFill>
                  <pic:spPr>
                    <a:xfrm>
                      <a:off x="0" y="0"/>
                      <a:ext cx="5727065" cy="6956425"/>
                    </a:xfrm>
                    <a:prstGeom prst="rect">
                      <a:avLst/>
                    </a:prstGeom>
                  </pic:spPr>
                </pic:pic>
              </a:graphicData>
            </a:graphic>
            <wp14:sizeRelH relativeFrom="page">
              <wp14:pctWidth>0</wp14:pctWidth>
            </wp14:sizeRelH>
            <wp14:sizeRelV relativeFrom="page">
              <wp14:pctHeight>0</wp14:pctHeight>
            </wp14:sizeRelV>
          </wp:anchor>
        </w:drawing>
      </w:r>
      <w:r w:rsidR="00E53C24" w:rsidRPr="00E37E04">
        <w:rPr>
          <w:rFonts w:ascii="Times New Roman" w:hAnsi="Times New Roman"/>
        </w:rPr>
        <w:t xml:space="preserve">Figure 9: </w:t>
      </w:r>
      <w:r w:rsidR="00DD762A" w:rsidRPr="00E37E04">
        <w:rPr>
          <w:rFonts w:ascii="Times New Roman" w:hAnsi="Times New Roman"/>
        </w:rPr>
        <w:t xml:space="preserve">Plot of </w:t>
      </w:r>
      <w:r w:rsidR="00E53C24" w:rsidRPr="00E37E04">
        <w:rPr>
          <w:rFonts w:ascii="Times New Roman" w:hAnsi="Times New Roman"/>
        </w:rPr>
        <w:t>the optimal hardware configuration</w:t>
      </w:r>
      <w:r w:rsidR="00DD762A" w:rsidRPr="00E37E04">
        <w:rPr>
          <w:rFonts w:ascii="Times New Roman" w:hAnsi="Times New Roman"/>
        </w:rPr>
        <w:t>, based on</w:t>
      </w:r>
      <w:r w:rsidR="00E53C24" w:rsidRPr="00E37E04">
        <w:rPr>
          <w:rFonts w:ascii="Times New Roman" w:hAnsi="Times New Roman"/>
        </w:rPr>
        <w:t xml:space="preserve"> the accuracy-maximizing experiment</w:t>
      </w:r>
      <w:r w:rsidR="00DD762A" w:rsidRPr="00E37E04">
        <w:rPr>
          <w:rFonts w:ascii="Times New Roman" w:hAnsi="Times New Roman"/>
        </w:rPr>
        <w:t>s,</w:t>
      </w:r>
      <w:r w:rsidR="00E53C24" w:rsidRPr="00E37E04">
        <w:rPr>
          <w:rFonts w:ascii="Times New Roman" w:hAnsi="Times New Roman"/>
        </w:rPr>
        <w:t xml:space="preserve"> for each SDM type. </w:t>
      </w:r>
      <w:r w:rsidR="00B45976" w:rsidRPr="00E37E04">
        <w:rPr>
          <w:rFonts w:ascii="Times New Roman" w:hAnsi="Times New Roman"/>
        </w:rPr>
        <w:t xml:space="preserve"> </w:t>
      </w:r>
      <w:r w:rsidR="00440CF8">
        <w:rPr>
          <w:rFonts w:ascii="Times New Roman" w:hAnsi="Times New Roman"/>
        </w:rPr>
        <w:t>Note that the findings from the MARS models are peculiar, and should be interpreted with caution.</w:t>
      </w:r>
      <w:r w:rsidR="000169C8" w:rsidRPr="00E37E04">
        <w:rPr>
          <w:rFonts w:ascii="Times New Roman" w:hAnsi="Times New Roman"/>
          <w:sz w:val="24"/>
          <w:szCs w:val="24"/>
        </w:rPr>
        <w:br w:type="page"/>
      </w:r>
    </w:p>
    <w:p w14:paraId="7E7C864B" w14:textId="46B15E25" w:rsidR="00B0016A" w:rsidRPr="00E37E04" w:rsidRDefault="00790EE2" w:rsidP="00DA1171">
      <w:pPr>
        <w:spacing w:after="0" w:line="240" w:lineRule="auto"/>
        <w:rPr>
          <w:rFonts w:ascii="Times New Roman" w:hAnsi="Times New Roman"/>
        </w:rPr>
      </w:pPr>
      <w:r>
        <w:rPr>
          <w:rFonts w:ascii="Times New Roman" w:hAnsi="Times New Roman"/>
          <w:smallCaps/>
          <w:noProof/>
          <w:spacing w:val="5"/>
          <w:sz w:val="24"/>
          <w:szCs w:val="24"/>
        </w:rPr>
        <w:lastRenderedPageBreak/>
        <w:drawing>
          <wp:anchor distT="0" distB="0" distL="114300" distR="114300" simplePos="0" relativeHeight="251667456" behindDoc="0" locked="0" layoutInCell="1" allowOverlap="1" wp14:anchorId="46419AA9" wp14:editId="2FEBC634">
            <wp:simplePos x="0" y="0"/>
            <wp:positionH relativeFrom="column">
              <wp:posOffset>2286000</wp:posOffset>
            </wp:positionH>
            <wp:positionV relativeFrom="paragraph">
              <wp:posOffset>-753745</wp:posOffset>
            </wp:positionV>
            <wp:extent cx="5715000" cy="739457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0.pdf"/>
                    <pic:cNvPicPr/>
                  </pic:nvPicPr>
                  <pic:blipFill>
                    <a:blip r:embed="rId23">
                      <a:extLst>
                        <a:ext uri="{28A0092B-C50C-407E-A947-70E740481C1C}">
                          <a14:useLocalDpi xmlns:a14="http://schemas.microsoft.com/office/drawing/2010/main" val="0"/>
                        </a:ext>
                      </a:extLst>
                    </a:blip>
                    <a:stretch>
                      <a:fillRect/>
                    </a:stretch>
                  </pic:blipFill>
                  <pic:spPr>
                    <a:xfrm>
                      <a:off x="0" y="0"/>
                      <a:ext cx="5715000" cy="7394575"/>
                    </a:xfrm>
                    <a:prstGeom prst="rect">
                      <a:avLst/>
                    </a:prstGeom>
                  </pic:spPr>
                </pic:pic>
              </a:graphicData>
            </a:graphic>
            <wp14:sizeRelH relativeFrom="page">
              <wp14:pctWidth>0</wp14:pctWidth>
            </wp14:sizeRelH>
            <wp14:sizeRelV relativeFrom="page">
              <wp14:pctHeight>0</wp14:pctHeight>
            </wp14:sizeRelV>
          </wp:anchor>
        </w:drawing>
      </w:r>
      <w:r w:rsidR="00B0016A" w:rsidRPr="00E37E04">
        <w:rPr>
          <w:rFonts w:ascii="Times New Roman" w:hAnsi="Times New Roman"/>
        </w:rPr>
        <w:t xml:space="preserve">Figure 10: </w:t>
      </w:r>
      <w:r w:rsidR="00DD762A" w:rsidRPr="00E37E04">
        <w:rPr>
          <w:rFonts w:ascii="Times New Roman" w:hAnsi="Times New Roman"/>
        </w:rPr>
        <w:t>This contour plot s</w:t>
      </w:r>
      <w:r w:rsidR="00B0016A" w:rsidRPr="00E37E04">
        <w:rPr>
          <w:rFonts w:ascii="Times New Roman" w:hAnsi="Times New Roman"/>
        </w:rPr>
        <w:t xml:space="preserve">hows </w:t>
      </w:r>
      <w:r w:rsidR="00DD762A" w:rsidRPr="00E37E04">
        <w:rPr>
          <w:rFonts w:ascii="Times New Roman" w:hAnsi="Times New Roman"/>
        </w:rPr>
        <w:t xml:space="preserve">for each SDM algorithm </w:t>
      </w:r>
      <w:r w:rsidR="00B0016A" w:rsidRPr="00E37E04">
        <w:rPr>
          <w:rFonts w:ascii="Times New Roman" w:hAnsi="Times New Roman"/>
        </w:rPr>
        <w:t>the accuracy substitution rate as a function of training dataset volume</w:t>
      </w:r>
      <w:r w:rsidR="00DD762A" w:rsidRPr="00E37E04">
        <w:rPr>
          <w:rFonts w:ascii="Times New Roman" w:hAnsi="Times New Roman"/>
        </w:rPr>
        <w:t xml:space="preserve"> and number of covariates</w:t>
      </w:r>
      <w:r w:rsidR="00B0016A" w:rsidRPr="00E37E04">
        <w:rPr>
          <w:rFonts w:ascii="Times New Roman" w:hAnsi="Times New Roman"/>
        </w:rPr>
        <w:t xml:space="preserve">. </w:t>
      </w:r>
      <w:r w:rsidR="00871AFA">
        <w:rPr>
          <w:rFonts w:ascii="Times New Roman" w:hAnsi="Times New Roman"/>
        </w:rPr>
        <w:t xml:space="preserve">The substitution rate shows the relative tradeoff between number of training examples and number of covariates required to maintain a given accuracy. </w:t>
      </w:r>
      <w:r w:rsidR="00B0016A" w:rsidRPr="00E37E04">
        <w:rPr>
          <w:rFonts w:ascii="Times New Roman" w:hAnsi="Times New Roman"/>
        </w:rPr>
        <w:t xml:space="preserve">Contour interval is 0.01 AUC. </w:t>
      </w:r>
      <w:r w:rsidR="00DD762A" w:rsidRPr="00E37E04">
        <w:rPr>
          <w:rFonts w:ascii="Times New Roman" w:hAnsi="Times New Roman"/>
        </w:rPr>
        <w:t xml:space="preserve"> AUC values of 1 indicate a perfect goodness of fit, while an AUC of 0.5 indicate a fit between model and data no better than random.  For GBM-RT, MARS, and GAM, AUC is insensitive to training dataset volume</w:t>
      </w:r>
      <w:r w:rsidR="00E34EBA" w:rsidRPr="00E37E04">
        <w:rPr>
          <w:rFonts w:ascii="Times New Roman" w:hAnsi="Times New Roman"/>
        </w:rPr>
        <w:t>s</w:t>
      </w:r>
      <w:r w:rsidR="00DD762A" w:rsidRPr="00E37E04">
        <w:rPr>
          <w:rFonts w:ascii="Times New Roman" w:hAnsi="Times New Roman"/>
        </w:rPr>
        <w:t xml:space="preserve"> above 2500 </w:t>
      </w:r>
      <w:r w:rsidR="00E34EBA" w:rsidRPr="00E37E04">
        <w:rPr>
          <w:rFonts w:ascii="Times New Roman" w:hAnsi="Times New Roman"/>
        </w:rPr>
        <w:t>samples, while AUC continues to improve with increasing training set size for RF.</w:t>
      </w:r>
    </w:p>
    <w:p w14:paraId="3F454295" w14:textId="54B88ACB" w:rsidR="000169C8" w:rsidRPr="00E37E04" w:rsidRDefault="000169C8" w:rsidP="00DA1171">
      <w:pPr>
        <w:spacing w:after="0" w:line="240" w:lineRule="auto"/>
        <w:rPr>
          <w:rFonts w:ascii="Times New Roman" w:hAnsi="Times New Roman"/>
          <w:smallCaps/>
          <w:spacing w:val="5"/>
          <w:sz w:val="24"/>
          <w:szCs w:val="24"/>
        </w:rPr>
      </w:pPr>
      <w:r w:rsidRPr="00E37E04">
        <w:rPr>
          <w:rFonts w:ascii="Times New Roman" w:hAnsi="Times New Roman"/>
          <w:sz w:val="24"/>
          <w:szCs w:val="24"/>
        </w:rPr>
        <w:br w:type="page"/>
      </w:r>
    </w:p>
    <w:p w14:paraId="2E90D12D" w14:textId="75037E47" w:rsidR="002941E6" w:rsidRPr="00E37E04" w:rsidRDefault="00790EE2" w:rsidP="00DA1171">
      <w:pPr>
        <w:spacing w:after="0" w:line="240" w:lineRule="auto"/>
        <w:rPr>
          <w:rFonts w:ascii="Times New Roman" w:hAnsi="Times New Roman"/>
        </w:rPr>
      </w:pPr>
      <w:r>
        <w:rPr>
          <w:rFonts w:ascii="Times New Roman" w:hAnsi="Times New Roman"/>
          <w:smallCaps/>
          <w:noProof/>
          <w:spacing w:val="5"/>
          <w:sz w:val="24"/>
          <w:szCs w:val="24"/>
        </w:rPr>
        <w:lastRenderedPageBreak/>
        <w:drawing>
          <wp:anchor distT="0" distB="0" distL="114300" distR="114300" simplePos="0" relativeHeight="251668480" behindDoc="0" locked="0" layoutInCell="1" allowOverlap="1" wp14:anchorId="6EAA30A0" wp14:editId="3DE49F80">
            <wp:simplePos x="0" y="0"/>
            <wp:positionH relativeFrom="column">
              <wp:posOffset>-457200</wp:posOffset>
            </wp:positionH>
            <wp:positionV relativeFrom="paragraph">
              <wp:posOffset>-686435</wp:posOffset>
            </wp:positionV>
            <wp:extent cx="5715000" cy="739457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1.pdf"/>
                    <pic:cNvPicPr/>
                  </pic:nvPicPr>
                  <pic:blipFill>
                    <a:blip r:embed="rId24">
                      <a:extLst>
                        <a:ext uri="{28A0092B-C50C-407E-A947-70E740481C1C}">
                          <a14:useLocalDpi xmlns:a14="http://schemas.microsoft.com/office/drawing/2010/main" val="0"/>
                        </a:ext>
                      </a:extLst>
                    </a:blip>
                    <a:stretch>
                      <a:fillRect/>
                    </a:stretch>
                  </pic:blipFill>
                  <pic:spPr>
                    <a:xfrm>
                      <a:off x="0" y="0"/>
                      <a:ext cx="5715000" cy="7394575"/>
                    </a:xfrm>
                    <a:prstGeom prst="rect">
                      <a:avLst/>
                    </a:prstGeom>
                  </pic:spPr>
                </pic:pic>
              </a:graphicData>
            </a:graphic>
            <wp14:sizeRelH relativeFrom="page">
              <wp14:pctWidth>0</wp14:pctWidth>
            </wp14:sizeRelH>
            <wp14:sizeRelV relativeFrom="page">
              <wp14:pctHeight>0</wp14:pctHeight>
            </wp14:sizeRelV>
          </wp:anchor>
        </w:drawing>
      </w:r>
      <w:r w:rsidR="002941E6" w:rsidRPr="00E37E04">
        <w:rPr>
          <w:rFonts w:ascii="Times New Roman" w:hAnsi="Times New Roman"/>
        </w:rPr>
        <w:t xml:space="preserve">Figure 11: </w:t>
      </w:r>
      <w:r w:rsidR="00E34EBA" w:rsidRPr="00E37E04">
        <w:rPr>
          <w:rFonts w:ascii="Times New Roman" w:hAnsi="Times New Roman"/>
        </w:rPr>
        <w:t>This figure s</w:t>
      </w:r>
      <w:r w:rsidR="002941E6" w:rsidRPr="00E37E04">
        <w:rPr>
          <w:rFonts w:ascii="Times New Roman" w:hAnsi="Times New Roman"/>
        </w:rPr>
        <w:t>hows the parallel efficiency of the RF SDM on datasets with different numbers of training examples. Parallel efficiency is calculated by dividing the ratio of the runtime on multiple cores to the runtime on a single core by the number of cores</w:t>
      </w:r>
      <w:r w:rsidR="00165507" w:rsidRPr="00E37E04">
        <w:rPr>
          <w:rFonts w:ascii="Times New Roman" w:hAnsi="Times New Roman"/>
        </w:rPr>
        <w:t xml:space="preserve"> used</w:t>
      </w:r>
      <w:r w:rsidR="002941E6" w:rsidRPr="00E37E04">
        <w:rPr>
          <w:rFonts w:ascii="Times New Roman" w:hAnsi="Times New Roman"/>
        </w:rPr>
        <w:t>.</w:t>
      </w:r>
      <w:r w:rsidR="00165507" w:rsidRPr="00E37E04">
        <w:rPr>
          <w:rFonts w:ascii="Times New Roman" w:hAnsi="Times New Roman"/>
        </w:rPr>
        <w:t xml:space="preserve"> Efficiency </w:t>
      </w:r>
      <w:r w:rsidR="00E34EBA" w:rsidRPr="00E37E04">
        <w:rPr>
          <w:rFonts w:ascii="Times New Roman" w:hAnsi="Times New Roman"/>
        </w:rPr>
        <w:t xml:space="preserve">can </w:t>
      </w:r>
      <w:r w:rsidR="00165507" w:rsidRPr="00E37E04">
        <w:rPr>
          <w:rFonts w:ascii="Times New Roman" w:hAnsi="Times New Roman"/>
        </w:rPr>
        <w:t>be interpreted as the marginal return gained by pr</w:t>
      </w:r>
      <w:r w:rsidR="00871AFA">
        <w:rPr>
          <w:rFonts w:ascii="Times New Roman" w:hAnsi="Times New Roman"/>
        </w:rPr>
        <w:t xml:space="preserve">ovisioning additional cores on which to run </w:t>
      </w:r>
      <w:r w:rsidR="00165507" w:rsidRPr="00E37E04">
        <w:rPr>
          <w:rFonts w:ascii="Times New Roman" w:hAnsi="Times New Roman"/>
        </w:rPr>
        <w:t xml:space="preserve">the algorithm. </w:t>
      </w:r>
      <w:r w:rsidR="00E34EBA" w:rsidRPr="00E37E04">
        <w:rPr>
          <w:rFonts w:ascii="Times New Roman" w:hAnsi="Times New Roman"/>
        </w:rPr>
        <w:t xml:space="preserve">Higher efficiencies are obtained for larger training datasets, but efficiency decreases as the numbers of cores increase.  </w:t>
      </w:r>
      <w:r w:rsidR="00BB1D94" w:rsidRPr="00E37E04">
        <w:rPr>
          <w:rFonts w:ascii="Times New Roman" w:hAnsi="Times New Roman"/>
        </w:rPr>
        <w:t xml:space="preserve">The perfect efficiency line is shown, </w:t>
      </w:r>
      <w:r w:rsidR="00E34EBA" w:rsidRPr="00E37E04">
        <w:rPr>
          <w:rFonts w:ascii="Times New Roman" w:hAnsi="Times New Roman"/>
        </w:rPr>
        <w:t>al</w:t>
      </w:r>
      <w:r w:rsidR="00BB1D94" w:rsidRPr="00E37E04">
        <w:rPr>
          <w:rFonts w:ascii="Times New Roman" w:hAnsi="Times New Roman"/>
        </w:rPr>
        <w:t>though this is impossible to achieve under real circumstances</w:t>
      </w:r>
      <w:ins w:id="86" w:author="Jack W Williams" w:date="2017-02-26T14:32:00Z">
        <w:r w:rsidR="00E34EBA" w:rsidRPr="00E37E04">
          <w:rPr>
            <w:rFonts w:ascii="Times New Roman" w:hAnsi="Times New Roman"/>
          </w:rPr>
          <w:t xml:space="preserve"> (Amdahl, 1967)</w:t>
        </w:r>
      </w:ins>
      <w:r w:rsidR="00BB1D94" w:rsidRPr="00E37E04">
        <w:rPr>
          <w:rFonts w:ascii="Times New Roman" w:hAnsi="Times New Roman"/>
        </w:rPr>
        <w:t>.</w:t>
      </w:r>
    </w:p>
    <w:p w14:paraId="3A5542B3" w14:textId="2DF6ED89" w:rsidR="000169C8" w:rsidRPr="00E37E04" w:rsidRDefault="000169C8" w:rsidP="00DA1171">
      <w:pPr>
        <w:tabs>
          <w:tab w:val="left" w:pos="3675"/>
        </w:tabs>
        <w:spacing w:after="0" w:line="240" w:lineRule="auto"/>
        <w:rPr>
          <w:rFonts w:ascii="Times New Roman" w:hAnsi="Times New Roman"/>
          <w:smallCaps/>
          <w:spacing w:val="5"/>
          <w:sz w:val="24"/>
          <w:szCs w:val="24"/>
        </w:rPr>
      </w:pPr>
      <w:r w:rsidRPr="00E37E04">
        <w:rPr>
          <w:rFonts w:ascii="Times New Roman" w:hAnsi="Times New Roman"/>
          <w:sz w:val="24"/>
          <w:szCs w:val="24"/>
        </w:rPr>
        <w:br w:type="page"/>
      </w:r>
    </w:p>
    <w:p w14:paraId="4F85B3C3" w14:textId="5758307E" w:rsidR="00BC5BE7" w:rsidRPr="00E37E04" w:rsidRDefault="00790EE2" w:rsidP="00DA1171">
      <w:pPr>
        <w:spacing w:after="0" w:line="240" w:lineRule="auto"/>
        <w:rPr>
          <w:rFonts w:ascii="Times New Roman" w:hAnsi="Times New Roman"/>
        </w:rPr>
        <w:sectPr w:rsidR="00BC5BE7" w:rsidRPr="00E37E04" w:rsidSect="001A7FBB">
          <w:pgSz w:w="15840" w:h="12240" w:orient="landscape"/>
          <w:pgMar w:top="1440" w:right="1440" w:bottom="1440" w:left="1440" w:header="720" w:footer="720" w:gutter="0"/>
          <w:pgNumType w:fmt="lowerRoman" w:start="2"/>
          <w:cols w:space="720"/>
          <w:titlePg/>
        </w:sectPr>
      </w:pPr>
      <w:r>
        <w:rPr>
          <w:rFonts w:ascii="Times New Roman" w:hAnsi="Times New Roman"/>
          <w:noProof/>
        </w:rPr>
        <w:lastRenderedPageBreak/>
        <w:drawing>
          <wp:anchor distT="0" distB="0" distL="114300" distR="114300" simplePos="0" relativeHeight="251669504" behindDoc="0" locked="0" layoutInCell="1" allowOverlap="1" wp14:anchorId="26391001" wp14:editId="55FA336B">
            <wp:simplePos x="0" y="0"/>
            <wp:positionH relativeFrom="column">
              <wp:posOffset>2286000</wp:posOffset>
            </wp:positionH>
            <wp:positionV relativeFrom="paragraph">
              <wp:posOffset>-685800</wp:posOffset>
            </wp:positionV>
            <wp:extent cx="5715000" cy="739521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2.pdf"/>
                    <pic:cNvPicPr/>
                  </pic:nvPicPr>
                  <pic:blipFill>
                    <a:blip r:embed="rId25">
                      <a:extLst>
                        <a:ext uri="{28A0092B-C50C-407E-A947-70E740481C1C}">
                          <a14:useLocalDpi xmlns:a14="http://schemas.microsoft.com/office/drawing/2010/main" val="0"/>
                        </a:ext>
                      </a:extLst>
                    </a:blip>
                    <a:stretch>
                      <a:fillRect/>
                    </a:stretch>
                  </pic:blipFill>
                  <pic:spPr>
                    <a:xfrm>
                      <a:off x="0" y="0"/>
                      <a:ext cx="5715000" cy="7395210"/>
                    </a:xfrm>
                    <a:prstGeom prst="rect">
                      <a:avLst/>
                    </a:prstGeom>
                  </pic:spPr>
                </pic:pic>
              </a:graphicData>
            </a:graphic>
            <wp14:sizeRelH relativeFrom="page">
              <wp14:pctWidth>0</wp14:pctWidth>
            </wp14:sizeRelH>
            <wp14:sizeRelV relativeFrom="page">
              <wp14:pctHeight>0</wp14:pctHeight>
            </wp14:sizeRelV>
          </wp:anchor>
        </w:drawing>
      </w:r>
      <w:r w:rsidR="00BC5BE7" w:rsidRPr="00E37E04">
        <w:rPr>
          <w:rFonts w:ascii="Times New Roman" w:hAnsi="Times New Roman"/>
        </w:rPr>
        <w:t xml:space="preserve">Figure 12: </w:t>
      </w:r>
      <w:r w:rsidR="00E34EBA" w:rsidRPr="00E37E04">
        <w:rPr>
          <w:rFonts w:ascii="Times New Roman" w:hAnsi="Times New Roman"/>
        </w:rPr>
        <w:t>This figure s</w:t>
      </w:r>
      <w:r w:rsidR="00BC5BE7" w:rsidRPr="00E37E04">
        <w:rPr>
          <w:rFonts w:ascii="Times New Roman" w:hAnsi="Times New Roman"/>
        </w:rPr>
        <w:t xml:space="preserve">hows the mean distance of each hardware configuration from the origin over </w:t>
      </w:r>
      <w:r w:rsidR="00637F93" w:rsidRPr="00E37E04">
        <w:rPr>
          <w:rFonts w:ascii="Times New Roman" w:hAnsi="Times New Roman"/>
        </w:rPr>
        <w:t xml:space="preserve">the GBM-BRT, GAM, and RF </w:t>
      </w:r>
      <w:r w:rsidR="00BC5BE7" w:rsidRPr="00E37E04">
        <w:rPr>
          <w:rFonts w:ascii="Times New Roman" w:hAnsi="Times New Roman"/>
        </w:rPr>
        <w:t>SDMs</w:t>
      </w:r>
      <w:r w:rsidR="00E34EBA" w:rsidRPr="00E37E04">
        <w:rPr>
          <w:rFonts w:ascii="Times New Roman" w:hAnsi="Times New Roman"/>
        </w:rPr>
        <w:t>, in which distance is calculated as</w:t>
      </w:r>
      <w:r w:rsidR="00871AFA">
        <w:rPr>
          <w:rFonts w:ascii="Times New Roman" w:hAnsi="Times New Roman"/>
        </w:rPr>
        <w:t xml:space="preserve"> Euclidean distance from the origin of time, cost, and prediction uncertainty</w:t>
      </w:r>
      <w:r w:rsidR="00E34EBA" w:rsidRPr="00E37E04">
        <w:rPr>
          <w:rFonts w:ascii="Times New Roman" w:hAnsi="Times New Roman"/>
        </w:rPr>
        <w:t>.</w:t>
      </w:r>
      <w:r w:rsidR="00BC5BE7" w:rsidRPr="00E37E04">
        <w:rPr>
          <w:rFonts w:ascii="Times New Roman" w:hAnsi="Times New Roman"/>
        </w:rPr>
        <w:t xml:space="preserve"> </w:t>
      </w:r>
      <w:r w:rsidR="00871AFA">
        <w:rPr>
          <w:rFonts w:ascii="Times New Roman" w:hAnsi="Times New Roman"/>
        </w:rPr>
        <w:t xml:space="preserve">Each </w:t>
      </w:r>
      <w:r w:rsidR="00BC5BE7" w:rsidRPr="00E37E04">
        <w:rPr>
          <w:rFonts w:ascii="Times New Roman" w:hAnsi="Times New Roman"/>
        </w:rPr>
        <w:t xml:space="preserve">configuration’s distance to the origin was averaged over </w:t>
      </w:r>
      <w:r w:rsidR="00871AFA">
        <w:rPr>
          <w:rFonts w:ascii="Times New Roman" w:hAnsi="Times New Roman"/>
        </w:rPr>
        <w:t>all</w:t>
      </w:r>
      <w:r w:rsidR="00BC5BE7" w:rsidRPr="00E37E04">
        <w:rPr>
          <w:rFonts w:ascii="Times New Roman" w:hAnsi="Times New Roman"/>
        </w:rPr>
        <w:t xml:space="preserve"> SDM</w:t>
      </w:r>
      <w:r w:rsidR="00871AFA">
        <w:rPr>
          <w:rFonts w:ascii="Times New Roman" w:hAnsi="Times New Roman"/>
        </w:rPr>
        <w:t xml:space="preserve"> types to generate a mean configuration position</w:t>
      </w:r>
      <w:r w:rsidR="00BC5BE7" w:rsidRPr="00E37E04">
        <w:rPr>
          <w:rFonts w:ascii="Times New Roman" w:hAnsi="Times New Roman"/>
        </w:rPr>
        <w:t>. Green indicate</w:t>
      </w:r>
      <w:r w:rsidR="00E34EBA" w:rsidRPr="00E37E04">
        <w:rPr>
          <w:rFonts w:ascii="Times New Roman" w:hAnsi="Times New Roman"/>
        </w:rPr>
        <w:t>s lower distances and hardware configurations that are</w:t>
      </w:r>
      <w:r w:rsidR="00BC5BE7" w:rsidRPr="00E37E04">
        <w:rPr>
          <w:rFonts w:ascii="Times New Roman" w:hAnsi="Times New Roman"/>
        </w:rPr>
        <w:t xml:space="preserve"> closer to optimal for </w:t>
      </w:r>
      <w:r w:rsidR="00637F93" w:rsidRPr="00E37E04">
        <w:rPr>
          <w:rFonts w:ascii="Times New Roman" w:hAnsi="Times New Roman"/>
        </w:rPr>
        <w:t xml:space="preserve">these </w:t>
      </w:r>
      <w:r w:rsidR="00BC5BE7" w:rsidRPr="00E37E04">
        <w:rPr>
          <w:rFonts w:ascii="Times New Roman" w:hAnsi="Times New Roman"/>
        </w:rPr>
        <w:t xml:space="preserve">SDMs, while orange </w:t>
      </w:r>
      <w:r w:rsidR="00E34EBA" w:rsidRPr="00E37E04">
        <w:rPr>
          <w:rFonts w:ascii="Times New Roman" w:hAnsi="Times New Roman"/>
        </w:rPr>
        <w:t xml:space="preserve">indicates larger distances and hardware configurations that are </w:t>
      </w:r>
      <w:r w:rsidR="00BC5BE7" w:rsidRPr="00E37E04">
        <w:rPr>
          <w:rFonts w:ascii="Times New Roman" w:hAnsi="Times New Roman"/>
        </w:rPr>
        <w:t xml:space="preserve">further from optimal. MARS was omitted from </w:t>
      </w:r>
      <w:r w:rsidR="00637F93" w:rsidRPr="00E37E04">
        <w:rPr>
          <w:rFonts w:ascii="Times New Roman" w:hAnsi="Times New Roman"/>
        </w:rPr>
        <w:t>this analysis</w:t>
      </w:r>
      <w:r w:rsidR="00BC5BE7" w:rsidRPr="00E37E04">
        <w:rPr>
          <w:rFonts w:ascii="Times New Roman" w:hAnsi="Times New Roman"/>
        </w:rPr>
        <w:t xml:space="preserve">, due to its potentially misleading sampling and </w:t>
      </w:r>
      <w:r w:rsidR="00871AFA">
        <w:rPr>
          <w:rFonts w:ascii="Times New Roman" w:hAnsi="Times New Roman"/>
        </w:rPr>
        <w:t xml:space="preserve">spurious </w:t>
      </w:r>
      <w:r w:rsidR="00BC5BE7" w:rsidRPr="00E37E04">
        <w:rPr>
          <w:rFonts w:ascii="Times New Roman" w:hAnsi="Times New Roman"/>
        </w:rPr>
        <w:t xml:space="preserve">dependence on memory.  The large green area between two and four cores is likely strongly </w:t>
      </w:r>
      <w:r w:rsidR="00637F93" w:rsidRPr="00E37E04">
        <w:rPr>
          <w:rFonts w:ascii="Times New Roman" w:hAnsi="Times New Roman"/>
        </w:rPr>
        <w:t xml:space="preserve">influenced </w:t>
      </w:r>
      <w:r w:rsidR="00BC5BE7" w:rsidRPr="00E37E04">
        <w:rPr>
          <w:rFonts w:ascii="Times New Roman" w:hAnsi="Times New Roman"/>
        </w:rPr>
        <w:t xml:space="preserve">by </w:t>
      </w:r>
      <w:r w:rsidR="00637F93" w:rsidRPr="00E37E04">
        <w:rPr>
          <w:rFonts w:ascii="Times New Roman" w:hAnsi="Times New Roman"/>
        </w:rPr>
        <w:t xml:space="preserve">the </w:t>
      </w:r>
      <w:r w:rsidR="00BC5BE7" w:rsidRPr="00E37E04">
        <w:rPr>
          <w:rFonts w:ascii="Times New Roman" w:hAnsi="Times New Roman"/>
        </w:rPr>
        <w:t xml:space="preserve">lack of dependence </w:t>
      </w:r>
      <w:r w:rsidR="00637F93" w:rsidRPr="00E37E04">
        <w:rPr>
          <w:rFonts w:ascii="Times New Roman" w:hAnsi="Times New Roman"/>
        </w:rPr>
        <w:t xml:space="preserve">of GAMs </w:t>
      </w:r>
      <w:r w:rsidR="00BC5BE7" w:rsidRPr="00E37E04">
        <w:rPr>
          <w:rFonts w:ascii="Times New Roman" w:hAnsi="Times New Roman"/>
        </w:rPr>
        <w:t>on memory. Note the large portion of the space far from the origin</w:t>
      </w:r>
      <w:r w:rsidR="00871AFA">
        <w:rPr>
          <w:rFonts w:ascii="Times New Roman" w:hAnsi="Times New Roman"/>
        </w:rPr>
        <w:t xml:space="preserve"> (orange), which suggests </w:t>
      </w:r>
      <w:r w:rsidR="006B5BBF">
        <w:rPr>
          <w:rFonts w:ascii="Times New Roman" w:hAnsi="Times New Roman"/>
        </w:rPr>
        <w:t>that many configurations are sub</w:t>
      </w:r>
      <w:r w:rsidR="00871AFA">
        <w:rPr>
          <w:rFonts w:ascii="Times New Roman" w:hAnsi="Times New Roman"/>
        </w:rPr>
        <w:t>optimal for running SDMs.</w:t>
      </w:r>
      <w:bookmarkStart w:id="87" w:name="_GoBack"/>
      <w:bookmarkEnd w:id="87"/>
    </w:p>
    <w:p w14:paraId="592EE7A3" w14:textId="73ECAE35" w:rsidR="00BF2CE9" w:rsidRPr="00E37E04" w:rsidRDefault="00BF2CE9" w:rsidP="00DA1171">
      <w:pPr>
        <w:pStyle w:val="Heading1"/>
        <w:spacing w:before="0" w:line="240" w:lineRule="auto"/>
      </w:pPr>
      <w:bookmarkStart w:id="88" w:name="_Toc351117871"/>
      <w:r w:rsidRPr="00E37E04">
        <w:lastRenderedPageBreak/>
        <w:t>Tables</w:t>
      </w:r>
      <w:bookmarkEnd w:id="88"/>
    </w:p>
    <w:p w14:paraId="58400D9F" w14:textId="210B14E4" w:rsidR="00BE5D27" w:rsidRPr="00E37E04" w:rsidRDefault="00BE5D27" w:rsidP="00DA1171">
      <w:pPr>
        <w:pStyle w:val="BodyText"/>
        <w:spacing w:before="0" w:after="0" w:line="240" w:lineRule="auto"/>
        <w:rPr>
          <w:rFonts w:ascii="Times New Roman" w:hAnsi="Times New Roman" w:cs="Times New Roman"/>
        </w:rPr>
      </w:pPr>
      <w:r w:rsidRPr="00E37E04">
        <w:rPr>
          <w:rFonts w:ascii="Times New Roman" w:hAnsi="Times New Roman" w:cs="Times New Roman"/>
          <w:i/>
        </w:rPr>
        <w:t xml:space="preserve">Table 1: </w:t>
      </w:r>
      <w:r w:rsidRPr="00E37E04">
        <w:rPr>
          <w:rFonts w:ascii="Times New Roman" w:hAnsi="Times New Roman" w:cs="Times New Roman"/>
        </w:rPr>
        <w:t xml:space="preserve">Performance model evaluation statistics. Training denotes the number of </w:t>
      </w:r>
      <w:r w:rsidR="0036402B">
        <w:rPr>
          <w:rFonts w:ascii="Times New Roman" w:hAnsi="Times New Roman" w:cs="Times New Roman"/>
        </w:rPr>
        <w:t>SDM runtime observation used to fit</w:t>
      </w:r>
      <w:r w:rsidRPr="00E37E04">
        <w:rPr>
          <w:rFonts w:ascii="Times New Roman" w:hAnsi="Times New Roman" w:cs="Times New Roman"/>
        </w:rPr>
        <w:t xml:space="preserve"> the </w:t>
      </w:r>
      <w:r w:rsidR="0036402B">
        <w:rPr>
          <w:rFonts w:ascii="Times New Roman" w:hAnsi="Times New Roman" w:cs="Times New Roman"/>
        </w:rPr>
        <w:t>runtime</w:t>
      </w:r>
      <w:r w:rsidRPr="00E37E04">
        <w:rPr>
          <w:rFonts w:ascii="Times New Roman" w:hAnsi="Times New Roman" w:cs="Times New Roman"/>
        </w:rPr>
        <w:t xml:space="preserve"> model. Testing represents the number of data points that</w:t>
      </w:r>
      <w:r w:rsidR="0036402B">
        <w:rPr>
          <w:rFonts w:ascii="Times New Roman" w:hAnsi="Times New Roman" w:cs="Times New Roman"/>
        </w:rPr>
        <w:t xml:space="preserve"> were</w:t>
      </w:r>
      <w:r w:rsidRPr="00E37E04">
        <w:rPr>
          <w:rFonts w:ascii="Times New Roman" w:hAnsi="Times New Roman" w:cs="Times New Roman"/>
        </w:rPr>
        <w:t xml:space="preserve"> </w:t>
      </w:r>
      <w:r w:rsidR="00A365C7" w:rsidRPr="00E37E04">
        <w:rPr>
          <w:rFonts w:ascii="Times New Roman" w:hAnsi="Times New Roman" w:cs="Times New Roman"/>
        </w:rPr>
        <w:t>reserved for</w:t>
      </w:r>
      <w:r w:rsidRPr="00E37E04">
        <w:rPr>
          <w:rFonts w:ascii="Times New Roman" w:hAnsi="Times New Roman" w:cs="Times New Roman"/>
        </w:rPr>
        <w:t xml:space="preserve"> evaluation</w:t>
      </w:r>
      <w:r w:rsidR="00A365C7" w:rsidRPr="00E37E04">
        <w:rPr>
          <w:rFonts w:ascii="Times New Roman" w:hAnsi="Times New Roman" w:cs="Times New Roman"/>
        </w:rPr>
        <w:t xml:space="preserve"> of the </w:t>
      </w:r>
      <w:r w:rsidR="0036402B">
        <w:rPr>
          <w:rFonts w:ascii="Times New Roman" w:hAnsi="Times New Roman" w:cs="Times New Roman"/>
        </w:rPr>
        <w:t>model (</w:t>
      </w:r>
      <w:r w:rsidRPr="00E37E04">
        <w:rPr>
          <w:rFonts w:ascii="Times New Roman" w:hAnsi="Times New Roman" w:cs="Times New Roman"/>
        </w:rPr>
        <w:t>approximately 20% of the total dataset</w:t>
      </w:r>
      <w:r w:rsidR="0036402B">
        <w:rPr>
          <w:rFonts w:ascii="Times New Roman" w:hAnsi="Times New Roman" w:cs="Times New Roman"/>
        </w:rPr>
        <w:t>)</w:t>
      </w:r>
      <w:r w:rsidRPr="00E37E04">
        <w:rPr>
          <w:rFonts w:ascii="Times New Roman" w:hAnsi="Times New Roman" w:cs="Times New Roman"/>
        </w:rPr>
        <w:t>. MSE is the mean squared prediction error</w:t>
      </w:r>
      <w:r w:rsidR="00A365C7" w:rsidRPr="00E37E04">
        <w:rPr>
          <w:rFonts w:ascii="Times New Roman" w:hAnsi="Times New Roman" w:cs="Times New Roman"/>
        </w:rPr>
        <w:t xml:space="preserve"> of the </w:t>
      </w:r>
      <w:r w:rsidR="0036402B">
        <w:rPr>
          <w:rFonts w:ascii="Times New Roman" w:hAnsi="Times New Roman" w:cs="Times New Roman"/>
        </w:rPr>
        <w:t>runtime</w:t>
      </w:r>
      <w:r w:rsidR="00A365C7" w:rsidRPr="00E37E04">
        <w:rPr>
          <w:rFonts w:ascii="Times New Roman" w:hAnsi="Times New Roman" w:cs="Times New Roman"/>
        </w:rPr>
        <w:t xml:space="preserve"> model</w:t>
      </w:r>
      <w:r w:rsidRPr="00E37E04">
        <w:rPr>
          <w:rFonts w:ascii="Times New Roman" w:hAnsi="Times New Roman" w:cs="Times New Roman"/>
        </w:rPr>
        <w:t xml:space="preserve">.  </w:t>
      </w:r>
      <m:oMath>
        <m:sSup>
          <m:sSupPr>
            <m:ctrlPr>
              <w:rPr>
                <w:rFonts w:ascii="Cambria Math" w:hAnsi="Cambria Math" w:cs="Times New Roman"/>
              </w:rPr>
            </m:ctrlPr>
          </m:sSupPr>
          <m:e>
            <m:r>
              <w:rPr>
                <w:rFonts w:ascii="Cambria Math" w:hAnsi="Cambria Math" w:cs="Times New Roman"/>
              </w:rPr>
              <m:t>r</m:t>
            </m:r>
          </m:e>
          <m:sup>
            <m:r>
              <w:rPr>
                <w:rFonts w:ascii="Cambria Math" w:hAnsi="Cambria Math" w:cs="Times New Roman"/>
              </w:rPr>
              <m:t>2</m:t>
            </m:r>
          </m:sup>
        </m:sSup>
      </m:oMath>
      <w:r w:rsidRPr="00E37E04">
        <w:rPr>
          <w:rFonts w:ascii="Times New Roman" w:hAnsi="Times New Roman" w:cs="Times New Roman"/>
        </w:rPr>
        <w:t xml:space="preserve"> is the coefficient of determination between observed and predicted values, and is interpreted as fraction of explained variance. Posterior SD is the mean standard deviation of the prediction posteriors, measured in log-seconds.</w:t>
      </w:r>
    </w:p>
    <w:p w14:paraId="7FD417E5" w14:textId="77777777" w:rsidR="00BE5D27" w:rsidRPr="00E37E04" w:rsidRDefault="00BE5D27" w:rsidP="00DA1171">
      <w:pPr>
        <w:spacing w:after="0" w:line="240" w:lineRule="auto"/>
        <w:rPr>
          <w:rFonts w:ascii="Times New Roman" w:hAnsi="Times New Roman"/>
        </w:rPr>
      </w:pPr>
    </w:p>
    <w:tbl>
      <w:tblPr>
        <w:tblW w:w="4942" w:type="pct"/>
        <w:tblLook w:val="07E0" w:firstRow="1" w:lastRow="1" w:firstColumn="1" w:lastColumn="1" w:noHBand="1" w:noVBand="1"/>
      </w:tblPr>
      <w:tblGrid>
        <w:gridCol w:w="1735"/>
        <w:gridCol w:w="1386"/>
        <w:gridCol w:w="1247"/>
        <w:gridCol w:w="2012"/>
        <w:gridCol w:w="1168"/>
        <w:gridCol w:w="1917"/>
      </w:tblGrid>
      <w:tr w:rsidR="00A365C7" w:rsidRPr="00E37E04" w14:paraId="428A14B3" w14:textId="77777777" w:rsidTr="00921C29">
        <w:trPr>
          <w:trHeight w:val="576"/>
        </w:trPr>
        <w:tc>
          <w:tcPr>
            <w:tcW w:w="0" w:type="auto"/>
            <w:tcBorders>
              <w:bottom w:val="single" w:sz="0" w:space="0" w:color="auto"/>
            </w:tcBorders>
            <w:vAlign w:val="center"/>
          </w:tcPr>
          <w:p w14:paraId="79C889B1" w14:textId="4B930B83" w:rsidR="001049F5" w:rsidRPr="00E37E04" w:rsidRDefault="00711691" w:rsidP="00DA1171">
            <w:pPr>
              <w:pStyle w:val="Compact"/>
              <w:spacing w:before="0" w:after="0" w:line="240" w:lineRule="auto"/>
              <w:rPr>
                <w:rFonts w:ascii="Times New Roman" w:hAnsi="Times New Roman" w:cs="Times New Roman"/>
              </w:rPr>
            </w:pPr>
            <w:r w:rsidRPr="00E37E04">
              <w:rPr>
                <w:rFonts w:ascii="Times New Roman" w:hAnsi="Times New Roman" w:cs="Times New Roman"/>
              </w:rPr>
              <w:t>SDM</w:t>
            </w:r>
          </w:p>
        </w:tc>
        <w:tc>
          <w:tcPr>
            <w:tcW w:w="0" w:type="auto"/>
            <w:tcBorders>
              <w:bottom w:val="single" w:sz="0" w:space="0" w:color="auto"/>
            </w:tcBorders>
            <w:vAlign w:val="center"/>
          </w:tcPr>
          <w:p w14:paraId="1D57467C"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Training</w:t>
            </w:r>
          </w:p>
        </w:tc>
        <w:tc>
          <w:tcPr>
            <w:tcW w:w="0" w:type="auto"/>
            <w:tcBorders>
              <w:bottom w:val="single" w:sz="0" w:space="0" w:color="auto"/>
            </w:tcBorders>
            <w:vAlign w:val="center"/>
          </w:tcPr>
          <w:p w14:paraId="3837CE33"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Testing</w:t>
            </w:r>
          </w:p>
        </w:tc>
        <w:tc>
          <w:tcPr>
            <w:tcW w:w="0" w:type="auto"/>
            <w:tcBorders>
              <w:bottom w:val="single" w:sz="0" w:space="0" w:color="auto"/>
            </w:tcBorders>
            <w:vAlign w:val="center"/>
          </w:tcPr>
          <w:p w14:paraId="6F2CFE90" w14:textId="6D22E285" w:rsidR="00A365C7" w:rsidRPr="00E37E04" w:rsidRDefault="001049F5" w:rsidP="00DA1171">
            <w:pPr>
              <w:pStyle w:val="Compact"/>
              <w:spacing w:before="0" w:after="0" w:line="240" w:lineRule="auto"/>
              <w:jc w:val="center"/>
              <w:rPr>
                <w:ins w:id="89" w:author="Jack W Williams" w:date="2017-02-27T14:28:00Z"/>
                <w:rFonts w:ascii="Times New Roman" w:hAnsi="Times New Roman" w:cs="Times New Roman"/>
                <w:b/>
                <w:bCs/>
                <w:smallCaps/>
                <w:spacing w:val="10"/>
                <w:sz w:val="24"/>
                <w:szCs w:val="24"/>
              </w:rPr>
            </w:pPr>
            <w:r w:rsidRPr="00E37E04">
              <w:rPr>
                <w:rFonts w:ascii="Times New Roman" w:hAnsi="Times New Roman" w:cs="Times New Roman"/>
              </w:rPr>
              <w:t>MSE</w:t>
            </w:r>
          </w:p>
          <w:p w14:paraId="4FEE5B7C" w14:textId="2C2ECAEE" w:rsidR="001049F5" w:rsidRPr="00E37E04" w:rsidRDefault="00A365C7" w:rsidP="00DA1171">
            <w:pPr>
              <w:pStyle w:val="Compact"/>
              <w:spacing w:before="0" w:after="0" w:line="240" w:lineRule="auto"/>
              <w:jc w:val="center"/>
              <w:rPr>
                <w:rFonts w:ascii="Times New Roman" w:hAnsi="Times New Roman" w:cs="Times New Roman"/>
              </w:rPr>
            </w:pPr>
            <w:ins w:id="90" w:author="Jack W Williams" w:date="2017-02-27T14:28:00Z">
              <w:r w:rsidRPr="00E37E04">
                <w:rPr>
                  <w:rFonts w:ascii="Times New Roman" w:hAnsi="Times New Roman" w:cs="Times New Roman"/>
                </w:rPr>
                <w:t>(log-seconds)</w:t>
              </w:r>
            </w:ins>
          </w:p>
        </w:tc>
        <w:tc>
          <w:tcPr>
            <w:tcW w:w="0" w:type="auto"/>
            <w:tcBorders>
              <w:bottom w:val="single" w:sz="0" w:space="0" w:color="auto"/>
            </w:tcBorders>
            <w:vAlign w:val="center"/>
          </w:tcPr>
          <w:p w14:paraId="06387F8A" w14:textId="77777777" w:rsidR="001049F5" w:rsidRPr="00E37E04" w:rsidRDefault="00797671" w:rsidP="00DA1171">
            <w:pPr>
              <w:pStyle w:val="Compact"/>
              <w:spacing w:before="0" w:after="0" w:line="240" w:lineRule="auto"/>
              <w:rPr>
                <w:rFonts w:ascii="Times New Roman" w:hAnsi="Times New Roman" w:cs="Times New Roman"/>
              </w:rPr>
            </w:pPr>
            <m:oMathPara>
              <m:oMath>
                <m:sSup>
                  <m:sSupPr>
                    <m:ctrlPr>
                      <w:rPr>
                        <w:rFonts w:ascii="Cambria Math" w:hAnsi="Cambria Math" w:cs="Times New Roman"/>
                      </w:rPr>
                    </m:ctrlPr>
                  </m:sSupPr>
                  <m:e>
                    <m:r>
                      <w:rPr>
                        <w:rFonts w:ascii="Cambria Math" w:hAnsi="Cambria Math" w:cs="Times New Roman"/>
                      </w:rPr>
                      <m:t>r</m:t>
                    </m:r>
                  </m:e>
                  <m:sup>
                    <m:r>
                      <w:rPr>
                        <w:rFonts w:ascii="Cambria Math" w:hAnsi="Cambria Math" w:cs="Times New Roman"/>
                      </w:rPr>
                      <m:t>2</m:t>
                    </m:r>
                  </m:sup>
                </m:sSup>
              </m:oMath>
            </m:oMathPara>
          </w:p>
        </w:tc>
        <w:tc>
          <w:tcPr>
            <w:tcW w:w="0" w:type="auto"/>
            <w:tcBorders>
              <w:bottom w:val="single" w:sz="0" w:space="0" w:color="auto"/>
            </w:tcBorders>
            <w:vAlign w:val="center"/>
          </w:tcPr>
          <w:p w14:paraId="40817C4B"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Posterior SD</w:t>
            </w:r>
          </w:p>
        </w:tc>
      </w:tr>
      <w:tr w:rsidR="00A365C7" w:rsidRPr="00E37E04" w14:paraId="355726FA" w14:textId="77777777" w:rsidTr="00921C29">
        <w:trPr>
          <w:trHeight w:val="576"/>
        </w:trPr>
        <w:tc>
          <w:tcPr>
            <w:tcW w:w="0" w:type="auto"/>
            <w:vAlign w:val="center"/>
          </w:tcPr>
          <w:p w14:paraId="4648ED7F"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GBM-BRT</w:t>
            </w:r>
          </w:p>
        </w:tc>
        <w:tc>
          <w:tcPr>
            <w:tcW w:w="0" w:type="auto"/>
            <w:vAlign w:val="center"/>
          </w:tcPr>
          <w:p w14:paraId="76CBEC23"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9256</w:t>
            </w:r>
          </w:p>
        </w:tc>
        <w:tc>
          <w:tcPr>
            <w:tcW w:w="0" w:type="auto"/>
            <w:vAlign w:val="center"/>
          </w:tcPr>
          <w:p w14:paraId="082EF41A"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2314</w:t>
            </w:r>
          </w:p>
        </w:tc>
        <w:tc>
          <w:tcPr>
            <w:tcW w:w="0" w:type="auto"/>
            <w:vAlign w:val="center"/>
          </w:tcPr>
          <w:p w14:paraId="0C5746D1"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0.0646</w:t>
            </w:r>
          </w:p>
        </w:tc>
        <w:tc>
          <w:tcPr>
            <w:tcW w:w="0" w:type="auto"/>
            <w:vAlign w:val="center"/>
          </w:tcPr>
          <w:p w14:paraId="0B446A57"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0.9615</w:t>
            </w:r>
          </w:p>
        </w:tc>
        <w:tc>
          <w:tcPr>
            <w:tcW w:w="0" w:type="auto"/>
            <w:vAlign w:val="center"/>
          </w:tcPr>
          <w:p w14:paraId="5AB037BD"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0.0257</w:t>
            </w:r>
          </w:p>
        </w:tc>
      </w:tr>
      <w:tr w:rsidR="00A365C7" w:rsidRPr="00E37E04" w14:paraId="3BA7B31D" w14:textId="77777777" w:rsidTr="00921C29">
        <w:trPr>
          <w:trHeight w:val="576"/>
        </w:trPr>
        <w:tc>
          <w:tcPr>
            <w:tcW w:w="0" w:type="auto"/>
            <w:vAlign w:val="center"/>
          </w:tcPr>
          <w:p w14:paraId="6B7F0C13"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GAM</w:t>
            </w:r>
          </w:p>
        </w:tc>
        <w:tc>
          <w:tcPr>
            <w:tcW w:w="0" w:type="auto"/>
            <w:vAlign w:val="center"/>
          </w:tcPr>
          <w:p w14:paraId="03FF2B25"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2636</w:t>
            </w:r>
          </w:p>
        </w:tc>
        <w:tc>
          <w:tcPr>
            <w:tcW w:w="0" w:type="auto"/>
            <w:vAlign w:val="center"/>
          </w:tcPr>
          <w:p w14:paraId="6F26CFD4"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659</w:t>
            </w:r>
          </w:p>
        </w:tc>
        <w:tc>
          <w:tcPr>
            <w:tcW w:w="0" w:type="auto"/>
            <w:vAlign w:val="center"/>
          </w:tcPr>
          <w:p w14:paraId="3EFFEA5B"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0.0121</w:t>
            </w:r>
          </w:p>
        </w:tc>
        <w:tc>
          <w:tcPr>
            <w:tcW w:w="0" w:type="auto"/>
            <w:vAlign w:val="center"/>
          </w:tcPr>
          <w:p w14:paraId="7ACE8616"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0.5213</w:t>
            </w:r>
          </w:p>
        </w:tc>
        <w:tc>
          <w:tcPr>
            <w:tcW w:w="0" w:type="auto"/>
            <w:vAlign w:val="center"/>
          </w:tcPr>
          <w:p w14:paraId="5FFB02CF"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0.01069</w:t>
            </w:r>
          </w:p>
        </w:tc>
      </w:tr>
      <w:tr w:rsidR="00A365C7" w:rsidRPr="00E37E04" w14:paraId="1F38E278" w14:textId="77777777" w:rsidTr="00921C29">
        <w:trPr>
          <w:trHeight w:val="576"/>
        </w:trPr>
        <w:tc>
          <w:tcPr>
            <w:tcW w:w="0" w:type="auto"/>
            <w:vAlign w:val="center"/>
          </w:tcPr>
          <w:p w14:paraId="2B8F394D"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MARS</w:t>
            </w:r>
          </w:p>
        </w:tc>
        <w:tc>
          <w:tcPr>
            <w:tcW w:w="0" w:type="auto"/>
            <w:vAlign w:val="center"/>
          </w:tcPr>
          <w:p w14:paraId="309609AD"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6632</w:t>
            </w:r>
          </w:p>
        </w:tc>
        <w:tc>
          <w:tcPr>
            <w:tcW w:w="0" w:type="auto"/>
            <w:vAlign w:val="center"/>
          </w:tcPr>
          <w:p w14:paraId="06FE0F5D"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1657</w:t>
            </w:r>
          </w:p>
        </w:tc>
        <w:tc>
          <w:tcPr>
            <w:tcW w:w="0" w:type="auto"/>
            <w:vAlign w:val="center"/>
          </w:tcPr>
          <w:p w14:paraId="5BA00A45"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0.0561</w:t>
            </w:r>
          </w:p>
        </w:tc>
        <w:tc>
          <w:tcPr>
            <w:tcW w:w="0" w:type="auto"/>
            <w:vAlign w:val="center"/>
          </w:tcPr>
          <w:p w14:paraId="25B6EEB5"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0.9648</w:t>
            </w:r>
          </w:p>
        </w:tc>
        <w:tc>
          <w:tcPr>
            <w:tcW w:w="0" w:type="auto"/>
            <w:vAlign w:val="center"/>
          </w:tcPr>
          <w:p w14:paraId="75F04FF8"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0.03397</w:t>
            </w:r>
          </w:p>
        </w:tc>
      </w:tr>
      <w:tr w:rsidR="00A365C7" w:rsidRPr="00E37E04" w14:paraId="031E6457" w14:textId="77777777" w:rsidTr="00921C29">
        <w:trPr>
          <w:trHeight w:val="576"/>
        </w:trPr>
        <w:tc>
          <w:tcPr>
            <w:tcW w:w="0" w:type="auto"/>
            <w:vAlign w:val="center"/>
          </w:tcPr>
          <w:p w14:paraId="6454D55B"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RF</w:t>
            </w:r>
          </w:p>
        </w:tc>
        <w:tc>
          <w:tcPr>
            <w:tcW w:w="0" w:type="auto"/>
            <w:vAlign w:val="center"/>
          </w:tcPr>
          <w:p w14:paraId="2589F401"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2861</w:t>
            </w:r>
          </w:p>
        </w:tc>
        <w:tc>
          <w:tcPr>
            <w:tcW w:w="0" w:type="auto"/>
            <w:vAlign w:val="center"/>
          </w:tcPr>
          <w:p w14:paraId="38628C14"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715</w:t>
            </w:r>
          </w:p>
        </w:tc>
        <w:tc>
          <w:tcPr>
            <w:tcW w:w="0" w:type="auto"/>
            <w:vAlign w:val="center"/>
          </w:tcPr>
          <w:p w14:paraId="37A49A35"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0.64824</w:t>
            </w:r>
          </w:p>
        </w:tc>
        <w:tc>
          <w:tcPr>
            <w:tcW w:w="0" w:type="auto"/>
            <w:vAlign w:val="center"/>
          </w:tcPr>
          <w:p w14:paraId="40BCACE9"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0.5851</w:t>
            </w:r>
          </w:p>
        </w:tc>
        <w:tc>
          <w:tcPr>
            <w:tcW w:w="0" w:type="auto"/>
            <w:vAlign w:val="center"/>
          </w:tcPr>
          <w:p w14:paraId="21422F54"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0.10174</w:t>
            </w:r>
          </w:p>
        </w:tc>
      </w:tr>
    </w:tbl>
    <w:p w14:paraId="088F0ED8" w14:textId="77777777" w:rsidR="00921C29" w:rsidRPr="00E37E04" w:rsidRDefault="00921C29" w:rsidP="00DA1171">
      <w:pPr>
        <w:pStyle w:val="BodyText"/>
        <w:spacing w:before="0" w:after="0" w:line="240" w:lineRule="auto"/>
        <w:rPr>
          <w:rFonts w:ascii="Times New Roman" w:hAnsi="Times New Roman" w:cs="Times New Roman"/>
          <w:i/>
        </w:rPr>
      </w:pPr>
    </w:p>
    <w:p w14:paraId="05CBE2CD" w14:textId="77777777" w:rsidR="001049F5" w:rsidRPr="00E37E04" w:rsidRDefault="001049F5" w:rsidP="00DA1171">
      <w:pPr>
        <w:spacing w:after="0" w:line="240" w:lineRule="auto"/>
        <w:rPr>
          <w:rFonts w:ascii="Times New Roman" w:hAnsi="Times New Roman"/>
        </w:rPr>
      </w:pPr>
    </w:p>
    <w:p w14:paraId="34FD2D6B" w14:textId="77777777" w:rsidR="001049F5" w:rsidRPr="00E37E04" w:rsidRDefault="001049F5" w:rsidP="00DA1171">
      <w:pPr>
        <w:spacing w:after="0" w:line="240" w:lineRule="auto"/>
        <w:rPr>
          <w:rFonts w:ascii="Times New Roman" w:hAnsi="Times New Roman"/>
          <w:smallCaps/>
          <w:spacing w:val="5"/>
          <w:sz w:val="24"/>
          <w:szCs w:val="24"/>
        </w:rPr>
      </w:pPr>
      <w:r w:rsidRPr="00E37E04">
        <w:rPr>
          <w:rFonts w:ascii="Times New Roman" w:hAnsi="Times New Roman"/>
          <w:sz w:val="24"/>
          <w:szCs w:val="24"/>
        </w:rPr>
        <w:br w:type="page"/>
      </w:r>
    </w:p>
    <w:p w14:paraId="06B91324" w14:textId="5170A63A" w:rsidR="00A365C7" w:rsidRPr="00E37E04" w:rsidRDefault="005C2E43" w:rsidP="00DA1171">
      <w:pPr>
        <w:pStyle w:val="BodyText"/>
        <w:spacing w:before="0" w:after="0" w:line="240" w:lineRule="auto"/>
        <w:rPr>
          <w:rFonts w:ascii="Times New Roman" w:hAnsi="Times New Roman" w:cs="Times New Roman"/>
        </w:rPr>
      </w:pPr>
      <w:r w:rsidRPr="00E37E04">
        <w:rPr>
          <w:rFonts w:ascii="Times New Roman" w:hAnsi="Times New Roman"/>
          <w:sz w:val="24"/>
          <w:szCs w:val="24"/>
        </w:rPr>
        <w:lastRenderedPageBreak/>
        <w:t>Table 2: Accuracy Model Evaluation Statistics</w:t>
      </w:r>
      <w:r w:rsidR="00A365C7" w:rsidRPr="00E37E04">
        <w:rPr>
          <w:rFonts w:ascii="Times New Roman" w:hAnsi="Times New Roman"/>
          <w:sz w:val="24"/>
          <w:szCs w:val="24"/>
        </w:rPr>
        <w:t xml:space="preserve">. </w:t>
      </w:r>
      <w:r w:rsidR="00A365C7" w:rsidRPr="00E37E04">
        <w:rPr>
          <w:rFonts w:ascii="Times New Roman" w:hAnsi="Times New Roman" w:cs="Times New Roman"/>
        </w:rPr>
        <w:t>Fields are as in Table 1.</w:t>
      </w:r>
    </w:p>
    <w:p w14:paraId="0E6416A3" w14:textId="45772451" w:rsidR="005C2E43" w:rsidRPr="00E37E04" w:rsidRDefault="005C2E43" w:rsidP="00A20E63">
      <w:pPr>
        <w:pStyle w:val="Heading2"/>
      </w:pPr>
    </w:p>
    <w:tbl>
      <w:tblPr>
        <w:tblW w:w="4943" w:type="pct"/>
        <w:tblLook w:val="07E0" w:firstRow="1" w:lastRow="1" w:firstColumn="1" w:lastColumn="1" w:noHBand="1" w:noVBand="1"/>
      </w:tblPr>
      <w:tblGrid>
        <w:gridCol w:w="1838"/>
        <w:gridCol w:w="1469"/>
        <w:gridCol w:w="1321"/>
        <w:gridCol w:w="1570"/>
        <w:gridCol w:w="1238"/>
        <w:gridCol w:w="2031"/>
      </w:tblGrid>
      <w:tr w:rsidR="001049F5" w:rsidRPr="00E37E04" w14:paraId="69C65E5B" w14:textId="77777777" w:rsidTr="00711691">
        <w:trPr>
          <w:trHeight w:val="593"/>
        </w:trPr>
        <w:tc>
          <w:tcPr>
            <w:tcW w:w="0" w:type="auto"/>
            <w:tcBorders>
              <w:bottom w:val="single" w:sz="0" w:space="0" w:color="auto"/>
            </w:tcBorders>
            <w:vAlign w:val="center"/>
          </w:tcPr>
          <w:p w14:paraId="116A932D" w14:textId="61C1AB03" w:rsidR="001049F5" w:rsidRPr="00E37E04" w:rsidRDefault="00711691" w:rsidP="00DA1171">
            <w:pPr>
              <w:pStyle w:val="Compact"/>
              <w:spacing w:before="0" w:after="0" w:line="240" w:lineRule="auto"/>
              <w:rPr>
                <w:rFonts w:ascii="Times New Roman" w:hAnsi="Times New Roman" w:cs="Times New Roman"/>
              </w:rPr>
            </w:pPr>
            <w:r w:rsidRPr="00E37E04">
              <w:rPr>
                <w:rFonts w:ascii="Times New Roman" w:hAnsi="Times New Roman" w:cs="Times New Roman"/>
              </w:rPr>
              <w:t>SDM</w:t>
            </w:r>
          </w:p>
        </w:tc>
        <w:tc>
          <w:tcPr>
            <w:tcW w:w="0" w:type="auto"/>
            <w:tcBorders>
              <w:bottom w:val="single" w:sz="0" w:space="0" w:color="auto"/>
            </w:tcBorders>
            <w:vAlign w:val="center"/>
          </w:tcPr>
          <w:p w14:paraId="409CDD9E"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Training</w:t>
            </w:r>
          </w:p>
        </w:tc>
        <w:tc>
          <w:tcPr>
            <w:tcW w:w="0" w:type="auto"/>
            <w:tcBorders>
              <w:bottom w:val="single" w:sz="0" w:space="0" w:color="auto"/>
            </w:tcBorders>
            <w:vAlign w:val="center"/>
          </w:tcPr>
          <w:p w14:paraId="5CEEE00C"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Testing</w:t>
            </w:r>
          </w:p>
        </w:tc>
        <w:tc>
          <w:tcPr>
            <w:tcW w:w="0" w:type="auto"/>
            <w:tcBorders>
              <w:bottom w:val="single" w:sz="0" w:space="0" w:color="auto"/>
            </w:tcBorders>
            <w:vAlign w:val="center"/>
          </w:tcPr>
          <w:p w14:paraId="4D4E4B75" w14:textId="77777777" w:rsidR="001049F5" w:rsidRPr="00E37E04" w:rsidRDefault="001049F5" w:rsidP="00DA1171">
            <w:pPr>
              <w:pStyle w:val="Compact"/>
              <w:spacing w:before="0" w:after="0" w:line="240" w:lineRule="auto"/>
              <w:jc w:val="center"/>
              <w:rPr>
                <w:ins w:id="91" w:author="Jack W Williams" w:date="2017-02-27T14:29:00Z"/>
                <w:rFonts w:ascii="Times New Roman" w:hAnsi="Times New Roman" w:cs="Times New Roman"/>
                <w:b/>
                <w:bCs/>
                <w:smallCaps/>
                <w:spacing w:val="10"/>
                <w:sz w:val="24"/>
                <w:szCs w:val="24"/>
              </w:rPr>
            </w:pPr>
            <w:r w:rsidRPr="00E37E04">
              <w:rPr>
                <w:rFonts w:ascii="Times New Roman" w:hAnsi="Times New Roman" w:cs="Times New Roman"/>
              </w:rPr>
              <w:t>MSE</w:t>
            </w:r>
          </w:p>
          <w:p w14:paraId="53160A8B" w14:textId="1601E810" w:rsidR="00A365C7" w:rsidRPr="00E37E04" w:rsidRDefault="00A365C7" w:rsidP="00DA1171">
            <w:pPr>
              <w:pStyle w:val="Compact"/>
              <w:spacing w:before="0" w:after="0" w:line="240" w:lineRule="auto"/>
              <w:jc w:val="center"/>
              <w:rPr>
                <w:rFonts w:ascii="Times New Roman" w:hAnsi="Times New Roman" w:cs="Times New Roman"/>
              </w:rPr>
            </w:pPr>
            <w:ins w:id="92" w:author="Jack W Williams" w:date="2017-02-27T14:29:00Z">
              <w:r w:rsidRPr="00E37E04">
                <w:rPr>
                  <w:rFonts w:ascii="Times New Roman" w:hAnsi="Times New Roman" w:cs="Times New Roman"/>
                </w:rPr>
                <w:t>(</w:t>
              </w:r>
            </w:ins>
            <w:r w:rsidR="00ED4B1B">
              <w:rPr>
                <w:rFonts w:ascii="Times New Roman" w:hAnsi="Times New Roman" w:cs="Times New Roman"/>
              </w:rPr>
              <w:t>AUC)</w:t>
            </w:r>
          </w:p>
        </w:tc>
        <w:tc>
          <w:tcPr>
            <w:tcW w:w="0" w:type="auto"/>
            <w:tcBorders>
              <w:bottom w:val="single" w:sz="0" w:space="0" w:color="auto"/>
            </w:tcBorders>
            <w:vAlign w:val="center"/>
          </w:tcPr>
          <w:p w14:paraId="0F9F5CB4" w14:textId="77777777" w:rsidR="001049F5" w:rsidRPr="00E37E04" w:rsidRDefault="00797671" w:rsidP="00DA1171">
            <w:pPr>
              <w:pStyle w:val="Compact"/>
              <w:spacing w:before="0" w:after="0" w:line="240" w:lineRule="auto"/>
              <w:rPr>
                <w:rFonts w:ascii="Times New Roman" w:hAnsi="Times New Roman" w:cs="Times New Roman"/>
              </w:rPr>
            </w:pPr>
            <m:oMathPara>
              <m:oMath>
                <m:sSup>
                  <m:sSupPr>
                    <m:ctrlPr>
                      <w:rPr>
                        <w:rFonts w:ascii="Cambria Math" w:hAnsi="Cambria Math" w:cs="Times New Roman"/>
                      </w:rPr>
                    </m:ctrlPr>
                  </m:sSupPr>
                  <m:e>
                    <m:r>
                      <w:rPr>
                        <w:rFonts w:ascii="Cambria Math" w:hAnsi="Cambria Math" w:cs="Times New Roman"/>
                      </w:rPr>
                      <m:t>r</m:t>
                    </m:r>
                  </m:e>
                  <m:sup>
                    <m:r>
                      <w:rPr>
                        <w:rFonts w:ascii="Cambria Math" w:hAnsi="Cambria Math" w:cs="Times New Roman"/>
                      </w:rPr>
                      <m:t>2</m:t>
                    </m:r>
                  </m:sup>
                </m:sSup>
              </m:oMath>
            </m:oMathPara>
          </w:p>
        </w:tc>
        <w:tc>
          <w:tcPr>
            <w:tcW w:w="0" w:type="auto"/>
            <w:tcBorders>
              <w:bottom w:val="single" w:sz="0" w:space="0" w:color="auto"/>
            </w:tcBorders>
            <w:vAlign w:val="center"/>
          </w:tcPr>
          <w:p w14:paraId="6FB40F93"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Posterior SD</w:t>
            </w:r>
          </w:p>
        </w:tc>
      </w:tr>
      <w:tr w:rsidR="001049F5" w:rsidRPr="00E37E04" w14:paraId="60E39828" w14:textId="77777777" w:rsidTr="00711691">
        <w:trPr>
          <w:trHeight w:val="542"/>
        </w:trPr>
        <w:tc>
          <w:tcPr>
            <w:tcW w:w="0" w:type="auto"/>
            <w:vAlign w:val="center"/>
          </w:tcPr>
          <w:p w14:paraId="7A1EAEE2"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GBM-BRT</w:t>
            </w:r>
          </w:p>
        </w:tc>
        <w:tc>
          <w:tcPr>
            <w:tcW w:w="0" w:type="auto"/>
            <w:vAlign w:val="center"/>
          </w:tcPr>
          <w:p w14:paraId="06280E8A"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9256</w:t>
            </w:r>
          </w:p>
        </w:tc>
        <w:tc>
          <w:tcPr>
            <w:tcW w:w="0" w:type="auto"/>
            <w:vAlign w:val="center"/>
          </w:tcPr>
          <w:p w14:paraId="49C2701E"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2314</w:t>
            </w:r>
          </w:p>
        </w:tc>
        <w:tc>
          <w:tcPr>
            <w:tcW w:w="0" w:type="auto"/>
            <w:vAlign w:val="center"/>
          </w:tcPr>
          <w:p w14:paraId="4353FA47"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0.000245</w:t>
            </w:r>
          </w:p>
        </w:tc>
        <w:tc>
          <w:tcPr>
            <w:tcW w:w="0" w:type="auto"/>
            <w:vAlign w:val="center"/>
          </w:tcPr>
          <w:p w14:paraId="07B5454C"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0.8748</w:t>
            </w:r>
          </w:p>
        </w:tc>
        <w:tc>
          <w:tcPr>
            <w:tcW w:w="0" w:type="auto"/>
            <w:vAlign w:val="center"/>
          </w:tcPr>
          <w:p w14:paraId="50301D5F"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0.0012</w:t>
            </w:r>
          </w:p>
        </w:tc>
      </w:tr>
      <w:tr w:rsidR="001049F5" w:rsidRPr="00E37E04" w14:paraId="7BE82D2B" w14:textId="77777777" w:rsidTr="00711691">
        <w:trPr>
          <w:trHeight w:val="593"/>
        </w:trPr>
        <w:tc>
          <w:tcPr>
            <w:tcW w:w="0" w:type="auto"/>
            <w:vAlign w:val="center"/>
          </w:tcPr>
          <w:p w14:paraId="16511DC9"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GAM</w:t>
            </w:r>
          </w:p>
        </w:tc>
        <w:tc>
          <w:tcPr>
            <w:tcW w:w="0" w:type="auto"/>
            <w:vAlign w:val="center"/>
          </w:tcPr>
          <w:p w14:paraId="40F06709"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2636</w:t>
            </w:r>
          </w:p>
        </w:tc>
        <w:tc>
          <w:tcPr>
            <w:tcW w:w="0" w:type="auto"/>
            <w:vAlign w:val="center"/>
          </w:tcPr>
          <w:p w14:paraId="61AD94E4"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659</w:t>
            </w:r>
          </w:p>
        </w:tc>
        <w:tc>
          <w:tcPr>
            <w:tcW w:w="0" w:type="auto"/>
            <w:vAlign w:val="center"/>
          </w:tcPr>
          <w:p w14:paraId="5B35D9C0"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0.000718</w:t>
            </w:r>
          </w:p>
        </w:tc>
        <w:tc>
          <w:tcPr>
            <w:tcW w:w="0" w:type="auto"/>
            <w:vAlign w:val="center"/>
          </w:tcPr>
          <w:p w14:paraId="3BEF7C4F"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0.8993</w:t>
            </w:r>
          </w:p>
        </w:tc>
        <w:tc>
          <w:tcPr>
            <w:tcW w:w="0" w:type="auto"/>
            <w:vAlign w:val="center"/>
          </w:tcPr>
          <w:p w14:paraId="6D80A934"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0.004998</w:t>
            </w:r>
          </w:p>
        </w:tc>
      </w:tr>
      <w:tr w:rsidR="001049F5" w:rsidRPr="00E37E04" w14:paraId="67D67247" w14:textId="77777777" w:rsidTr="00711691">
        <w:trPr>
          <w:trHeight w:val="593"/>
        </w:trPr>
        <w:tc>
          <w:tcPr>
            <w:tcW w:w="0" w:type="auto"/>
            <w:vAlign w:val="center"/>
          </w:tcPr>
          <w:p w14:paraId="1519BF70"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MARS</w:t>
            </w:r>
          </w:p>
        </w:tc>
        <w:tc>
          <w:tcPr>
            <w:tcW w:w="0" w:type="auto"/>
            <w:vAlign w:val="center"/>
          </w:tcPr>
          <w:p w14:paraId="17D1E60F"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6632</w:t>
            </w:r>
          </w:p>
        </w:tc>
        <w:tc>
          <w:tcPr>
            <w:tcW w:w="0" w:type="auto"/>
            <w:vAlign w:val="center"/>
          </w:tcPr>
          <w:p w14:paraId="6A739408"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1657</w:t>
            </w:r>
          </w:p>
        </w:tc>
        <w:tc>
          <w:tcPr>
            <w:tcW w:w="0" w:type="auto"/>
            <w:vAlign w:val="center"/>
          </w:tcPr>
          <w:p w14:paraId="6F02D4CA"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0.000168</w:t>
            </w:r>
          </w:p>
        </w:tc>
        <w:tc>
          <w:tcPr>
            <w:tcW w:w="0" w:type="auto"/>
            <w:vAlign w:val="center"/>
          </w:tcPr>
          <w:p w14:paraId="5AAA3A13" w14:textId="5EA03CA1" w:rsidR="001049F5" w:rsidRPr="00E37E04" w:rsidRDefault="00CD6B9D" w:rsidP="00DA1171">
            <w:pPr>
              <w:pStyle w:val="Compact"/>
              <w:spacing w:before="0" w:after="0" w:line="240" w:lineRule="auto"/>
              <w:rPr>
                <w:rFonts w:ascii="Times New Roman" w:hAnsi="Times New Roman" w:cs="Times New Roman"/>
              </w:rPr>
            </w:pPr>
            <w:r w:rsidRPr="00E37E04">
              <w:rPr>
                <w:rFonts w:ascii="Times New Roman" w:hAnsi="Times New Roman" w:cs="Times New Roman"/>
              </w:rPr>
              <w:t>0.9418</w:t>
            </w:r>
          </w:p>
        </w:tc>
        <w:tc>
          <w:tcPr>
            <w:tcW w:w="0" w:type="auto"/>
            <w:vAlign w:val="center"/>
          </w:tcPr>
          <w:p w14:paraId="4F82CBEF"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0.001421</w:t>
            </w:r>
          </w:p>
        </w:tc>
      </w:tr>
      <w:tr w:rsidR="001049F5" w:rsidRPr="00E37E04" w14:paraId="502CFC82" w14:textId="77777777" w:rsidTr="00711691">
        <w:trPr>
          <w:trHeight w:val="542"/>
        </w:trPr>
        <w:tc>
          <w:tcPr>
            <w:tcW w:w="0" w:type="auto"/>
            <w:vAlign w:val="center"/>
          </w:tcPr>
          <w:p w14:paraId="28EB018F"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RF</w:t>
            </w:r>
          </w:p>
        </w:tc>
        <w:tc>
          <w:tcPr>
            <w:tcW w:w="0" w:type="auto"/>
            <w:vAlign w:val="center"/>
          </w:tcPr>
          <w:p w14:paraId="5AA796C6"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2861</w:t>
            </w:r>
          </w:p>
        </w:tc>
        <w:tc>
          <w:tcPr>
            <w:tcW w:w="0" w:type="auto"/>
            <w:vAlign w:val="center"/>
          </w:tcPr>
          <w:p w14:paraId="6A50233D"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715</w:t>
            </w:r>
          </w:p>
        </w:tc>
        <w:tc>
          <w:tcPr>
            <w:tcW w:w="0" w:type="auto"/>
            <w:vAlign w:val="center"/>
          </w:tcPr>
          <w:p w14:paraId="1F64B7EC"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0.000034</w:t>
            </w:r>
          </w:p>
        </w:tc>
        <w:tc>
          <w:tcPr>
            <w:tcW w:w="0" w:type="auto"/>
            <w:vAlign w:val="center"/>
          </w:tcPr>
          <w:p w14:paraId="75F0ADA0"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0.9818</w:t>
            </w:r>
          </w:p>
        </w:tc>
        <w:tc>
          <w:tcPr>
            <w:tcW w:w="0" w:type="auto"/>
            <w:vAlign w:val="center"/>
          </w:tcPr>
          <w:p w14:paraId="2D41CB9C"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0.00062</w:t>
            </w:r>
          </w:p>
        </w:tc>
      </w:tr>
    </w:tbl>
    <w:p w14:paraId="6015C860" w14:textId="77777777" w:rsidR="00921C29" w:rsidRPr="00E37E04" w:rsidRDefault="00921C29" w:rsidP="00DA1171">
      <w:pPr>
        <w:pStyle w:val="BodyText"/>
        <w:spacing w:before="0" w:after="0" w:line="240" w:lineRule="auto"/>
        <w:rPr>
          <w:rFonts w:ascii="Times New Roman" w:hAnsi="Times New Roman" w:cs="Times New Roman"/>
          <w:i/>
        </w:rPr>
      </w:pPr>
    </w:p>
    <w:p w14:paraId="66BD90D8" w14:textId="77777777" w:rsidR="001049F5" w:rsidRPr="00E37E04" w:rsidRDefault="001049F5" w:rsidP="00DA1171">
      <w:pPr>
        <w:spacing w:after="0" w:line="240" w:lineRule="auto"/>
        <w:rPr>
          <w:rFonts w:ascii="Times New Roman" w:hAnsi="Times New Roman"/>
        </w:rPr>
      </w:pPr>
    </w:p>
    <w:p w14:paraId="70715E67" w14:textId="77777777" w:rsidR="001049F5" w:rsidRPr="00E37E04" w:rsidRDefault="001049F5" w:rsidP="00DA1171">
      <w:pPr>
        <w:spacing w:after="0" w:line="240" w:lineRule="auto"/>
        <w:rPr>
          <w:rFonts w:ascii="Times New Roman" w:hAnsi="Times New Roman"/>
          <w:smallCaps/>
          <w:spacing w:val="5"/>
          <w:sz w:val="24"/>
          <w:szCs w:val="24"/>
        </w:rPr>
      </w:pPr>
      <w:r w:rsidRPr="00E37E04">
        <w:rPr>
          <w:rFonts w:ascii="Times New Roman" w:hAnsi="Times New Roman"/>
          <w:sz w:val="24"/>
          <w:szCs w:val="24"/>
        </w:rPr>
        <w:br w:type="page"/>
      </w:r>
    </w:p>
    <w:p w14:paraId="35377302" w14:textId="052E6898" w:rsidR="00A365C7" w:rsidRPr="00E37E04" w:rsidRDefault="005C2E43" w:rsidP="00DA1171">
      <w:pPr>
        <w:pStyle w:val="BodyText"/>
        <w:spacing w:before="0" w:after="0" w:line="240" w:lineRule="auto"/>
        <w:rPr>
          <w:rFonts w:ascii="Times New Roman" w:hAnsi="Times New Roman" w:cs="Times New Roman"/>
        </w:rPr>
      </w:pPr>
      <w:r w:rsidRPr="00E37E04">
        <w:rPr>
          <w:rFonts w:ascii="Times New Roman" w:hAnsi="Times New Roman"/>
          <w:sz w:val="24"/>
          <w:szCs w:val="24"/>
        </w:rPr>
        <w:lastRenderedPageBreak/>
        <w:t xml:space="preserve">Table 3: Controls on SDM </w:t>
      </w:r>
      <w:r w:rsidR="0036402B">
        <w:rPr>
          <w:rFonts w:ascii="Times New Roman" w:hAnsi="Times New Roman"/>
          <w:sz w:val="24"/>
          <w:szCs w:val="24"/>
        </w:rPr>
        <w:t>r</w:t>
      </w:r>
      <w:r w:rsidR="00A365C7" w:rsidRPr="00E37E04">
        <w:rPr>
          <w:rFonts w:ascii="Times New Roman" w:hAnsi="Times New Roman"/>
          <w:sz w:val="24"/>
          <w:szCs w:val="24"/>
        </w:rPr>
        <w:t xml:space="preserve">untime </w:t>
      </w:r>
      <w:r w:rsidR="0036402B">
        <w:rPr>
          <w:rFonts w:ascii="Times New Roman" w:hAnsi="Times New Roman"/>
          <w:sz w:val="24"/>
          <w:szCs w:val="24"/>
        </w:rPr>
        <w:t>and a</w:t>
      </w:r>
      <w:r w:rsidRPr="00E37E04">
        <w:rPr>
          <w:rFonts w:ascii="Times New Roman" w:hAnsi="Times New Roman"/>
          <w:sz w:val="24"/>
          <w:szCs w:val="24"/>
        </w:rPr>
        <w:t>ccuracy</w:t>
      </w:r>
      <w:r w:rsidR="0036402B">
        <w:rPr>
          <w:rFonts w:ascii="Times New Roman" w:hAnsi="Times New Roman"/>
          <w:sz w:val="24"/>
          <w:szCs w:val="24"/>
        </w:rPr>
        <w:t>, calculated as t</w:t>
      </w:r>
      <w:r w:rsidR="00A365C7" w:rsidRPr="00E37E04">
        <w:rPr>
          <w:rFonts w:ascii="Times New Roman" w:hAnsi="Times New Roman" w:cs="Times New Roman"/>
        </w:rPr>
        <w:t xml:space="preserve">he reduction in explanatory power when a predictive factor is removed, for the execution time model (top) and accuracy model (bottom).  All values are expressed as percentage change in </w:t>
      </w:r>
      <w:r w:rsidR="00A365C7" w:rsidRPr="0036402B">
        <w:rPr>
          <w:rFonts w:ascii="Times New Roman" w:hAnsi="Times New Roman" w:cs="Times New Roman"/>
          <w:i/>
        </w:rPr>
        <w:t>r</w:t>
      </w:r>
      <w:r w:rsidR="00A365C7" w:rsidRPr="0036402B">
        <w:rPr>
          <w:rFonts w:ascii="Times New Roman" w:hAnsi="Times New Roman" w:cs="Times New Roman"/>
          <w:i/>
          <w:vertAlign w:val="superscript"/>
        </w:rPr>
        <w:t>2</w:t>
      </w:r>
      <w:r w:rsidR="00A365C7" w:rsidRPr="00E37E04">
        <w:rPr>
          <w:rFonts w:ascii="Times New Roman" w:hAnsi="Times New Roman" w:cs="Times New Roman"/>
        </w:rPr>
        <w:t xml:space="preserve"> values for reduced model relative to full model.</w:t>
      </w:r>
      <w:r w:rsidR="00701240">
        <w:rPr>
          <w:rFonts w:ascii="Times New Roman" w:hAnsi="Times New Roman" w:cs="Times New Roman"/>
        </w:rPr>
        <w:t xml:space="preserve"> Note that the </w:t>
      </w:r>
      <w:r w:rsidR="000454F4">
        <w:rPr>
          <w:rFonts w:ascii="Times New Roman" w:hAnsi="Times New Roman" w:cs="Times New Roman"/>
        </w:rPr>
        <w:t>MARS values are from the reduced model that fixes a sampling issue, and should therefore be interpreted with caution.</w:t>
      </w:r>
    </w:p>
    <w:p w14:paraId="01120EB8" w14:textId="774BE259" w:rsidR="005C2E43" w:rsidRPr="00E37E04" w:rsidRDefault="005C2E43" w:rsidP="00A20E63">
      <w:pPr>
        <w:pStyle w:val="Heading2"/>
      </w:pPr>
    </w:p>
    <w:tbl>
      <w:tblPr>
        <w:tblW w:w="9377" w:type="dxa"/>
        <w:tblInd w:w="93" w:type="dxa"/>
        <w:tblLook w:val="04A0" w:firstRow="1" w:lastRow="0" w:firstColumn="1" w:lastColumn="0" w:noHBand="0" w:noVBand="1"/>
      </w:tblPr>
      <w:tblGrid>
        <w:gridCol w:w="3358"/>
        <w:gridCol w:w="1684"/>
        <w:gridCol w:w="1445"/>
        <w:gridCol w:w="1445"/>
        <w:gridCol w:w="1445"/>
      </w:tblGrid>
      <w:tr w:rsidR="00711691" w:rsidRPr="00E37E04" w14:paraId="06A360F7" w14:textId="77777777" w:rsidTr="00711691">
        <w:trPr>
          <w:trHeight w:val="667"/>
        </w:trPr>
        <w:tc>
          <w:tcPr>
            <w:tcW w:w="3358" w:type="dxa"/>
            <w:tcBorders>
              <w:top w:val="nil"/>
              <w:left w:val="nil"/>
              <w:bottom w:val="nil"/>
              <w:right w:val="nil"/>
            </w:tcBorders>
            <w:shd w:val="clear" w:color="auto" w:fill="auto"/>
            <w:noWrap/>
            <w:vAlign w:val="center"/>
            <w:hideMark/>
          </w:tcPr>
          <w:p w14:paraId="48A9A100" w14:textId="61D5468D" w:rsidR="00921C29" w:rsidRPr="00E37E04" w:rsidRDefault="00A365C7" w:rsidP="00DA1171">
            <w:pPr>
              <w:spacing w:after="0" w:line="240" w:lineRule="auto"/>
              <w:rPr>
                <w:rFonts w:ascii="Times New Roman" w:eastAsia="Times New Roman" w:hAnsi="Times New Roman" w:cs="Times New Roman"/>
                <w:b/>
                <w:color w:val="000000"/>
              </w:rPr>
            </w:pPr>
            <w:r w:rsidRPr="00E37E04">
              <w:rPr>
                <w:rFonts w:ascii="Times New Roman" w:eastAsia="Times New Roman" w:hAnsi="Times New Roman" w:cs="Times New Roman"/>
                <w:b/>
                <w:color w:val="000000"/>
              </w:rPr>
              <w:t xml:space="preserve">Runtime </w:t>
            </w:r>
            <w:r w:rsidR="00921C29" w:rsidRPr="00E37E04">
              <w:rPr>
                <w:rFonts w:ascii="Times New Roman" w:eastAsia="Times New Roman" w:hAnsi="Times New Roman" w:cs="Times New Roman"/>
                <w:b/>
                <w:color w:val="000000"/>
              </w:rPr>
              <w:t>Model</w:t>
            </w:r>
          </w:p>
        </w:tc>
        <w:tc>
          <w:tcPr>
            <w:tcW w:w="1684" w:type="dxa"/>
            <w:tcBorders>
              <w:top w:val="nil"/>
              <w:left w:val="nil"/>
              <w:bottom w:val="nil"/>
              <w:right w:val="nil"/>
            </w:tcBorders>
            <w:shd w:val="clear" w:color="auto" w:fill="auto"/>
            <w:noWrap/>
            <w:vAlign w:val="center"/>
            <w:hideMark/>
          </w:tcPr>
          <w:p w14:paraId="2E926B4C" w14:textId="2459DF5A" w:rsidR="00921C29" w:rsidRPr="00E37E04" w:rsidRDefault="00921C29" w:rsidP="00DA1171">
            <w:pPr>
              <w:spacing w:after="0" w:line="240" w:lineRule="auto"/>
              <w:rPr>
                <w:rFonts w:ascii="Times New Roman" w:eastAsia="Times New Roman" w:hAnsi="Times New Roman" w:cs="Times New Roman"/>
                <w:color w:val="000000"/>
              </w:rPr>
            </w:pPr>
            <w:r w:rsidRPr="00E37E04">
              <w:rPr>
                <w:rFonts w:ascii="Times New Roman" w:eastAsia="Times New Roman" w:hAnsi="Times New Roman" w:cs="Times New Roman"/>
                <w:color w:val="000000"/>
              </w:rPr>
              <w:t>RF</w:t>
            </w:r>
          </w:p>
        </w:tc>
        <w:tc>
          <w:tcPr>
            <w:tcW w:w="1445" w:type="dxa"/>
            <w:tcBorders>
              <w:top w:val="nil"/>
              <w:left w:val="nil"/>
              <w:bottom w:val="nil"/>
              <w:right w:val="nil"/>
            </w:tcBorders>
            <w:shd w:val="clear" w:color="auto" w:fill="auto"/>
            <w:noWrap/>
            <w:vAlign w:val="center"/>
            <w:hideMark/>
          </w:tcPr>
          <w:p w14:paraId="422B0479" w14:textId="26DA3F9C" w:rsidR="00921C29" w:rsidRPr="00E37E04" w:rsidRDefault="00921C29" w:rsidP="00DA1171">
            <w:pPr>
              <w:spacing w:after="0" w:line="240" w:lineRule="auto"/>
              <w:rPr>
                <w:rFonts w:ascii="Times New Roman" w:eastAsia="Times New Roman" w:hAnsi="Times New Roman" w:cs="Times New Roman"/>
                <w:color w:val="000000"/>
              </w:rPr>
            </w:pPr>
            <w:r w:rsidRPr="00E37E04">
              <w:rPr>
                <w:rFonts w:ascii="Times New Roman" w:eastAsia="Times New Roman" w:hAnsi="Times New Roman" w:cs="Times New Roman"/>
                <w:color w:val="000000"/>
              </w:rPr>
              <w:t>MARS</w:t>
            </w:r>
          </w:p>
        </w:tc>
        <w:tc>
          <w:tcPr>
            <w:tcW w:w="1445" w:type="dxa"/>
            <w:tcBorders>
              <w:top w:val="nil"/>
              <w:left w:val="nil"/>
              <w:bottom w:val="nil"/>
              <w:right w:val="nil"/>
            </w:tcBorders>
            <w:shd w:val="clear" w:color="auto" w:fill="auto"/>
            <w:noWrap/>
            <w:vAlign w:val="center"/>
            <w:hideMark/>
          </w:tcPr>
          <w:p w14:paraId="075762D6" w14:textId="1DC71B31" w:rsidR="00921C29" w:rsidRPr="00E37E04" w:rsidRDefault="00921C29" w:rsidP="00DA1171">
            <w:pPr>
              <w:spacing w:after="0" w:line="240" w:lineRule="auto"/>
              <w:rPr>
                <w:rFonts w:ascii="Times New Roman" w:eastAsia="Times New Roman" w:hAnsi="Times New Roman" w:cs="Times New Roman"/>
                <w:color w:val="000000"/>
              </w:rPr>
            </w:pPr>
            <w:r w:rsidRPr="00E37E04">
              <w:rPr>
                <w:rFonts w:ascii="Times New Roman" w:eastAsia="Times New Roman" w:hAnsi="Times New Roman" w:cs="Times New Roman"/>
                <w:color w:val="000000"/>
              </w:rPr>
              <w:t>GBM-BRT</w:t>
            </w:r>
          </w:p>
        </w:tc>
        <w:tc>
          <w:tcPr>
            <w:tcW w:w="1445" w:type="dxa"/>
            <w:tcBorders>
              <w:top w:val="nil"/>
              <w:left w:val="nil"/>
              <w:bottom w:val="nil"/>
              <w:right w:val="nil"/>
            </w:tcBorders>
            <w:shd w:val="clear" w:color="auto" w:fill="auto"/>
            <w:noWrap/>
            <w:vAlign w:val="center"/>
            <w:hideMark/>
          </w:tcPr>
          <w:p w14:paraId="3E776D28" w14:textId="7A6AE044" w:rsidR="00921C29" w:rsidRPr="00E37E04" w:rsidRDefault="00921C29" w:rsidP="00DA1171">
            <w:pPr>
              <w:spacing w:after="0" w:line="240" w:lineRule="auto"/>
              <w:rPr>
                <w:rFonts w:ascii="Times New Roman" w:eastAsia="Times New Roman" w:hAnsi="Times New Roman" w:cs="Times New Roman"/>
                <w:color w:val="000000"/>
              </w:rPr>
            </w:pPr>
            <w:r w:rsidRPr="00E37E04">
              <w:rPr>
                <w:rFonts w:ascii="Times New Roman" w:eastAsia="Times New Roman" w:hAnsi="Times New Roman" w:cs="Times New Roman"/>
                <w:color w:val="000000"/>
              </w:rPr>
              <w:t>GAM</w:t>
            </w:r>
          </w:p>
        </w:tc>
      </w:tr>
      <w:tr w:rsidR="00711691" w:rsidRPr="00E37E04" w14:paraId="6D80E8B2" w14:textId="77777777" w:rsidTr="00711691">
        <w:trPr>
          <w:trHeight w:val="667"/>
        </w:trPr>
        <w:tc>
          <w:tcPr>
            <w:tcW w:w="3358" w:type="dxa"/>
            <w:tcBorders>
              <w:top w:val="nil"/>
              <w:left w:val="nil"/>
              <w:bottom w:val="nil"/>
              <w:right w:val="nil"/>
            </w:tcBorders>
            <w:shd w:val="clear" w:color="auto" w:fill="auto"/>
            <w:noWrap/>
            <w:vAlign w:val="center"/>
            <w:hideMark/>
          </w:tcPr>
          <w:p w14:paraId="44CB9782" w14:textId="0ADA7107" w:rsidR="00921C29" w:rsidRPr="00E37E04" w:rsidRDefault="00921C29" w:rsidP="00DA1171">
            <w:pPr>
              <w:spacing w:after="0" w:line="240" w:lineRule="auto"/>
              <w:rPr>
                <w:rFonts w:ascii="Times New Roman" w:eastAsia="Times New Roman" w:hAnsi="Times New Roman" w:cs="Times New Roman"/>
                <w:color w:val="000000"/>
              </w:rPr>
            </w:pPr>
            <w:r w:rsidRPr="00E37E04">
              <w:rPr>
                <w:rFonts w:ascii="Times New Roman" w:eastAsia="Times New Roman" w:hAnsi="Times New Roman" w:cs="Times New Roman"/>
                <w:color w:val="000000"/>
              </w:rPr>
              <w:t>Number of Covariates</w:t>
            </w:r>
          </w:p>
        </w:tc>
        <w:tc>
          <w:tcPr>
            <w:tcW w:w="1684" w:type="dxa"/>
            <w:tcBorders>
              <w:top w:val="nil"/>
              <w:left w:val="nil"/>
              <w:bottom w:val="nil"/>
              <w:right w:val="nil"/>
            </w:tcBorders>
            <w:shd w:val="clear" w:color="auto" w:fill="auto"/>
            <w:noWrap/>
            <w:vAlign w:val="center"/>
            <w:hideMark/>
          </w:tcPr>
          <w:p w14:paraId="51801D68" w14:textId="129614D6" w:rsidR="00921C29" w:rsidRPr="00E37E04" w:rsidRDefault="00921C29" w:rsidP="00DA1171">
            <w:pPr>
              <w:spacing w:after="0" w:line="240" w:lineRule="auto"/>
              <w:rPr>
                <w:rFonts w:ascii="Times New Roman" w:eastAsia="Times New Roman" w:hAnsi="Times New Roman" w:cs="Times New Roman"/>
                <w:color w:val="000000"/>
              </w:rPr>
            </w:pPr>
            <w:r w:rsidRPr="00E37E04">
              <w:rPr>
                <w:rFonts w:ascii="Times New Roman" w:eastAsia="Times New Roman" w:hAnsi="Times New Roman" w:cs="Times New Roman"/>
                <w:color w:val="000000"/>
              </w:rPr>
              <w:t>-0.03%</w:t>
            </w:r>
          </w:p>
        </w:tc>
        <w:tc>
          <w:tcPr>
            <w:tcW w:w="1445" w:type="dxa"/>
            <w:tcBorders>
              <w:top w:val="nil"/>
              <w:left w:val="nil"/>
              <w:bottom w:val="nil"/>
              <w:right w:val="nil"/>
            </w:tcBorders>
            <w:shd w:val="clear" w:color="auto" w:fill="auto"/>
            <w:noWrap/>
            <w:vAlign w:val="center"/>
            <w:hideMark/>
          </w:tcPr>
          <w:p w14:paraId="3AF50E0D" w14:textId="53A11879" w:rsidR="00921C29" w:rsidRPr="00E37E04" w:rsidRDefault="005F6F8D" w:rsidP="00DA1171">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3.07</w:t>
            </w:r>
            <w:r w:rsidR="00921C29" w:rsidRPr="00E37E04">
              <w:rPr>
                <w:rFonts w:ascii="Times New Roman" w:eastAsia="Times New Roman" w:hAnsi="Times New Roman" w:cs="Times New Roman"/>
                <w:color w:val="000000"/>
              </w:rPr>
              <w:t>%</w:t>
            </w:r>
          </w:p>
        </w:tc>
        <w:tc>
          <w:tcPr>
            <w:tcW w:w="1445" w:type="dxa"/>
            <w:tcBorders>
              <w:top w:val="nil"/>
              <w:left w:val="nil"/>
              <w:bottom w:val="nil"/>
              <w:right w:val="nil"/>
            </w:tcBorders>
            <w:shd w:val="clear" w:color="auto" w:fill="auto"/>
            <w:noWrap/>
            <w:vAlign w:val="center"/>
            <w:hideMark/>
          </w:tcPr>
          <w:p w14:paraId="6628D872" w14:textId="71492699" w:rsidR="00921C29" w:rsidRPr="00E37E04" w:rsidRDefault="00921C29" w:rsidP="00DA1171">
            <w:pPr>
              <w:spacing w:after="0" w:line="240" w:lineRule="auto"/>
              <w:rPr>
                <w:rFonts w:ascii="Times New Roman" w:eastAsia="Times New Roman" w:hAnsi="Times New Roman" w:cs="Times New Roman"/>
                <w:color w:val="000000"/>
              </w:rPr>
            </w:pPr>
            <w:r w:rsidRPr="00E37E04">
              <w:rPr>
                <w:rFonts w:ascii="Times New Roman" w:eastAsia="Times New Roman" w:hAnsi="Times New Roman" w:cs="Times New Roman"/>
                <w:color w:val="000000"/>
              </w:rPr>
              <w:t>-1.67%</w:t>
            </w:r>
          </w:p>
        </w:tc>
        <w:tc>
          <w:tcPr>
            <w:tcW w:w="1445" w:type="dxa"/>
            <w:tcBorders>
              <w:top w:val="nil"/>
              <w:left w:val="nil"/>
              <w:bottom w:val="nil"/>
              <w:right w:val="nil"/>
            </w:tcBorders>
            <w:shd w:val="clear" w:color="auto" w:fill="auto"/>
            <w:noWrap/>
            <w:vAlign w:val="center"/>
            <w:hideMark/>
          </w:tcPr>
          <w:p w14:paraId="48047171" w14:textId="15B86FAD" w:rsidR="00921C29" w:rsidRPr="00E37E04" w:rsidRDefault="00921C29" w:rsidP="00DA1171">
            <w:pPr>
              <w:spacing w:after="0" w:line="240" w:lineRule="auto"/>
              <w:rPr>
                <w:rFonts w:ascii="Times New Roman" w:eastAsia="Times New Roman" w:hAnsi="Times New Roman" w:cs="Times New Roman"/>
                <w:color w:val="000000"/>
              </w:rPr>
            </w:pPr>
            <w:r w:rsidRPr="00E37E04">
              <w:rPr>
                <w:rFonts w:ascii="Times New Roman" w:eastAsia="Times New Roman" w:hAnsi="Times New Roman" w:cs="Times New Roman"/>
                <w:color w:val="000000"/>
              </w:rPr>
              <w:t>0.25%</w:t>
            </w:r>
          </w:p>
        </w:tc>
      </w:tr>
      <w:tr w:rsidR="00711691" w:rsidRPr="00E37E04" w14:paraId="0E9E69A7" w14:textId="77777777" w:rsidTr="00711691">
        <w:trPr>
          <w:trHeight w:val="667"/>
        </w:trPr>
        <w:tc>
          <w:tcPr>
            <w:tcW w:w="3358" w:type="dxa"/>
            <w:tcBorders>
              <w:top w:val="nil"/>
              <w:left w:val="nil"/>
              <w:bottom w:val="nil"/>
              <w:right w:val="nil"/>
            </w:tcBorders>
            <w:shd w:val="clear" w:color="auto" w:fill="auto"/>
            <w:noWrap/>
            <w:vAlign w:val="center"/>
            <w:hideMark/>
          </w:tcPr>
          <w:p w14:paraId="056BDD0B" w14:textId="3BBAB34D" w:rsidR="00921C29" w:rsidRPr="00E37E04" w:rsidRDefault="00921C29" w:rsidP="00DA1171">
            <w:pPr>
              <w:spacing w:after="0" w:line="240" w:lineRule="auto"/>
              <w:rPr>
                <w:rFonts w:ascii="Times New Roman" w:eastAsia="Times New Roman" w:hAnsi="Times New Roman" w:cs="Times New Roman"/>
                <w:color w:val="000000"/>
              </w:rPr>
            </w:pPr>
            <w:r w:rsidRPr="00E37E04">
              <w:rPr>
                <w:rFonts w:ascii="Times New Roman" w:eastAsia="Times New Roman" w:hAnsi="Times New Roman" w:cs="Times New Roman"/>
                <w:color w:val="000000"/>
              </w:rPr>
              <w:t>CPU Cores</w:t>
            </w:r>
          </w:p>
        </w:tc>
        <w:tc>
          <w:tcPr>
            <w:tcW w:w="1684" w:type="dxa"/>
            <w:tcBorders>
              <w:top w:val="nil"/>
              <w:left w:val="nil"/>
              <w:bottom w:val="nil"/>
              <w:right w:val="nil"/>
            </w:tcBorders>
            <w:shd w:val="clear" w:color="auto" w:fill="auto"/>
            <w:noWrap/>
            <w:vAlign w:val="center"/>
            <w:hideMark/>
          </w:tcPr>
          <w:p w14:paraId="160BA386" w14:textId="58AE73CC" w:rsidR="00921C29" w:rsidRPr="00E37E04" w:rsidRDefault="00921C29" w:rsidP="00DA1171">
            <w:pPr>
              <w:spacing w:after="0" w:line="240" w:lineRule="auto"/>
              <w:rPr>
                <w:rFonts w:ascii="Times New Roman" w:eastAsia="Times New Roman" w:hAnsi="Times New Roman" w:cs="Times New Roman"/>
                <w:color w:val="000000"/>
              </w:rPr>
            </w:pPr>
            <w:r w:rsidRPr="00E37E04">
              <w:rPr>
                <w:rFonts w:ascii="Times New Roman" w:eastAsia="Times New Roman" w:hAnsi="Times New Roman" w:cs="Times New Roman"/>
                <w:color w:val="000000"/>
              </w:rPr>
              <w:t>-5.55%</w:t>
            </w:r>
          </w:p>
        </w:tc>
        <w:tc>
          <w:tcPr>
            <w:tcW w:w="1445" w:type="dxa"/>
            <w:tcBorders>
              <w:top w:val="nil"/>
              <w:left w:val="nil"/>
              <w:bottom w:val="nil"/>
              <w:right w:val="nil"/>
            </w:tcBorders>
            <w:shd w:val="clear" w:color="auto" w:fill="auto"/>
            <w:noWrap/>
            <w:vAlign w:val="center"/>
            <w:hideMark/>
          </w:tcPr>
          <w:p w14:paraId="578D0BD1" w14:textId="6634BB70" w:rsidR="00921C29" w:rsidRPr="00E37E04" w:rsidRDefault="005F6F8D" w:rsidP="00DA1171">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3.00</w:t>
            </w:r>
            <w:r w:rsidR="00921C29" w:rsidRPr="00E37E04">
              <w:rPr>
                <w:rFonts w:ascii="Times New Roman" w:eastAsia="Times New Roman" w:hAnsi="Times New Roman" w:cs="Times New Roman"/>
                <w:color w:val="000000"/>
              </w:rPr>
              <w:t>%</w:t>
            </w:r>
          </w:p>
        </w:tc>
        <w:tc>
          <w:tcPr>
            <w:tcW w:w="1445" w:type="dxa"/>
            <w:tcBorders>
              <w:top w:val="nil"/>
              <w:left w:val="nil"/>
              <w:bottom w:val="nil"/>
              <w:right w:val="nil"/>
            </w:tcBorders>
            <w:shd w:val="clear" w:color="auto" w:fill="auto"/>
            <w:noWrap/>
            <w:vAlign w:val="center"/>
            <w:hideMark/>
          </w:tcPr>
          <w:p w14:paraId="590B3D59" w14:textId="11C50972" w:rsidR="00921C29" w:rsidRPr="00E37E04" w:rsidRDefault="00921C29" w:rsidP="00DA1171">
            <w:pPr>
              <w:spacing w:after="0" w:line="240" w:lineRule="auto"/>
              <w:rPr>
                <w:rFonts w:ascii="Times New Roman" w:eastAsia="Times New Roman" w:hAnsi="Times New Roman" w:cs="Times New Roman"/>
                <w:color w:val="000000"/>
              </w:rPr>
            </w:pPr>
            <w:r w:rsidRPr="00E37E04">
              <w:rPr>
                <w:rFonts w:ascii="Times New Roman" w:eastAsia="Times New Roman" w:hAnsi="Times New Roman" w:cs="Times New Roman"/>
                <w:color w:val="000000"/>
              </w:rPr>
              <w:t>-0.04%</w:t>
            </w:r>
          </w:p>
        </w:tc>
        <w:tc>
          <w:tcPr>
            <w:tcW w:w="1445" w:type="dxa"/>
            <w:tcBorders>
              <w:top w:val="nil"/>
              <w:left w:val="nil"/>
              <w:bottom w:val="nil"/>
              <w:right w:val="nil"/>
            </w:tcBorders>
            <w:shd w:val="clear" w:color="auto" w:fill="auto"/>
            <w:noWrap/>
            <w:vAlign w:val="center"/>
            <w:hideMark/>
          </w:tcPr>
          <w:p w14:paraId="1F3D52CE" w14:textId="0573B9B3" w:rsidR="00921C29" w:rsidRPr="00E37E04" w:rsidRDefault="00921C29" w:rsidP="00DA1171">
            <w:pPr>
              <w:spacing w:after="0" w:line="240" w:lineRule="auto"/>
              <w:rPr>
                <w:rFonts w:ascii="Times New Roman" w:eastAsia="Times New Roman" w:hAnsi="Times New Roman" w:cs="Times New Roman"/>
                <w:color w:val="000000"/>
              </w:rPr>
            </w:pPr>
            <w:r w:rsidRPr="00E37E04">
              <w:rPr>
                <w:rFonts w:ascii="Times New Roman" w:eastAsia="Times New Roman" w:hAnsi="Times New Roman" w:cs="Times New Roman"/>
                <w:color w:val="000000"/>
              </w:rPr>
              <w:t>-0.63%</w:t>
            </w:r>
          </w:p>
        </w:tc>
      </w:tr>
      <w:tr w:rsidR="00711691" w:rsidRPr="00E37E04" w14:paraId="119AB780" w14:textId="77777777" w:rsidTr="00711691">
        <w:trPr>
          <w:trHeight w:val="667"/>
        </w:trPr>
        <w:tc>
          <w:tcPr>
            <w:tcW w:w="3358" w:type="dxa"/>
            <w:tcBorders>
              <w:top w:val="nil"/>
              <w:left w:val="nil"/>
              <w:bottom w:val="nil"/>
              <w:right w:val="nil"/>
            </w:tcBorders>
            <w:shd w:val="clear" w:color="auto" w:fill="auto"/>
            <w:noWrap/>
            <w:vAlign w:val="center"/>
            <w:hideMark/>
          </w:tcPr>
          <w:p w14:paraId="6E47E3B6" w14:textId="1432FCA7" w:rsidR="00921C29" w:rsidRPr="00E37E04" w:rsidRDefault="00921C29" w:rsidP="00DA1171">
            <w:pPr>
              <w:spacing w:after="0" w:line="240" w:lineRule="auto"/>
              <w:rPr>
                <w:rFonts w:ascii="Times New Roman" w:eastAsia="Times New Roman" w:hAnsi="Times New Roman" w:cs="Times New Roman"/>
                <w:color w:val="000000"/>
              </w:rPr>
            </w:pPr>
            <w:r w:rsidRPr="00E37E04">
              <w:rPr>
                <w:rFonts w:ascii="Times New Roman" w:eastAsia="Times New Roman" w:hAnsi="Times New Roman" w:cs="Times New Roman"/>
                <w:color w:val="000000"/>
              </w:rPr>
              <w:t>GB Memory</w:t>
            </w:r>
          </w:p>
        </w:tc>
        <w:tc>
          <w:tcPr>
            <w:tcW w:w="1684" w:type="dxa"/>
            <w:tcBorders>
              <w:top w:val="nil"/>
              <w:left w:val="nil"/>
              <w:bottom w:val="nil"/>
              <w:right w:val="nil"/>
            </w:tcBorders>
            <w:shd w:val="clear" w:color="auto" w:fill="auto"/>
            <w:noWrap/>
            <w:vAlign w:val="center"/>
            <w:hideMark/>
          </w:tcPr>
          <w:p w14:paraId="56F7B839" w14:textId="14DE71F8" w:rsidR="00921C29" w:rsidRPr="00E37E04" w:rsidRDefault="00921C29" w:rsidP="00DA1171">
            <w:pPr>
              <w:spacing w:after="0" w:line="240" w:lineRule="auto"/>
              <w:rPr>
                <w:rFonts w:ascii="Times New Roman" w:eastAsia="Times New Roman" w:hAnsi="Times New Roman" w:cs="Times New Roman"/>
                <w:color w:val="000000"/>
              </w:rPr>
            </w:pPr>
            <w:r w:rsidRPr="00E37E04">
              <w:rPr>
                <w:rFonts w:ascii="Times New Roman" w:eastAsia="Times New Roman" w:hAnsi="Times New Roman" w:cs="Times New Roman"/>
                <w:color w:val="000000"/>
              </w:rPr>
              <w:t>-0.65%</w:t>
            </w:r>
          </w:p>
        </w:tc>
        <w:tc>
          <w:tcPr>
            <w:tcW w:w="1445" w:type="dxa"/>
            <w:tcBorders>
              <w:top w:val="nil"/>
              <w:left w:val="nil"/>
              <w:bottom w:val="nil"/>
              <w:right w:val="nil"/>
            </w:tcBorders>
            <w:shd w:val="clear" w:color="auto" w:fill="auto"/>
            <w:noWrap/>
            <w:vAlign w:val="center"/>
            <w:hideMark/>
          </w:tcPr>
          <w:p w14:paraId="78634D54" w14:textId="6947FBE1" w:rsidR="00921C29" w:rsidRPr="00E37E04" w:rsidRDefault="005F6F8D" w:rsidP="00DA1171">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-1.7</w:t>
            </w:r>
            <w:r w:rsidR="00921C29" w:rsidRPr="00E37E04">
              <w:rPr>
                <w:rFonts w:ascii="Times New Roman" w:eastAsia="Times New Roman" w:hAnsi="Times New Roman" w:cs="Times New Roman"/>
                <w:color w:val="000000"/>
              </w:rPr>
              <w:t>0%</w:t>
            </w:r>
          </w:p>
        </w:tc>
        <w:tc>
          <w:tcPr>
            <w:tcW w:w="1445" w:type="dxa"/>
            <w:tcBorders>
              <w:top w:val="nil"/>
              <w:left w:val="nil"/>
              <w:bottom w:val="nil"/>
              <w:right w:val="nil"/>
            </w:tcBorders>
            <w:shd w:val="clear" w:color="auto" w:fill="auto"/>
            <w:noWrap/>
            <w:vAlign w:val="center"/>
            <w:hideMark/>
          </w:tcPr>
          <w:p w14:paraId="149A7B91" w14:textId="312233A7" w:rsidR="00921C29" w:rsidRPr="00E37E04" w:rsidRDefault="00921C29" w:rsidP="00DA1171">
            <w:pPr>
              <w:spacing w:after="0" w:line="240" w:lineRule="auto"/>
              <w:rPr>
                <w:rFonts w:ascii="Times New Roman" w:eastAsia="Times New Roman" w:hAnsi="Times New Roman" w:cs="Times New Roman"/>
                <w:color w:val="000000"/>
              </w:rPr>
            </w:pPr>
            <w:r w:rsidRPr="00E37E04">
              <w:rPr>
                <w:rFonts w:ascii="Times New Roman" w:eastAsia="Times New Roman" w:hAnsi="Times New Roman" w:cs="Times New Roman"/>
                <w:color w:val="000000"/>
              </w:rPr>
              <w:t>-0.12%</w:t>
            </w:r>
          </w:p>
        </w:tc>
        <w:tc>
          <w:tcPr>
            <w:tcW w:w="1445" w:type="dxa"/>
            <w:tcBorders>
              <w:top w:val="nil"/>
              <w:left w:val="nil"/>
              <w:bottom w:val="nil"/>
              <w:right w:val="nil"/>
            </w:tcBorders>
            <w:shd w:val="clear" w:color="auto" w:fill="auto"/>
            <w:noWrap/>
            <w:vAlign w:val="center"/>
            <w:hideMark/>
          </w:tcPr>
          <w:p w14:paraId="05831A75" w14:textId="754DD2CC" w:rsidR="00921C29" w:rsidRPr="00E37E04" w:rsidRDefault="00921C29" w:rsidP="00DA1171">
            <w:pPr>
              <w:spacing w:after="0" w:line="240" w:lineRule="auto"/>
              <w:rPr>
                <w:rFonts w:ascii="Times New Roman" w:eastAsia="Times New Roman" w:hAnsi="Times New Roman" w:cs="Times New Roman"/>
                <w:color w:val="000000"/>
              </w:rPr>
            </w:pPr>
            <w:r w:rsidRPr="00E37E04">
              <w:rPr>
                <w:rFonts w:ascii="Times New Roman" w:eastAsia="Times New Roman" w:hAnsi="Times New Roman" w:cs="Times New Roman"/>
                <w:color w:val="000000"/>
              </w:rPr>
              <w:t>0.08%</w:t>
            </w:r>
          </w:p>
        </w:tc>
      </w:tr>
      <w:tr w:rsidR="00711691" w:rsidRPr="00E37E04" w14:paraId="07FC4961" w14:textId="77777777" w:rsidTr="00711691">
        <w:trPr>
          <w:trHeight w:val="667"/>
        </w:trPr>
        <w:tc>
          <w:tcPr>
            <w:tcW w:w="3358" w:type="dxa"/>
            <w:tcBorders>
              <w:top w:val="nil"/>
              <w:left w:val="nil"/>
              <w:bottom w:val="nil"/>
              <w:right w:val="nil"/>
            </w:tcBorders>
            <w:shd w:val="clear" w:color="auto" w:fill="auto"/>
            <w:noWrap/>
            <w:vAlign w:val="center"/>
            <w:hideMark/>
          </w:tcPr>
          <w:p w14:paraId="777E576E" w14:textId="29E5A70A" w:rsidR="00921C29" w:rsidRPr="00E37E04" w:rsidRDefault="00921C29" w:rsidP="00DA1171">
            <w:pPr>
              <w:spacing w:after="0" w:line="240" w:lineRule="auto"/>
              <w:rPr>
                <w:rFonts w:ascii="Times New Roman" w:eastAsia="Times New Roman" w:hAnsi="Times New Roman" w:cs="Times New Roman"/>
                <w:color w:val="000000"/>
              </w:rPr>
            </w:pPr>
            <w:r w:rsidRPr="00E37E04">
              <w:rPr>
                <w:rFonts w:ascii="Times New Roman" w:eastAsia="Times New Roman" w:hAnsi="Times New Roman" w:cs="Times New Roman"/>
                <w:color w:val="000000"/>
              </w:rPr>
              <w:t>Number of Training Examples</w:t>
            </w:r>
          </w:p>
        </w:tc>
        <w:tc>
          <w:tcPr>
            <w:tcW w:w="1684" w:type="dxa"/>
            <w:tcBorders>
              <w:top w:val="nil"/>
              <w:left w:val="nil"/>
              <w:bottom w:val="nil"/>
              <w:right w:val="nil"/>
            </w:tcBorders>
            <w:shd w:val="clear" w:color="auto" w:fill="auto"/>
            <w:noWrap/>
            <w:vAlign w:val="center"/>
            <w:hideMark/>
          </w:tcPr>
          <w:p w14:paraId="44ECFE10" w14:textId="1A9F4DB6" w:rsidR="00921C29" w:rsidRPr="00E37E04" w:rsidRDefault="00921C29" w:rsidP="00DA1171">
            <w:pPr>
              <w:spacing w:after="0" w:line="240" w:lineRule="auto"/>
              <w:rPr>
                <w:rFonts w:ascii="Times New Roman" w:eastAsia="Times New Roman" w:hAnsi="Times New Roman" w:cs="Times New Roman"/>
                <w:color w:val="000000"/>
              </w:rPr>
            </w:pPr>
            <w:r w:rsidRPr="00E37E04">
              <w:rPr>
                <w:rFonts w:ascii="Times New Roman" w:eastAsia="Times New Roman" w:hAnsi="Times New Roman" w:cs="Times New Roman"/>
                <w:color w:val="000000"/>
              </w:rPr>
              <w:t>-38.36%</w:t>
            </w:r>
          </w:p>
        </w:tc>
        <w:tc>
          <w:tcPr>
            <w:tcW w:w="1445" w:type="dxa"/>
            <w:tcBorders>
              <w:top w:val="nil"/>
              <w:left w:val="nil"/>
              <w:bottom w:val="nil"/>
              <w:right w:val="nil"/>
            </w:tcBorders>
            <w:shd w:val="clear" w:color="auto" w:fill="auto"/>
            <w:noWrap/>
            <w:vAlign w:val="center"/>
            <w:hideMark/>
          </w:tcPr>
          <w:p w14:paraId="52DB8341" w14:textId="17D38741" w:rsidR="00921C29" w:rsidRPr="00E37E04" w:rsidRDefault="005F6F8D" w:rsidP="00DA1171">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-34.90</w:t>
            </w:r>
            <w:r w:rsidR="00921C29" w:rsidRPr="00E37E04">
              <w:rPr>
                <w:rFonts w:ascii="Times New Roman" w:eastAsia="Times New Roman" w:hAnsi="Times New Roman" w:cs="Times New Roman"/>
                <w:color w:val="000000"/>
              </w:rPr>
              <w:t>%</w:t>
            </w:r>
          </w:p>
        </w:tc>
        <w:tc>
          <w:tcPr>
            <w:tcW w:w="1445" w:type="dxa"/>
            <w:tcBorders>
              <w:top w:val="nil"/>
              <w:left w:val="nil"/>
              <w:bottom w:val="nil"/>
              <w:right w:val="nil"/>
            </w:tcBorders>
            <w:shd w:val="clear" w:color="auto" w:fill="auto"/>
            <w:noWrap/>
            <w:vAlign w:val="center"/>
            <w:hideMark/>
          </w:tcPr>
          <w:p w14:paraId="4A472D7A" w14:textId="23F18C4B" w:rsidR="00921C29" w:rsidRPr="00E37E04" w:rsidRDefault="00921C29" w:rsidP="00DA1171">
            <w:pPr>
              <w:spacing w:after="0" w:line="240" w:lineRule="auto"/>
              <w:rPr>
                <w:rFonts w:ascii="Times New Roman" w:eastAsia="Times New Roman" w:hAnsi="Times New Roman" w:cs="Times New Roman"/>
                <w:color w:val="000000"/>
              </w:rPr>
            </w:pPr>
            <w:r w:rsidRPr="00E37E04">
              <w:rPr>
                <w:rFonts w:ascii="Times New Roman" w:eastAsia="Times New Roman" w:hAnsi="Times New Roman" w:cs="Times New Roman"/>
                <w:color w:val="000000"/>
              </w:rPr>
              <w:t>-71.74%</w:t>
            </w:r>
          </w:p>
        </w:tc>
        <w:tc>
          <w:tcPr>
            <w:tcW w:w="1445" w:type="dxa"/>
            <w:tcBorders>
              <w:top w:val="nil"/>
              <w:left w:val="nil"/>
              <w:bottom w:val="nil"/>
              <w:right w:val="nil"/>
            </w:tcBorders>
            <w:shd w:val="clear" w:color="auto" w:fill="auto"/>
            <w:noWrap/>
            <w:vAlign w:val="center"/>
            <w:hideMark/>
          </w:tcPr>
          <w:p w14:paraId="27A88B7F" w14:textId="05FB7327" w:rsidR="00921C29" w:rsidRPr="00E37E04" w:rsidRDefault="00921C29" w:rsidP="00DA1171">
            <w:pPr>
              <w:spacing w:after="0" w:line="240" w:lineRule="auto"/>
              <w:rPr>
                <w:rFonts w:ascii="Times New Roman" w:eastAsia="Times New Roman" w:hAnsi="Times New Roman" w:cs="Times New Roman"/>
                <w:color w:val="000000"/>
              </w:rPr>
            </w:pPr>
            <w:r w:rsidRPr="00E37E04">
              <w:rPr>
                <w:rFonts w:ascii="Times New Roman" w:eastAsia="Times New Roman" w:hAnsi="Times New Roman" w:cs="Times New Roman"/>
                <w:color w:val="000000"/>
              </w:rPr>
              <w:t>-1.22%</w:t>
            </w:r>
          </w:p>
        </w:tc>
      </w:tr>
      <w:tr w:rsidR="00711691" w:rsidRPr="00E37E04" w14:paraId="1E7C3A4E" w14:textId="77777777" w:rsidTr="00711691">
        <w:trPr>
          <w:trHeight w:val="667"/>
        </w:trPr>
        <w:tc>
          <w:tcPr>
            <w:tcW w:w="3358" w:type="dxa"/>
            <w:tcBorders>
              <w:top w:val="nil"/>
              <w:left w:val="nil"/>
              <w:bottom w:val="nil"/>
              <w:right w:val="nil"/>
            </w:tcBorders>
            <w:shd w:val="clear" w:color="auto" w:fill="auto"/>
            <w:noWrap/>
            <w:vAlign w:val="center"/>
            <w:hideMark/>
          </w:tcPr>
          <w:p w14:paraId="7497B13A" w14:textId="48D3D8EE" w:rsidR="00921C29" w:rsidRPr="00E37E04" w:rsidRDefault="00A365C7" w:rsidP="00DA1171">
            <w:pPr>
              <w:spacing w:after="0" w:line="240" w:lineRule="auto"/>
              <w:rPr>
                <w:rFonts w:ascii="Times New Roman" w:eastAsia="Times New Roman" w:hAnsi="Times New Roman" w:cs="Times New Roman"/>
                <w:color w:val="000000"/>
              </w:rPr>
            </w:pPr>
            <w:r w:rsidRPr="00E37E04">
              <w:rPr>
                <w:rFonts w:ascii="Times New Roman" w:eastAsia="Times New Roman" w:hAnsi="Times New Roman" w:cs="Times New Roman"/>
                <w:color w:val="000000"/>
              </w:rPr>
              <w:t xml:space="preserve">Number of Predictive </w:t>
            </w:r>
            <w:r w:rsidR="00921C29" w:rsidRPr="00E37E04">
              <w:rPr>
                <w:rFonts w:ascii="Times New Roman" w:eastAsia="Times New Roman" w:hAnsi="Times New Roman" w:cs="Times New Roman"/>
                <w:color w:val="000000"/>
              </w:rPr>
              <w:t>Cells</w:t>
            </w:r>
          </w:p>
        </w:tc>
        <w:tc>
          <w:tcPr>
            <w:tcW w:w="1684" w:type="dxa"/>
            <w:tcBorders>
              <w:top w:val="nil"/>
              <w:left w:val="nil"/>
              <w:bottom w:val="nil"/>
              <w:right w:val="nil"/>
            </w:tcBorders>
            <w:shd w:val="clear" w:color="auto" w:fill="auto"/>
            <w:noWrap/>
            <w:vAlign w:val="center"/>
            <w:hideMark/>
          </w:tcPr>
          <w:p w14:paraId="7A76F79A" w14:textId="3E2AE2DA" w:rsidR="00921C29" w:rsidRPr="00E37E04" w:rsidRDefault="00921C29" w:rsidP="00DA1171">
            <w:pPr>
              <w:spacing w:after="0" w:line="240" w:lineRule="auto"/>
              <w:rPr>
                <w:rFonts w:ascii="Times New Roman" w:eastAsia="Times New Roman" w:hAnsi="Times New Roman" w:cs="Times New Roman"/>
                <w:color w:val="000000"/>
              </w:rPr>
            </w:pPr>
            <w:r w:rsidRPr="00E37E04">
              <w:rPr>
                <w:rFonts w:ascii="Times New Roman" w:eastAsia="Times New Roman" w:hAnsi="Times New Roman" w:cs="Times New Roman"/>
                <w:color w:val="000000"/>
              </w:rPr>
              <w:t>0.01%</w:t>
            </w:r>
          </w:p>
        </w:tc>
        <w:tc>
          <w:tcPr>
            <w:tcW w:w="1445" w:type="dxa"/>
            <w:tcBorders>
              <w:top w:val="nil"/>
              <w:left w:val="nil"/>
              <w:bottom w:val="nil"/>
              <w:right w:val="nil"/>
            </w:tcBorders>
            <w:shd w:val="clear" w:color="auto" w:fill="auto"/>
            <w:noWrap/>
            <w:vAlign w:val="center"/>
            <w:hideMark/>
          </w:tcPr>
          <w:p w14:paraId="4105C0C3" w14:textId="35CC6456" w:rsidR="00921C29" w:rsidRPr="00E37E04" w:rsidRDefault="005F6F8D" w:rsidP="00DA1171">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-1.81</w:t>
            </w:r>
            <w:r w:rsidR="00921C29" w:rsidRPr="00E37E04">
              <w:rPr>
                <w:rFonts w:ascii="Times New Roman" w:eastAsia="Times New Roman" w:hAnsi="Times New Roman" w:cs="Times New Roman"/>
                <w:color w:val="000000"/>
              </w:rPr>
              <w:t>%</w:t>
            </w:r>
          </w:p>
        </w:tc>
        <w:tc>
          <w:tcPr>
            <w:tcW w:w="1445" w:type="dxa"/>
            <w:tcBorders>
              <w:top w:val="nil"/>
              <w:left w:val="nil"/>
              <w:bottom w:val="nil"/>
              <w:right w:val="nil"/>
            </w:tcBorders>
            <w:shd w:val="clear" w:color="auto" w:fill="auto"/>
            <w:noWrap/>
            <w:vAlign w:val="center"/>
            <w:hideMark/>
          </w:tcPr>
          <w:p w14:paraId="14C0CF63" w14:textId="60D5A12C" w:rsidR="00921C29" w:rsidRPr="00E37E04" w:rsidRDefault="00921C29" w:rsidP="00DA1171">
            <w:pPr>
              <w:spacing w:after="0" w:line="240" w:lineRule="auto"/>
              <w:rPr>
                <w:rFonts w:ascii="Times New Roman" w:eastAsia="Times New Roman" w:hAnsi="Times New Roman" w:cs="Times New Roman"/>
                <w:color w:val="000000"/>
              </w:rPr>
            </w:pPr>
            <w:r w:rsidRPr="00E37E04">
              <w:rPr>
                <w:rFonts w:ascii="Times New Roman" w:eastAsia="Times New Roman" w:hAnsi="Times New Roman" w:cs="Times New Roman"/>
                <w:color w:val="000000"/>
              </w:rPr>
              <w:t>-5.69%</w:t>
            </w:r>
          </w:p>
        </w:tc>
        <w:tc>
          <w:tcPr>
            <w:tcW w:w="1445" w:type="dxa"/>
            <w:tcBorders>
              <w:top w:val="nil"/>
              <w:left w:val="nil"/>
              <w:bottom w:val="nil"/>
              <w:right w:val="nil"/>
            </w:tcBorders>
            <w:shd w:val="clear" w:color="auto" w:fill="auto"/>
            <w:noWrap/>
            <w:vAlign w:val="center"/>
            <w:hideMark/>
          </w:tcPr>
          <w:p w14:paraId="43E0B493" w14:textId="32CEA3FF" w:rsidR="00921C29" w:rsidRPr="00E37E04" w:rsidRDefault="00921C29" w:rsidP="00DA1171">
            <w:pPr>
              <w:spacing w:after="0" w:line="240" w:lineRule="auto"/>
              <w:rPr>
                <w:rFonts w:ascii="Times New Roman" w:eastAsia="Times New Roman" w:hAnsi="Times New Roman" w:cs="Times New Roman"/>
                <w:color w:val="000000"/>
              </w:rPr>
            </w:pPr>
            <w:r w:rsidRPr="00E37E04">
              <w:rPr>
                <w:rFonts w:ascii="Times New Roman" w:eastAsia="Times New Roman" w:hAnsi="Times New Roman" w:cs="Times New Roman"/>
                <w:color w:val="000000"/>
              </w:rPr>
              <w:t>-33.67%</w:t>
            </w:r>
          </w:p>
        </w:tc>
      </w:tr>
      <w:tr w:rsidR="00711691" w:rsidRPr="00E37E04" w14:paraId="2A256888" w14:textId="77777777" w:rsidTr="00711691">
        <w:trPr>
          <w:trHeight w:val="667"/>
        </w:trPr>
        <w:tc>
          <w:tcPr>
            <w:tcW w:w="3358" w:type="dxa"/>
            <w:tcBorders>
              <w:top w:val="nil"/>
              <w:left w:val="nil"/>
              <w:bottom w:val="nil"/>
              <w:right w:val="nil"/>
            </w:tcBorders>
            <w:shd w:val="clear" w:color="auto" w:fill="auto"/>
            <w:noWrap/>
            <w:vAlign w:val="center"/>
            <w:hideMark/>
          </w:tcPr>
          <w:p w14:paraId="1ED58014" w14:textId="3C764993" w:rsidR="00921C29" w:rsidRPr="00E37E04" w:rsidRDefault="00921C29" w:rsidP="00DA1171">
            <w:pPr>
              <w:spacing w:after="0" w:line="240" w:lineRule="auto"/>
              <w:rPr>
                <w:rFonts w:ascii="Times New Roman" w:eastAsia="Times New Roman" w:hAnsi="Times New Roman" w:cs="Times New Roman"/>
                <w:color w:val="000000"/>
              </w:rPr>
            </w:pPr>
          </w:p>
        </w:tc>
        <w:tc>
          <w:tcPr>
            <w:tcW w:w="1684" w:type="dxa"/>
            <w:tcBorders>
              <w:top w:val="nil"/>
              <w:left w:val="nil"/>
              <w:bottom w:val="nil"/>
              <w:right w:val="nil"/>
            </w:tcBorders>
            <w:shd w:val="clear" w:color="auto" w:fill="auto"/>
            <w:noWrap/>
            <w:vAlign w:val="center"/>
            <w:hideMark/>
          </w:tcPr>
          <w:p w14:paraId="7F9F4C83" w14:textId="20F16160" w:rsidR="00921C29" w:rsidRPr="00E37E04" w:rsidRDefault="00921C29" w:rsidP="00DA1171">
            <w:pPr>
              <w:spacing w:after="0" w:line="240" w:lineRule="auto"/>
              <w:rPr>
                <w:rFonts w:ascii="Times New Roman" w:eastAsia="Times New Roman" w:hAnsi="Times New Roman" w:cs="Times New Roman"/>
                <w:color w:val="000000"/>
              </w:rPr>
            </w:pPr>
          </w:p>
        </w:tc>
        <w:tc>
          <w:tcPr>
            <w:tcW w:w="1445" w:type="dxa"/>
            <w:tcBorders>
              <w:top w:val="nil"/>
              <w:left w:val="nil"/>
              <w:bottom w:val="nil"/>
              <w:right w:val="nil"/>
            </w:tcBorders>
            <w:shd w:val="clear" w:color="auto" w:fill="auto"/>
            <w:noWrap/>
            <w:vAlign w:val="center"/>
            <w:hideMark/>
          </w:tcPr>
          <w:p w14:paraId="1D474836" w14:textId="67315299" w:rsidR="00921C29" w:rsidRPr="00E37E04" w:rsidRDefault="00921C29" w:rsidP="00DA1171">
            <w:pPr>
              <w:spacing w:after="0" w:line="240" w:lineRule="auto"/>
              <w:rPr>
                <w:rFonts w:ascii="Times New Roman" w:eastAsia="Times New Roman" w:hAnsi="Times New Roman" w:cs="Times New Roman"/>
                <w:color w:val="000000"/>
              </w:rPr>
            </w:pPr>
          </w:p>
        </w:tc>
        <w:tc>
          <w:tcPr>
            <w:tcW w:w="1445" w:type="dxa"/>
            <w:tcBorders>
              <w:top w:val="nil"/>
              <w:left w:val="nil"/>
              <w:bottom w:val="nil"/>
              <w:right w:val="nil"/>
            </w:tcBorders>
            <w:shd w:val="clear" w:color="auto" w:fill="auto"/>
            <w:noWrap/>
            <w:vAlign w:val="center"/>
            <w:hideMark/>
          </w:tcPr>
          <w:p w14:paraId="52A9F497" w14:textId="6A3AB6A8" w:rsidR="00921C29" w:rsidRPr="00E37E04" w:rsidRDefault="00921C29" w:rsidP="00DA1171">
            <w:pPr>
              <w:spacing w:after="0" w:line="240" w:lineRule="auto"/>
              <w:rPr>
                <w:rFonts w:ascii="Times New Roman" w:eastAsia="Times New Roman" w:hAnsi="Times New Roman" w:cs="Times New Roman"/>
                <w:color w:val="000000"/>
              </w:rPr>
            </w:pPr>
          </w:p>
        </w:tc>
        <w:tc>
          <w:tcPr>
            <w:tcW w:w="1445" w:type="dxa"/>
            <w:tcBorders>
              <w:top w:val="nil"/>
              <w:left w:val="nil"/>
              <w:bottom w:val="nil"/>
              <w:right w:val="nil"/>
            </w:tcBorders>
            <w:shd w:val="clear" w:color="auto" w:fill="auto"/>
            <w:noWrap/>
            <w:vAlign w:val="center"/>
            <w:hideMark/>
          </w:tcPr>
          <w:p w14:paraId="5D192ECD" w14:textId="697E4DA1" w:rsidR="00921C29" w:rsidRPr="00E37E04" w:rsidRDefault="00921C29" w:rsidP="00DA1171">
            <w:pPr>
              <w:spacing w:after="0" w:line="240" w:lineRule="auto"/>
              <w:rPr>
                <w:rFonts w:ascii="Times New Roman" w:eastAsia="Times New Roman" w:hAnsi="Times New Roman" w:cs="Times New Roman"/>
                <w:color w:val="000000"/>
              </w:rPr>
            </w:pPr>
          </w:p>
        </w:tc>
      </w:tr>
      <w:tr w:rsidR="00711691" w:rsidRPr="00E37E04" w14:paraId="25EF2AAE" w14:textId="77777777" w:rsidTr="00711691">
        <w:trPr>
          <w:trHeight w:val="667"/>
        </w:trPr>
        <w:tc>
          <w:tcPr>
            <w:tcW w:w="3358" w:type="dxa"/>
            <w:tcBorders>
              <w:top w:val="nil"/>
              <w:left w:val="nil"/>
              <w:bottom w:val="nil"/>
              <w:right w:val="nil"/>
            </w:tcBorders>
            <w:shd w:val="clear" w:color="auto" w:fill="auto"/>
            <w:noWrap/>
            <w:vAlign w:val="center"/>
            <w:hideMark/>
          </w:tcPr>
          <w:p w14:paraId="7827FF1F" w14:textId="2D750A55" w:rsidR="00921C29" w:rsidRPr="00E37E04" w:rsidRDefault="00921C29" w:rsidP="00DA1171">
            <w:pPr>
              <w:spacing w:after="0" w:line="240" w:lineRule="auto"/>
              <w:rPr>
                <w:rFonts w:ascii="Times New Roman" w:eastAsia="Times New Roman" w:hAnsi="Times New Roman" w:cs="Times New Roman"/>
                <w:color w:val="000000"/>
              </w:rPr>
            </w:pPr>
            <w:r w:rsidRPr="00E37E04">
              <w:rPr>
                <w:rFonts w:ascii="Times New Roman" w:eastAsia="Times New Roman" w:hAnsi="Times New Roman" w:cs="Times New Roman"/>
                <w:b/>
                <w:color w:val="000000"/>
              </w:rPr>
              <w:t>Accuracy Model</w:t>
            </w:r>
          </w:p>
        </w:tc>
        <w:tc>
          <w:tcPr>
            <w:tcW w:w="1684" w:type="dxa"/>
            <w:tcBorders>
              <w:top w:val="nil"/>
              <w:left w:val="nil"/>
              <w:bottom w:val="nil"/>
              <w:right w:val="nil"/>
            </w:tcBorders>
            <w:shd w:val="clear" w:color="auto" w:fill="auto"/>
            <w:noWrap/>
            <w:vAlign w:val="center"/>
            <w:hideMark/>
          </w:tcPr>
          <w:p w14:paraId="317340AC" w14:textId="7E1A277B" w:rsidR="00921C29" w:rsidRPr="00E37E04" w:rsidRDefault="00921C29" w:rsidP="00DA1171">
            <w:pPr>
              <w:spacing w:after="0" w:line="240" w:lineRule="auto"/>
              <w:rPr>
                <w:rFonts w:ascii="Times New Roman" w:eastAsia="Times New Roman" w:hAnsi="Times New Roman" w:cs="Times New Roman"/>
                <w:color w:val="000000"/>
              </w:rPr>
            </w:pPr>
            <w:r w:rsidRPr="00E37E04">
              <w:rPr>
                <w:rFonts w:ascii="Times New Roman" w:eastAsia="Times New Roman" w:hAnsi="Times New Roman" w:cs="Times New Roman"/>
                <w:color w:val="000000"/>
              </w:rPr>
              <w:t>RF</w:t>
            </w:r>
          </w:p>
        </w:tc>
        <w:tc>
          <w:tcPr>
            <w:tcW w:w="1445" w:type="dxa"/>
            <w:tcBorders>
              <w:top w:val="nil"/>
              <w:left w:val="nil"/>
              <w:bottom w:val="nil"/>
              <w:right w:val="nil"/>
            </w:tcBorders>
            <w:shd w:val="clear" w:color="auto" w:fill="auto"/>
            <w:noWrap/>
            <w:vAlign w:val="center"/>
            <w:hideMark/>
          </w:tcPr>
          <w:p w14:paraId="2D84DC6E" w14:textId="4C699A43" w:rsidR="00921C29" w:rsidRPr="00E37E04" w:rsidRDefault="00921C29" w:rsidP="00DA1171">
            <w:pPr>
              <w:spacing w:after="0" w:line="240" w:lineRule="auto"/>
              <w:rPr>
                <w:rFonts w:ascii="Times New Roman" w:eastAsia="Times New Roman" w:hAnsi="Times New Roman" w:cs="Times New Roman"/>
                <w:color w:val="000000"/>
              </w:rPr>
            </w:pPr>
            <w:r w:rsidRPr="00E37E04">
              <w:rPr>
                <w:rFonts w:ascii="Times New Roman" w:eastAsia="Times New Roman" w:hAnsi="Times New Roman" w:cs="Times New Roman"/>
                <w:color w:val="000000"/>
              </w:rPr>
              <w:t>MARS</w:t>
            </w:r>
          </w:p>
        </w:tc>
        <w:tc>
          <w:tcPr>
            <w:tcW w:w="1445" w:type="dxa"/>
            <w:tcBorders>
              <w:top w:val="nil"/>
              <w:left w:val="nil"/>
              <w:bottom w:val="nil"/>
              <w:right w:val="nil"/>
            </w:tcBorders>
            <w:shd w:val="clear" w:color="auto" w:fill="auto"/>
            <w:noWrap/>
            <w:vAlign w:val="center"/>
            <w:hideMark/>
          </w:tcPr>
          <w:p w14:paraId="5D09288C" w14:textId="0A4FCA7E" w:rsidR="00921C29" w:rsidRPr="00E37E04" w:rsidRDefault="00921C29" w:rsidP="00DA1171">
            <w:pPr>
              <w:spacing w:after="0" w:line="240" w:lineRule="auto"/>
              <w:rPr>
                <w:rFonts w:ascii="Times New Roman" w:eastAsia="Times New Roman" w:hAnsi="Times New Roman" w:cs="Times New Roman"/>
                <w:color w:val="000000"/>
              </w:rPr>
            </w:pPr>
            <w:r w:rsidRPr="00E37E04">
              <w:rPr>
                <w:rFonts w:ascii="Times New Roman" w:eastAsia="Times New Roman" w:hAnsi="Times New Roman" w:cs="Times New Roman"/>
                <w:color w:val="000000"/>
              </w:rPr>
              <w:t>GBM-BRT</w:t>
            </w:r>
          </w:p>
        </w:tc>
        <w:tc>
          <w:tcPr>
            <w:tcW w:w="1445" w:type="dxa"/>
            <w:tcBorders>
              <w:top w:val="nil"/>
              <w:left w:val="nil"/>
              <w:bottom w:val="nil"/>
              <w:right w:val="nil"/>
            </w:tcBorders>
            <w:shd w:val="clear" w:color="auto" w:fill="auto"/>
            <w:noWrap/>
            <w:vAlign w:val="center"/>
            <w:hideMark/>
          </w:tcPr>
          <w:p w14:paraId="436572BA" w14:textId="3218088F" w:rsidR="00921C29" w:rsidRPr="00E37E04" w:rsidRDefault="00921C29" w:rsidP="00DA1171">
            <w:pPr>
              <w:spacing w:after="0" w:line="240" w:lineRule="auto"/>
              <w:rPr>
                <w:rFonts w:ascii="Times New Roman" w:eastAsia="Times New Roman" w:hAnsi="Times New Roman" w:cs="Times New Roman"/>
                <w:color w:val="000000"/>
              </w:rPr>
            </w:pPr>
            <w:r w:rsidRPr="00E37E04">
              <w:rPr>
                <w:rFonts w:ascii="Times New Roman" w:eastAsia="Times New Roman" w:hAnsi="Times New Roman" w:cs="Times New Roman"/>
                <w:color w:val="000000"/>
              </w:rPr>
              <w:t>GAM</w:t>
            </w:r>
          </w:p>
        </w:tc>
      </w:tr>
      <w:tr w:rsidR="00711691" w:rsidRPr="00E37E04" w14:paraId="4FA3065F" w14:textId="77777777" w:rsidTr="00711691">
        <w:trPr>
          <w:trHeight w:val="667"/>
        </w:trPr>
        <w:tc>
          <w:tcPr>
            <w:tcW w:w="3358" w:type="dxa"/>
            <w:tcBorders>
              <w:top w:val="nil"/>
              <w:left w:val="nil"/>
              <w:bottom w:val="nil"/>
              <w:right w:val="nil"/>
            </w:tcBorders>
            <w:shd w:val="clear" w:color="auto" w:fill="auto"/>
            <w:noWrap/>
            <w:vAlign w:val="center"/>
            <w:hideMark/>
          </w:tcPr>
          <w:p w14:paraId="63451845" w14:textId="16797ADF" w:rsidR="00921C29" w:rsidRPr="00E37E04" w:rsidRDefault="00921C29" w:rsidP="00DA1171">
            <w:pPr>
              <w:spacing w:after="0" w:line="240" w:lineRule="auto"/>
              <w:rPr>
                <w:rFonts w:ascii="Times New Roman" w:eastAsia="Times New Roman" w:hAnsi="Times New Roman" w:cs="Times New Roman"/>
                <w:b/>
                <w:color w:val="000000"/>
              </w:rPr>
            </w:pPr>
            <w:r w:rsidRPr="00E37E04">
              <w:rPr>
                <w:rFonts w:ascii="Times New Roman" w:eastAsia="Times New Roman" w:hAnsi="Times New Roman" w:cs="Times New Roman"/>
                <w:color w:val="000000"/>
              </w:rPr>
              <w:t>Number of Covariates</w:t>
            </w:r>
          </w:p>
        </w:tc>
        <w:tc>
          <w:tcPr>
            <w:tcW w:w="1684" w:type="dxa"/>
            <w:tcBorders>
              <w:top w:val="nil"/>
              <w:left w:val="nil"/>
              <w:bottom w:val="nil"/>
              <w:right w:val="nil"/>
            </w:tcBorders>
            <w:shd w:val="clear" w:color="auto" w:fill="auto"/>
            <w:noWrap/>
            <w:vAlign w:val="center"/>
            <w:hideMark/>
          </w:tcPr>
          <w:p w14:paraId="6CC0FEB5" w14:textId="2D824030" w:rsidR="00921C29" w:rsidRPr="00E37E04" w:rsidRDefault="00921C29" w:rsidP="00DA1171">
            <w:pPr>
              <w:spacing w:after="0" w:line="240" w:lineRule="auto"/>
              <w:rPr>
                <w:rFonts w:ascii="Times New Roman" w:eastAsia="Times New Roman" w:hAnsi="Times New Roman" w:cs="Times New Roman"/>
                <w:color w:val="000000"/>
              </w:rPr>
            </w:pPr>
            <w:r w:rsidRPr="00E37E04">
              <w:rPr>
                <w:rFonts w:ascii="Times New Roman" w:eastAsia="Times New Roman" w:hAnsi="Times New Roman" w:cs="Times New Roman"/>
                <w:color w:val="000000"/>
              </w:rPr>
              <w:t>-34.39%</w:t>
            </w:r>
          </w:p>
        </w:tc>
        <w:tc>
          <w:tcPr>
            <w:tcW w:w="1445" w:type="dxa"/>
            <w:tcBorders>
              <w:top w:val="nil"/>
              <w:left w:val="nil"/>
              <w:bottom w:val="nil"/>
              <w:right w:val="nil"/>
            </w:tcBorders>
            <w:shd w:val="clear" w:color="auto" w:fill="auto"/>
            <w:noWrap/>
            <w:vAlign w:val="center"/>
            <w:hideMark/>
          </w:tcPr>
          <w:p w14:paraId="42F85852" w14:textId="4E4BEA9B" w:rsidR="00921C29" w:rsidRPr="00E37E04" w:rsidRDefault="00701240" w:rsidP="00DA1171">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-26.31</w:t>
            </w:r>
            <w:r w:rsidR="00921C29" w:rsidRPr="00E37E04">
              <w:rPr>
                <w:rFonts w:ascii="Times New Roman" w:eastAsia="Times New Roman" w:hAnsi="Times New Roman" w:cs="Times New Roman"/>
                <w:color w:val="000000"/>
              </w:rPr>
              <w:t>%</w:t>
            </w:r>
          </w:p>
        </w:tc>
        <w:tc>
          <w:tcPr>
            <w:tcW w:w="1445" w:type="dxa"/>
            <w:tcBorders>
              <w:top w:val="nil"/>
              <w:left w:val="nil"/>
              <w:bottom w:val="nil"/>
              <w:right w:val="nil"/>
            </w:tcBorders>
            <w:shd w:val="clear" w:color="auto" w:fill="auto"/>
            <w:noWrap/>
            <w:vAlign w:val="center"/>
            <w:hideMark/>
          </w:tcPr>
          <w:p w14:paraId="4C61114A" w14:textId="58CE9EF9" w:rsidR="00921C29" w:rsidRPr="00E37E04" w:rsidRDefault="00921C29" w:rsidP="00DA1171">
            <w:pPr>
              <w:spacing w:after="0" w:line="240" w:lineRule="auto"/>
              <w:rPr>
                <w:rFonts w:ascii="Times New Roman" w:eastAsia="Times New Roman" w:hAnsi="Times New Roman" w:cs="Times New Roman"/>
                <w:color w:val="000000"/>
              </w:rPr>
            </w:pPr>
            <w:r w:rsidRPr="00E37E04">
              <w:rPr>
                <w:rFonts w:ascii="Times New Roman" w:eastAsia="Times New Roman" w:hAnsi="Times New Roman" w:cs="Times New Roman"/>
                <w:color w:val="000000"/>
              </w:rPr>
              <w:t>-16.40%</w:t>
            </w:r>
          </w:p>
        </w:tc>
        <w:tc>
          <w:tcPr>
            <w:tcW w:w="1445" w:type="dxa"/>
            <w:tcBorders>
              <w:top w:val="nil"/>
              <w:left w:val="nil"/>
              <w:bottom w:val="nil"/>
              <w:right w:val="nil"/>
            </w:tcBorders>
            <w:shd w:val="clear" w:color="auto" w:fill="auto"/>
            <w:noWrap/>
            <w:vAlign w:val="center"/>
            <w:hideMark/>
          </w:tcPr>
          <w:p w14:paraId="42E11302" w14:textId="15848440" w:rsidR="00921C29" w:rsidRPr="00E37E04" w:rsidRDefault="00921C29" w:rsidP="00DA1171">
            <w:pPr>
              <w:spacing w:after="0" w:line="240" w:lineRule="auto"/>
              <w:rPr>
                <w:rFonts w:ascii="Times New Roman" w:eastAsia="Times New Roman" w:hAnsi="Times New Roman" w:cs="Times New Roman"/>
                <w:color w:val="000000"/>
              </w:rPr>
            </w:pPr>
            <w:r w:rsidRPr="00E37E04">
              <w:rPr>
                <w:rFonts w:ascii="Times New Roman" w:eastAsia="Times New Roman" w:hAnsi="Times New Roman" w:cs="Times New Roman"/>
                <w:color w:val="000000"/>
              </w:rPr>
              <w:t>-50.45%</w:t>
            </w:r>
          </w:p>
        </w:tc>
      </w:tr>
      <w:tr w:rsidR="00711691" w:rsidRPr="00E37E04" w14:paraId="5E521C94" w14:textId="77777777" w:rsidTr="00711691">
        <w:trPr>
          <w:trHeight w:val="667"/>
        </w:trPr>
        <w:tc>
          <w:tcPr>
            <w:tcW w:w="3358" w:type="dxa"/>
            <w:tcBorders>
              <w:top w:val="nil"/>
              <w:left w:val="nil"/>
              <w:bottom w:val="nil"/>
              <w:right w:val="nil"/>
            </w:tcBorders>
            <w:shd w:val="clear" w:color="auto" w:fill="auto"/>
            <w:noWrap/>
            <w:vAlign w:val="center"/>
            <w:hideMark/>
          </w:tcPr>
          <w:p w14:paraId="3C3851C3" w14:textId="787AEEB4" w:rsidR="00921C29" w:rsidRPr="00E37E04" w:rsidRDefault="00921C29" w:rsidP="00DA1171">
            <w:pPr>
              <w:spacing w:after="0" w:line="240" w:lineRule="auto"/>
              <w:rPr>
                <w:rFonts w:ascii="Times New Roman" w:eastAsia="Times New Roman" w:hAnsi="Times New Roman" w:cs="Times New Roman"/>
                <w:color w:val="000000"/>
              </w:rPr>
            </w:pPr>
            <w:r w:rsidRPr="00E37E04">
              <w:rPr>
                <w:rFonts w:ascii="Times New Roman" w:eastAsia="Times New Roman" w:hAnsi="Times New Roman" w:cs="Times New Roman"/>
                <w:color w:val="000000"/>
              </w:rPr>
              <w:t>CPU Cores</w:t>
            </w:r>
          </w:p>
        </w:tc>
        <w:tc>
          <w:tcPr>
            <w:tcW w:w="1684" w:type="dxa"/>
            <w:tcBorders>
              <w:top w:val="nil"/>
              <w:left w:val="nil"/>
              <w:bottom w:val="nil"/>
              <w:right w:val="nil"/>
            </w:tcBorders>
            <w:shd w:val="clear" w:color="auto" w:fill="auto"/>
            <w:noWrap/>
            <w:vAlign w:val="center"/>
            <w:hideMark/>
          </w:tcPr>
          <w:p w14:paraId="57A58B37" w14:textId="534472B1" w:rsidR="00921C29" w:rsidRPr="00E37E04" w:rsidRDefault="00921C29" w:rsidP="00DA1171">
            <w:pPr>
              <w:spacing w:after="0" w:line="240" w:lineRule="auto"/>
              <w:rPr>
                <w:rFonts w:ascii="Times New Roman" w:eastAsia="Times New Roman" w:hAnsi="Times New Roman" w:cs="Times New Roman"/>
                <w:color w:val="000000"/>
              </w:rPr>
            </w:pPr>
            <w:r w:rsidRPr="00E37E04">
              <w:rPr>
                <w:rFonts w:ascii="Times New Roman" w:eastAsia="Times New Roman" w:hAnsi="Times New Roman" w:cs="Times New Roman"/>
                <w:color w:val="000000"/>
              </w:rPr>
              <w:t>-0.09%</w:t>
            </w:r>
          </w:p>
        </w:tc>
        <w:tc>
          <w:tcPr>
            <w:tcW w:w="1445" w:type="dxa"/>
            <w:tcBorders>
              <w:top w:val="nil"/>
              <w:left w:val="nil"/>
              <w:bottom w:val="nil"/>
              <w:right w:val="nil"/>
            </w:tcBorders>
            <w:shd w:val="clear" w:color="auto" w:fill="auto"/>
            <w:noWrap/>
            <w:vAlign w:val="center"/>
            <w:hideMark/>
          </w:tcPr>
          <w:p w14:paraId="04DAB3F8" w14:textId="6EAD7406" w:rsidR="00921C29" w:rsidRPr="00E37E04" w:rsidRDefault="00701240" w:rsidP="00DA1171">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0.04</w:t>
            </w:r>
            <w:r w:rsidR="00921C29" w:rsidRPr="00E37E04">
              <w:rPr>
                <w:rFonts w:ascii="Times New Roman" w:eastAsia="Times New Roman" w:hAnsi="Times New Roman" w:cs="Times New Roman"/>
                <w:color w:val="000000"/>
              </w:rPr>
              <w:t>%</w:t>
            </w:r>
          </w:p>
        </w:tc>
        <w:tc>
          <w:tcPr>
            <w:tcW w:w="1445" w:type="dxa"/>
            <w:tcBorders>
              <w:top w:val="nil"/>
              <w:left w:val="nil"/>
              <w:bottom w:val="nil"/>
              <w:right w:val="nil"/>
            </w:tcBorders>
            <w:shd w:val="clear" w:color="auto" w:fill="auto"/>
            <w:noWrap/>
            <w:vAlign w:val="center"/>
            <w:hideMark/>
          </w:tcPr>
          <w:p w14:paraId="5536F5A7" w14:textId="373624F5" w:rsidR="00921C29" w:rsidRPr="00E37E04" w:rsidRDefault="00921C29" w:rsidP="00DA1171">
            <w:pPr>
              <w:spacing w:after="0" w:line="240" w:lineRule="auto"/>
              <w:rPr>
                <w:rFonts w:ascii="Times New Roman" w:eastAsia="Times New Roman" w:hAnsi="Times New Roman" w:cs="Times New Roman"/>
                <w:color w:val="000000"/>
              </w:rPr>
            </w:pPr>
            <w:r w:rsidRPr="00E37E04">
              <w:rPr>
                <w:rFonts w:ascii="Times New Roman" w:eastAsia="Times New Roman" w:hAnsi="Times New Roman" w:cs="Times New Roman"/>
                <w:color w:val="000000"/>
              </w:rPr>
              <w:t>-0.07%</w:t>
            </w:r>
          </w:p>
        </w:tc>
        <w:tc>
          <w:tcPr>
            <w:tcW w:w="1445" w:type="dxa"/>
            <w:tcBorders>
              <w:top w:val="nil"/>
              <w:left w:val="nil"/>
              <w:bottom w:val="nil"/>
              <w:right w:val="nil"/>
            </w:tcBorders>
            <w:shd w:val="clear" w:color="auto" w:fill="auto"/>
            <w:noWrap/>
            <w:vAlign w:val="center"/>
            <w:hideMark/>
          </w:tcPr>
          <w:p w14:paraId="387AE93A" w14:textId="0642DD08" w:rsidR="00921C29" w:rsidRPr="00E37E04" w:rsidRDefault="00921C29" w:rsidP="00DA1171">
            <w:pPr>
              <w:spacing w:after="0" w:line="240" w:lineRule="auto"/>
              <w:rPr>
                <w:rFonts w:ascii="Times New Roman" w:eastAsia="Times New Roman" w:hAnsi="Times New Roman" w:cs="Times New Roman"/>
                <w:color w:val="000000"/>
              </w:rPr>
            </w:pPr>
            <w:r w:rsidRPr="00E37E04">
              <w:rPr>
                <w:rFonts w:ascii="Times New Roman" w:eastAsia="Times New Roman" w:hAnsi="Times New Roman" w:cs="Times New Roman"/>
                <w:color w:val="000000"/>
              </w:rPr>
              <w:t>0.01%</w:t>
            </w:r>
          </w:p>
        </w:tc>
      </w:tr>
      <w:tr w:rsidR="00711691" w:rsidRPr="00E37E04" w14:paraId="2DED3E06" w14:textId="77777777" w:rsidTr="00711691">
        <w:trPr>
          <w:trHeight w:val="667"/>
        </w:trPr>
        <w:tc>
          <w:tcPr>
            <w:tcW w:w="3358" w:type="dxa"/>
            <w:tcBorders>
              <w:top w:val="nil"/>
              <w:left w:val="nil"/>
              <w:bottom w:val="nil"/>
              <w:right w:val="nil"/>
            </w:tcBorders>
            <w:shd w:val="clear" w:color="auto" w:fill="auto"/>
            <w:noWrap/>
            <w:vAlign w:val="center"/>
            <w:hideMark/>
          </w:tcPr>
          <w:p w14:paraId="0F1F30B0" w14:textId="2A6A6EF9" w:rsidR="00921C29" w:rsidRPr="00E37E04" w:rsidRDefault="00921C29" w:rsidP="00DA1171">
            <w:pPr>
              <w:spacing w:after="0" w:line="240" w:lineRule="auto"/>
              <w:rPr>
                <w:rFonts w:ascii="Times New Roman" w:eastAsia="Times New Roman" w:hAnsi="Times New Roman" w:cs="Times New Roman"/>
                <w:color w:val="000000"/>
              </w:rPr>
            </w:pPr>
            <w:r w:rsidRPr="00E37E04">
              <w:rPr>
                <w:rFonts w:ascii="Times New Roman" w:eastAsia="Times New Roman" w:hAnsi="Times New Roman" w:cs="Times New Roman"/>
                <w:color w:val="000000"/>
              </w:rPr>
              <w:t>GB Memory</w:t>
            </w:r>
          </w:p>
        </w:tc>
        <w:tc>
          <w:tcPr>
            <w:tcW w:w="1684" w:type="dxa"/>
            <w:tcBorders>
              <w:top w:val="nil"/>
              <w:left w:val="nil"/>
              <w:bottom w:val="nil"/>
              <w:right w:val="nil"/>
            </w:tcBorders>
            <w:shd w:val="clear" w:color="auto" w:fill="auto"/>
            <w:noWrap/>
            <w:vAlign w:val="center"/>
            <w:hideMark/>
          </w:tcPr>
          <w:p w14:paraId="3A9B7806" w14:textId="5EEF90D3" w:rsidR="00921C29" w:rsidRPr="00E37E04" w:rsidRDefault="00921C29" w:rsidP="00DA1171">
            <w:pPr>
              <w:spacing w:after="0" w:line="240" w:lineRule="auto"/>
              <w:rPr>
                <w:rFonts w:ascii="Times New Roman" w:eastAsia="Times New Roman" w:hAnsi="Times New Roman" w:cs="Times New Roman"/>
                <w:color w:val="000000"/>
              </w:rPr>
            </w:pPr>
            <w:r w:rsidRPr="00E37E04">
              <w:rPr>
                <w:rFonts w:ascii="Times New Roman" w:eastAsia="Times New Roman" w:hAnsi="Times New Roman" w:cs="Times New Roman"/>
                <w:color w:val="000000"/>
              </w:rPr>
              <w:t>-0.02%</w:t>
            </w:r>
          </w:p>
        </w:tc>
        <w:tc>
          <w:tcPr>
            <w:tcW w:w="1445" w:type="dxa"/>
            <w:tcBorders>
              <w:top w:val="nil"/>
              <w:left w:val="nil"/>
              <w:bottom w:val="nil"/>
              <w:right w:val="nil"/>
            </w:tcBorders>
            <w:shd w:val="clear" w:color="auto" w:fill="auto"/>
            <w:noWrap/>
            <w:vAlign w:val="center"/>
            <w:hideMark/>
          </w:tcPr>
          <w:p w14:paraId="79585ED6" w14:textId="7F11EF80" w:rsidR="00921C29" w:rsidRPr="00E37E04" w:rsidRDefault="00701240" w:rsidP="00DA1171">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-0.01</w:t>
            </w:r>
            <w:r w:rsidR="00921C29" w:rsidRPr="00E37E04">
              <w:rPr>
                <w:rFonts w:ascii="Times New Roman" w:eastAsia="Times New Roman" w:hAnsi="Times New Roman" w:cs="Times New Roman"/>
                <w:color w:val="000000"/>
              </w:rPr>
              <w:t>%</w:t>
            </w:r>
          </w:p>
        </w:tc>
        <w:tc>
          <w:tcPr>
            <w:tcW w:w="1445" w:type="dxa"/>
            <w:tcBorders>
              <w:top w:val="nil"/>
              <w:left w:val="nil"/>
              <w:bottom w:val="nil"/>
              <w:right w:val="nil"/>
            </w:tcBorders>
            <w:shd w:val="clear" w:color="auto" w:fill="auto"/>
            <w:noWrap/>
            <w:vAlign w:val="center"/>
            <w:hideMark/>
          </w:tcPr>
          <w:p w14:paraId="4E3B1DB8" w14:textId="74340070" w:rsidR="00921C29" w:rsidRPr="00E37E04" w:rsidRDefault="00921C29" w:rsidP="00DA1171">
            <w:pPr>
              <w:spacing w:after="0" w:line="240" w:lineRule="auto"/>
              <w:rPr>
                <w:rFonts w:ascii="Times New Roman" w:eastAsia="Times New Roman" w:hAnsi="Times New Roman" w:cs="Times New Roman"/>
                <w:color w:val="000000"/>
              </w:rPr>
            </w:pPr>
            <w:r w:rsidRPr="00E37E04">
              <w:rPr>
                <w:rFonts w:ascii="Times New Roman" w:eastAsia="Times New Roman" w:hAnsi="Times New Roman" w:cs="Times New Roman"/>
                <w:color w:val="000000"/>
              </w:rPr>
              <w:t>-0.30%</w:t>
            </w:r>
          </w:p>
        </w:tc>
        <w:tc>
          <w:tcPr>
            <w:tcW w:w="1445" w:type="dxa"/>
            <w:tcBorders>
              <w:top w:val="nil"/>
              <w:left w:val="nil"/>
              <w:bottom w:val="nil"/>
              <w:right w:val="nil"/>
            </w:tcBorders>
            <w:shd w:val="clear" w:color="auto" w:fill="auto"/>
            <w:noWrap/>
            <w:vAlign w:val="center"/>
            <w:hideMark/>
          </w:tcPr>
          <w:p w14:paraId="4CEFFDED" w14:textId="025C3AF4" w:rsidR="00921C29" w:rsidRPr="00E37E04" w:rsidRDefault="00921C29" w:rsidP="00DA1171">
            <w:pPr>
              <w:spacing w:after="0" w:line="240" w:lineRule="auto"/>
              <w:rPr>
                <w:rFonts w:ascii="Times New Roman" w:eastAsia="Times New Roman" w:hAnsi="Times New Roman" w:cs="Times New Roman"/>
                <w:color w:val="000000"/>
              </w:rPr>
            </w:pPr>
            <w:r w:rsidRPr="00E37E04">
              <w:rPr>
                <w:rFonts w:ascii="Times New Roman" w:eastAsia="Times New Roman" w:hAnsi="Times New Roman" w:cs="Times New Roman"/>
                <w:color w:val="000000"/>
              </w:rPr>
              <w:t>0.00%</w:t>
            </w:r>
          </w:p>
        </w:tc>
      </w:tr>
      <w:tr w:rsidR="00711691" w:rsidRPr="00E37E04" w14:paraId="1A4EC05C" w14:textId="77777777" w:rsidTr="00711691">
        <w:trPr>
          <w:trHeight w:val="667"/>
        </w:trPr>
        <w:tc>
          <w:tcPr>
            <w:tcW w:w="3358" w:type="dxa"/>
            <w:tcBorders>
              <w:top w:val="nil"/>
              <w:left w:val="nil"/>
              <w:bottom w:val="nil"/>
              <w:right w:val="nil"/>
            </w:tcBorders>
            <w:shd w:val="clear" w:color="auto" w:fill="auto"/>
            <w:noWrap/>
            <w:vAlign w:val="center"/>
            <w:hideMark/>
          </w:tcPr>
          <w:p w14:paraId="01712641" w14:textId="04FC9B0C" w:rsidR="00921C29" w:rsidRPr="00E37E04" w:rsidRDefault="00921C29" w:rsidP="00DA1171">
            <w:pPr>
              <w:spacing w:after="0" w:line="240" w:lineRule="auto"/>
              <w:rPr>
                <w:rFonts w:ascii="Times New Roman" w:eastAsia="Times New Roman" w:hAnsi="Times New Roman" w:cs="Times New Roman"/>
                <w:color w:val="000000"/>
              </w:rPr>
            </w:pPr>
            <w:r w:rsidRPr="00E37E04">
              <w:rPr>
                <w:rFonts w:ascii="Times New Roman" w:eastAsia="Times New Roman" w:hAnsi="Times New Roman" w:cs="Times New Roman"/>
                <w:color w:val="000000"/>
              </w:rPr>
              <w:t>Number of Training Examples</w:t>
            </w:r>
          </w:p>
        </w:tc>
        <w:tc>
          <w:tcPr>
            <w:tcW w:w="1684" w:type="dxa"/>
            <w:tcBorders>
              <w:top w:val="nil"/>
              <w:left w:val="nil"/>
              <w:bottom w:val="nil"/>
              <w:right w:val="nil"/>
            </w:tcBorders>
            <w:shd w:val="clear" w:color="auto" w:fill="auto"/>
            <w:noWrap/>
            <w:vAlign w:val="center"/>
            <w:hideMark/>
          </w:tcPr>
          <w:p w14:paraId="6CD53652" w14:textId="262C211A" w:rsidR="00921C29" w:rsidRPr="00E37E04" w:rsidRDefault="00921C29" w:rsidP="00DA1171">
            <w:pPr>
              <w:spacing w:after="0" w:line="240" w:lineRule="auto"/>
              <w:rPr>
                <w:rFonts w:ascii="Times New Roman" w:eastAsia="Times New Roman" w:hAnsi="Times New Roman" w:cs="Times New Roman"/>
                <w:color w:val="000000"/>
              </w:rPr>
            </w:pPr>
            <w:r w:rsidRPr="00E37E04">
              <w:rPr>
                <w:rFonts w:ascii="Times New Roman" w:eastAsia="Times New Roman" w:hAnsi="Times New Roman" w:cs="Times New Roman"/>
                <w:color w:val="000000"/>
              </w:rPr>
              <w:t>-45.72%</w:t>
            </w:r>
          </w:p>
        </w:tc>
        <w:tc>
          <w:tcPr>
            <w:tcW w:w="1445" w:type="dxa"/>
            <w:tcBorders>
              <w:top w:val="nil"/>
              <w:left w:val="nil"/>
              <w:bottom w:val="nil"/>
              <w:right w:val="nil"/>
            </w:tcBorders>
            <w:shd w:val="clear" w:color="auto" w:fill="auto"/>
            <w:noWrap/>
            <w:vAlign w:val="center"/>
            <w:hideMark/>
          </w:tcPr>
          <w:p w14:paraId="4A91D629" w14:textId="68430B7D" w:rsidR="00921C29" w:rsidRPr="00E37E04" w:rsidRDefault="00701240" w:rsidP="00DA1171">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-26.36</w:t>
            </w:r>
            <w:r w:rsidR="00921C29" w:rsidRPr="00E37E04">
              <w:rPr>
                <w:rFonts w:ascii="Times New Roman" w:eastAsia="Times New Roman" w:hAnsi="Times New Roman" w:cs="Times New Roman"/>
                <w:color w:val="000000"/>
              </w:rPr>
              <w:t>%</w:t>
            </w:r>
          </w:p>
        </w:tc>
        <w:tc>
          <w:tcPr>
            <w:tcW w:w="1445" w:type="dxa"/>
            <w:tcBorders>
              <w:top w:val="nil"/>
              <w:left w:val="nil"/>
              <w:bottom w:val="nil"/>
              <w:right w:val="nil"/>
            </w:tcBorders>
            <w:shd w:val="clear" w:color="auto" w:fill="auto"/>
            <w:noWrap/>
            <w:vAlign w:val="center"/>
            <w:hideMark/>
          </w:tcPr>
          <w:p w14:paraId="57D1B756" w14:textId="35D1BB89" w:rsidR="00921C29" w:rsidRPr="00E37E04" w:rsidRDefault="00921C29" w:rsidP="00DA1171">
            <w:pPr>
              <w:spacing w:after="0" w:line="240" w:lineRule="auto"/>
              <w:rPr>
                <w:rFonts w:ascii="Times New Roman" w:eastAsia="Times New Roman" w:hAnsi="Times New Roman" w:cs="Times New Roman"/>
                <w:color w:val="000000"/>
              </w:rPr>
            </w:pPr>
            <w:r w:rsidRPr="00E37E04">
              <w:rPr>
                <w:rFonts w:ascii="Times New Roman" w:eastAsia="Times New Roman" w:hAnsi="Times New Roman" w:cs="Times New Roman"/>
                <w:color w:val="000000"/>
              </w:rPr>
              <w:t>-67.84%</w:t>
            </w:r>
          </w:p>
        </w:tc>
        <w:tc>
          <w:tcPr>
            <w:tcW w:w="1445" w:type="dxa"/>
            <w:tcBorders>
              <w:top w:val="nil"/>
              <w:left w:val="nil"/>
              <w:bottom w:val="nil"/>
              <w:right w:val="nil"/>
            </w:tcBorders>
            <w:shd w:val="clear" w:color="auto" w:fill="auto"/>
            <w:noWrap/>
            <w:vAlign w:val="center"/>
            <w:hideMark/>
          </w:tcPr>
          <w:p w14:paraId="23735348" w14:textId="04BC2C82" w:rsidR="00921C29" w:rsidRPr="00E37E04" w:rsidRDefault="00921C29" w:rsidP="00DA1171">
            <w:pPr>
              <w:spacing w:after="0" w:line="240" w:lineRule="auto"/>
              <w:rPr>
                <w:rFonts w:ascii="Times New Roman" w:eastAsia="Times New Roman" w:hAnsi="Times New Roman" w:cs="Times New Roman"/>
                <w:color w:val="000000"/>
              </w:rPr>
            </w:pPr>
            <w:r w:rsidRPr="00E37E04">
              <w:rPr>
                <w:rFonts w:ascii="Times New Roman" w:eastAsia="Times New Roman" w:hAnsi="Times New Roman" w:cs="Times New Roman"/>
                <w:color w:val="000000"/>
              </w:rPr>
              <w:t>-0.34%</w:t>
            </w:r>
          </w:p>
        </w:tc>
      </w:tr>
      <w:tr w:rsidR="00711691" w:rsidRPr="00E37E04" w14:paraId="03F94900" w14:textId="77777777" w:rsidTr="00711691">
        <w:trPr>
          <w:trHeight w:val="667"/>
        </w:trPr>
        <w:tc>
          <w:tcPr>
            <w:tcW w:w="3358" w:type="dxa"/>
            <w:tcBorders>
              <w:top w:val="nil"/>
              <w:left w:val="nil"/>
              <w:bottom w:val="nil"/>
              <w:right w:val="nil"/>
            </w:tcBorders>
            <w:shd w:val="clear" w:color="auto" w:fill="auto"/>
            <w:noWrap/>
            <w:vAlign w:val="center"/>
            <w:hideMark/>
          </w:tcPr>
          <w:p w14:paraId="5A363CAC" w14:textId="7A26C0BD" w:rsidR="00921C29" w:rsidRPr="00E37E04" w:rsidRDefault="00A365C7" w:rsidP="00DA1171">
            <w:pPr>
              <w:spacing w:after="0" w:line="240" w:lineRule="auto"/>
              <w:rPr>
                <w:rFonts w:ascii="Times New Roman" w:eastAsia="Times New Roman" w:hAnsi="Times New Roman" w:cs="Times New Roman"/>
                <w:color w:val="000000"/>
              </w:rPr>
            </w:pPr>
            <w:r w:rsidRPr="00E37E04">
              <w:rPr>
                <w:rFonts w:ascii="Times New Roman" w:eastAsia="Times New Roman" w:hAnsi="Times New Roman" w:cs="Times New Roman"/>
                <w:color w:val="000000"/>
              </w:rPr>
              <w:t xml:space="preserve">Number of Predictive </w:t>
            </w:r>
            <w:r w:rsidR="00921C29" w:rsidRPr="00E37E04">
              <w:rPr>
                <w:rFonts w:ascii="Times New Roman" w:eastAsia="Times New Roman" w:hAnsi="Times New Roman" w:cs="Times New Roman"/>
                <w:color w:val="000000"/>
              </w:rPr>
              <w:t>Cells</w:t>
            </w:r>
          </w:p>
        </w:tc>
        <w:tc>
          <w:tcPr>
            <w:tcW w:w="1684" w:type="dxa"/>
            <w:tcBorders>
              <w:top w:val="nil"/>
              <w:left w:val="nil"/>
              <w:bottom w:val="nil"/>
              <w:right w:val="nil"/>
            </w:tcBorders>
            <w:shd w:val="clear" w:color="auto" w:fill="auto"/>
            <w:noWrap/>
            <w:vAlign w:val="center"/>
            <w:hideMark/>
          </w:tcPr>
          <w:p w14:paraId="6DC2759D" w14:textId="112BF1EE" w:rsidR="00921C29" w:rsidRPr="00E37E04" w:rsidRDefault="00921C29" w:rsidP="00DA1171">
            <w:pPr>
              <w:spacing w:after="0" w:line="240" w:lineRule="auto"/>
              <w:rPr>
                <w:rFonts w:ascii="Times New Roman" w:eastAsia="Times New Roman" w:hAnsi="Times New Roman" w:cs="Times New Roman"/>
                <w:color w:val="000000"/>
              </w:rPr>
            </w:pPr>
            <w:r w:rsidRPr="00E37E04">
              <w:rPr>
                <w:rFonts w:ascii="Times New Roman" w:eastAsia="Times New Roman" w:hAnsi="Times New Roman" w:cs="Times New Roman"/>
                <w:color w:val="000000"/>
              </w:rPr>
              <w:t>0.00%</w:t>
            </w:r>
          </w:p>
        </w:tc>
        <w:tc>
          <w:tcPr>
            <w:tcW w:w="1445" w:type="dxa"/>
            <w:tcBorders>
              <w:top w:val="nil"/>
              <w:left w:val="nil"/>
              <w:bottom w:val="nil"/>
              <w:right w:val="nil"/>
            </w:tcBorders>
            <w:shd w:val="clear" w:color="auto" w:fill="auto"/>
            <w:noWrap/>
            <w:vAlign w:val="center"/>
            <w:hideMark/>
          </w:tcPr>
          <w:p w14:paraId="5826EDC9" w14:textId="36FA26B7" w:rsidR="00921C29" w:rsidRPr="00E37E04" w:rsidRDefault="00701240" w:rsidP="00DA1171">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0.14</w:t>
            </w:r>
            <w:r w:rsidR="00921C29" w:rsidRPr="00E37E04">
              <w:rPr>
                <w:rFonts w:ascii="Times New Roman" w:eastAsia="Times New Roman" w:hAnsi="Times New Roman" w:cs="Times New Roman"/>
                <w:color w:val="000000"/>
              </w:rPr>
              <w:t>%</w:t>
            </w:r>
          </w:p>
        </w:tc>
        <w:tc>
          <w:tcPr>
            <w:tcW w:w="1445" w:type="dxa"/>
            <w:tcBorders>
              <w:top w:val="nil"/>
              <w:left w:val="nil"/>
              <w:bottom w:val="nil"/>
              <w:right w:val="nil"/>
            </w:tcBorders>
            <w:shd w:val="clear" w:color="auto" w:fill="auto"/>
            <w:noWrap/>
            <w:vAlign w:val="center"/>
            <w:hideMark/>
          </w:tcPr>
          <w:p w14:paraId="687D2BA2" w14:textId="67B3EDDD" w:rsidR="00921C29" w:rsidRPr="00E37E04" w:rsidRDefault="00921C29" w:rsidP="00DA1171">
            <w:pPr>
              <w:spacing w:after="0" w:line="240" w:lineRule="auto"/>
              <w:rPr>
                <w:rFonts w:ascii="Times New Roman" w:eastAsia="Times New Roman" w:hAnsi="Times New Roman" w:cs="Times New Roman"/>
                <w:color w:val="000000"/>
              </w:rPr>
            </w:pPr>
            <w:r w:rsidRPr="00E37E04">
              <w:rPr>
                <w:rFonts w:ascii="Times New Roman" w:eastAsia="Times New Roman" w:hAnsi="Times New Roman" w:cs="Times New Roman"/>
                <w:color w:val="000000"/>
              </w:rPr>
              <w:t>-0.03%</w:t>
            </w:r>
          </w:p>
        </w:tc>
        <w:tc>
          <w:tcPr>
            <w:tcW w:w="1445" w:type="dxa"/>
            <w:tcBorders>
              <w:top w:val="nil"/>
              <w:left w:val="nil"/>
              <w:bottom w:val="nil"/>
              <w:right w:val="nil"/>
            </w:tcBorders>
            <w:shd w:val="clear" w:color="auto" w:fill="auto"/>
            <w:noWrap/>
            <w:vAlign w:val="center"/>
            <w:hideMark/>
          </w:tcPr>
          <w:p w14:paraId="24FFCA1C" w14:textId="63AD4077" w:rsidR="00921C29" w:rsidRPr="00E37E04" w:rsidRDefault="00921C29" w:rsidP="00DA1171">
            <w:pPr>
              <w:spacing w:after="0" w:line="240" w:lineRule="auto"/>
              <w:rPr>
                <w:rFonts w:ascii="Times New Roman" w:eastAsia="Times New Roman" w:hAnsi="Times New Roman" w:cs="Times New Roman"/>
                <w:color w:val="000000"/>
              </w:rPr>
            </w:pPr>
            <w:r w:rsidRPr="00E37E04">
              <w:rPr>
                <w:rFonts w:ascii="Times New Roman" w:eastAsia="Times New Roman" w:hAnsi="Times New Roman" w:cs="Times New Roman"/>
                <w:color w:val="000000"/>
              </w:rPr>
              <w:t>0.01%</w:t>
            </w:r>
          </w:p>
        </w:tc>
      </w:tr>
    </w:tbl>
    <w:p w14:paraId="5137D0C9" w14:textId="77777777" w:rsidR="001049F5" w:rsidRPr="00E37E04" w:rsidRDefault="001049F5" w:rsidP="00DA1171">
      <w:pPr>
        <w:pStyle w:val="BodyText"/>
        <w:spacing w:before="0" w:after="0" w:line="240" w:lineRule="auto"/>
        <w:rPr>
          <w:rFonts w:ascii="Times New Roman" w:hAnsi="Times New Roman" w:cs="Times New Roman"/>
        </w:rPr>
      </w:pPr>
    </w:p>
    <w:p w14:paraId="4D9783D7" w14:textId="77777777" w:rsidR="001049F5" w:rsidRPr="00E37E04" w:rsidRDefault="001049F5" w:rsidP="00DA1171">
      <w:pPr>
        <w:spacing w:after="0" w:line="240" w:lineRule="auto"/>
        <w:rPr>
          <w:rFonts w:ascii="Times New Roman" w:hAnsi="Times New Roman"/>
        </w:rPr>
      </w:pPr>
    </w:p>
    <w:p w14:paraId="5BA2FB87" w14:textId="77777777" w:rsidR="001049F5" w:rsidRPr="00E37E04" w:rsidRDefault="001049F5" w:rsidP="00DA1171">
      <w:pPr>
        <w:spacing w:after="0" w:line="240" w:lineRule="auto"/>
        <w:rPr>
          <w:rFonts w:ascii="Times New Roman" w:hAnsi="Times New Roman"/>
          <w:smallCaps/>
          <w:spacing w:val="5"/>
          <w:sz w:val="24"/>
          <w:szCs w:val="24"/>
        </w:rPr>
      </w:pPr>
      <w:r w:rsidRPr="00E37E04">
        <w:rPr>
          <w:rFonts w:ascii="Times New Roman" w:hAnsi="Times New Roman"/>
          <w:sz w:val="24"/>
          <w:szCs w:val="24"/>
        </w:rPr>
        <w:br w:type="page"/>
      </w:r>
    </w:p>
    <w:p w14:paraId="3F29D158" w14:textId="322F0302" w:rsidR="0036402B" w:rsidRPr="0036402B" w:rsidRDefault="0036402B" w:rsidP="00DA1171">
      <w:pPr>
        <w:pStyle w:val="BodyText"/>
        <w:spacing w:before="0" w:after="0" w:line="240" w:lineRule="auto"/>
        <w:rPr>
          <w:rFonts w:ascii="Times New Roman" w:hAnsi="Times New Roman" w:cs="Times New Roman"/>
        </w:rPr>
      </w:pPr>
      <w:r w:rsidRPr="00E37E04">
        <w:rPr>
          <w:rFonts w:ascii="Times New Roman" w:hAnsi="Times New Roman" w:cs="Times New Roman"/>
          <w:i/>
        </w:rPr>
        <w:lastRenderedPageBreak/>
        <w:t>Table 4:</w:t>
      </w:r>
      <w:r>
        <w:rPr>
          <w:rFonts w:ascii="Times New Roman" w:hAnsi="Times New Roman" w:cs="Times New Roman"/>
        </w:rPr>
        <w:t xml:space="preserve"> Accuracy-maximizing p</w:t>
      </w:r>
      <w:r w:rsidRPr="00E37E04">
        <w:rPr>
          <w:rFonts w:ascii="Times New Roman" w:hAnsi="Times New Roman" w:cs="Times New Roman"/>
        </w:rPr>
        <w:t>oints for each SDM</w:t>
      </w:r>
      <w:r>
        <w:rPr>
          <w:rFonts w:ascii="Times New Roman" w:hAnsi="Times New Roman" w:cs="Times New Roman"/>
        </w:rPr>
        <w:t>, calculated during optimization.</w:t>
      </w:r>
      <w:r w:rsidRPr="00E37E04">
        <w:rPr>
          <w:rFonts w:ascii="Times New Roman" w:hAnsi="Times New Roman" w:cs="Times New Roman"/>
        </w:rPr>
        <w:t xml:space="preserve"> Fixed accuracy is the estimated accuracy given the corresponding number of training examples and covariates</w:t>
      </w:r>
      <w:r>
        <w:rPr>
          <w:rFonts w:ascii="Times New Roman" w:hAnsi="Times New Roman" w:cs="Times New Roman"/>
        </w:rPr>
        <w:t xml:space="preserve"> for that model</w:t>
      </w:r>
      <w:r w:rsidRPr="00E37E04">
        <w:rPr>
          <w:rFonts w:ascii="Times New Roman" w:hAnsi="Times New Roman" w:cs="Times New Roman"/>
        </w:rPr>
        <w:t xml:space="preserve">. Training examples </w:t>
      </w:r>
      <w:r>
        <w:rPr>
          <w:rFonts w:ascii="Times New Roman" w:hAnsi="Times New Roman" w:cs="Times New Roman"/>
        </w:rPr>
        <w:t>is</w:t>
      </w:r>
      <w:r w:rsidRPr="00E37E04">
        <w:rPr>
          <w:rFonts w:ascii="Times New Roman" w:hAnsi="Times New Roman" w:cs="Times New Roman"/>
        </w:rPr>
        <w:t xml:space="preserve"> the number of training examples that optimize SDM accuracy, during the unconstrained optimization procedure. Covariates </w:t>
      </w:r>
      <w:r>
        <w:rPr>
          <w:rFonts w:ascii="Times New Roman" w:hAnsi="Times New Roman" w:cs="Times New Roman"/>
        </w:rPr>
        <w:t>is</w:t>
      </w:r>
      <w:r w:rsidRPr="00E37E04">
        <w:rPr>
          <w:rFonts w:ascii="Times New Roman" w:hAnsi="Times New Roman" w:cs="Times New Roman"/>
        </w:rPr>
        <w:t xml:space="preserve"> the optimized number of </w:t>
      </w:r>
      <w:r>
        <w:rPr>
          <w:rFonts w:ascii="Times New Roman" w:hAnsi="Times New Roman" w:cs="Times New Roman"/>
        </w:rPr>
        <w:t xml:space="preserve">environmental </w:t>
      </w:r>
      <w:r w:rsidRPr="00E37E04">
        <w:rPr>
          <w:rFonts w:ascii="Times New Roman" w:hAnsi="Times New Roman" w:cs="Times New Roman"/>
        </w:rPr>
        <w:t>covariates with which to fit the model.</w:t>
      </w:r>
    </w:p>
    <w:p w14:paraId="3876C10A" w14:textId="77777777" w:rsidR="001049F5" w:rsidRPr="00E37E04" w:rsidRDefault="001049F5" w:rsidP="00DA1171">
      <w:pPr>
        <w:pStyle w:val="BodyText"/>
        <w:spacing w:before="0" w:after="0" w:line="240" w:lineRule="auto"/>
        <w:rPr>
          <w:rFonts w:ascii="Times New Roman" w:hAnsi="Times New Roman" w:cs="Times New Roman"/>
        </w:rPr>
      </w:pPr>
    </w:p>
    <w:tbl>
      <w:tblPr>
        <w:tblW w:w="4946" w:type="pct"/>
        <w:tblLook w:val="07E0" w:firstRow="1" w:lastRow="1" w:firstColumn="1" w:lastColumn="1" w:noHBand="1" w:noVBand="1"/>
      </w:tblPr>
      <w:tblGrid>
        <w:gridCol w:w="1962"/>
        <w:gridCol w:w="2598"/>
        <w:gridCol w:w="3052"/>
        <w:gridCol w:w="1861"/>
      </w:tblGrid>
      <w:tr w:rsidR="001049F5" w:rsidRPr="00E37E04" w14:paraId="163CCAAE" w14:textId="77777777" w:rsidTr="00711691">
        <w:trPr>
          <w:trHeight w:val="913"/>
        </w:trPr>
        <w:tc>
          <w:tcPr>
            <w:tcW w:w="0" w:type="auto"/>
            <w:tcBorders>
              <w:bottom w:val="single" w:sz="0" w:space="0" w:color="auto"/>
            </w:tcBorders>
            <w:vAlign w:val="center"/>
          </w:tcPr>
          <w:p w14:paraId="3ED87413"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Model</w:t>
            </w:r>
          </w:p>
        </w:tc>
        <w:tc>
          <w:tcPr>
            <w:tcW w:w="0" w:type="auto"/>
            <w:tcBorders>
              <w:bottom w:val="single" w:sz="0" w:space="0" w:color="auto"/>
            </w:tcBorders>
            <w:vAlign w:val="center"/>
          </w:tcPr>
          <w:p w14:paraId="10E9D5C5"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Fixed Accuracy</w:t>
            </w:r>
          </w:p>
        </w:tc>
        <w:tc>
          <w:tcPr>
            <w:tcW w:w="0" w:type="auto"/>
            <w:tcBorders>
              <w:bottom w:val="single" w:sz="0" w:space="0" w:color="auto"/>
            </w:tcBorders>
            <w:vAlign w:val="center"/>
          </w:tcPr>
          <w:p w14:paraId="75BAAA60"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Training Examples</w:t>
            </w:r>
          </w:p>
        </w:tc>
        <w:tc>
          <w:tcPr>
            <w:tcW w:w="0" w:type="auto"/>
            <w:tcBorders>
              <w:bottom w:val="single" w:sz="0" w:space="0" w:color="auto"/>
            </w:tcBorders>
            <w:vAlign w:val="center"/>
          </w:tcPr>
          <w:p w14:paraId="15270D7A" w14:textId="2C6EA975" w:rsidR="001049F5" w:rsidRPr="00E37E04" w:rsidRDefault="00711691" w:rsidP="00DA1171">
            <w:pPr>
              <w:pStyle w:val="Compact"/>
              <w:spacing w:before="0" w:after="0" w:line="240" w:lineRule="auto"/>
              <w:rPr>
                <w:rFonts w:ascii="Times New Roman" w:hAnsi="Times New Roman" w:cs="Times New Roman"/>
              </w:rPr>
            </w:pPr>
            <w:r w:rsidRPr="00E37E04">
              <w:rPr>
                <w:rFonts w:ascii="Times New Roman" w:hAnsi="Times New Roman" w:cs="Times New Roman"/>
              </w:rPr>
              <w:t>C</w:t>
            </w:r>
            <w:r w:rsidR="001049F5" w:rsidRPr="00E37E04">
              <w:rPr>
                <w:rFonts w:ascii="Times New Roman" w:hAnsi="Times New Roman" w:cs="Times New Roman"/>
              </w:rPr>
              <w:t>ovariates</w:t>
            </w:r>
          </w:p>
        </w:tc>
      </w:tr>
      <w:tr w:rsidR="001049F5" w:rsidRPr="00E37E04" w14:paraId="4BA1768B" w14:textId="77777777" w:rsidTr="00711691">
        <w:trPr>
          <w:trHeight w:val="839"/>
        </w:trPr>
        <w:tc>
          <w:tcPr>
            <w:tcW w:w="0" w:type="auto"/>
            <w:vAlign w:val="center"/>
          </w:tcPr>
          <w:p w14:paraId="35382205"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GAM</w:t>
            </w:r>
          </w:p>
        </w:tc>
        <w:tc>
          <w:tcPr>
            <w:tcW w:w="0" w:type="auto"/>
            <w:vAlign w:val="center"/>
          </w:tcPr>
          <w:p w14:paraId="457DE51F"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0.7131</w:t>
            </w:r>
          </w:p>
        </w:tc>
        <w:tc>
          <w:tcPr>
            <w:tcW w:w="0" w:type="auto"/>
            <w:vAlign w:val="center"/>
          </w:tcPr>
          <w:p w14:paraId="09CB9ECC"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9000</w:t>
            </w:r>
          </w:p>
        </w:tc>
        <w:tc>
          <w:tcPr>
            <w:tcW w:w="0" w:type="auto"/>
            <w:vAlign w:val="center"/>
          </w:tcPr>
          <w:p w14:paraId="6397A4FD"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5</w:t>
            </w:r>
          </w:p>
        </w:tc>
      </w:tr>
      <w:tr w:rsidR="001049F5" w:rsidRPr="00E37E04" w14:paraId="7ED89C73" w14:textId="77777777" w:rsidTr="00711691">
        <w:trPr>
          <w:trHeight w:val="839"/>
        </w:trPr>
        <w:tc>
          <w:tcPr>
            <w:tcW w:w="0" w:type="auto"/>
            <w:vAlign w:val="center"/>
          </w:tcPr>
          <w:p w14:paraId="0C4D9D46"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GBM-BRT</w:t>
            </w:r>
          </w:p>
        </w:tc>
        <w:tc>
          <w:tcPr>
            <w:tcW w:w="0" w:type="auto"/>
            <w:vAlign w:val="center"/>
          </w:tcPr>
          <w:p w14:paraId="189733B0"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0.8087</w:t>
            </w:r>
          </w:p>
        </w:tc>
        <w:tc>
          <w:tcPr>
            <w:tcW w:w="0" w:type="auto"/>
            <w:vAlign w:val="center"/>
          </w:tcPr>
          <w:p w14:paraId="7BA6B5AF"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10000</w:t>
            </w:r>
          </w:p>
        </w:tc>
        <w:tc>
          <w:tcPr>
            <w:tcW w:w="0" w:type="auto"/>
            <w:vAlign w:val="center"/>
          </w:tcPr>
          <w:p w14:paraId="4594F71B"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5</w:t>
            </w:r>
          </w:p>
        </w:tc>
      </w:tr>
      <w:tr w:rsidR="001049F5" w:rsidRPr="00E37E04" w14:paraId="68F09454" w14:textId="77777777" w:rsidTr="00711691">
        <w:trPr>
          <w:trHeight w:val="913"/>
        </w:trPr>
        <w:tc>
          <w:tcPr>
            <w:tcW w:w="0" w:type="auto"/>
            <w:vAlign w:val="center"/>
          </w:tcPr>
          <w:p w14:paraId="56F6D938"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MARS</w:t>
            </w:r>
          </w:p>
        </w:tc>
        <w:tc>
          <w:tcPr>
            <w:tcW w:w="0" w:type="auto"/>
            <w:vAlign w:val="center"/>
          </w:tcPr>
          <w:p w14:paraId="56F8137B"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0.7722</w:t>
            </w:r>
          </w:p>
        </w:tc>
        <w:tc>
          <w:tcPr>
            <w:tcW w:w="0" w:type="auto"/>
            <w:vAlign w:val="center"/>
          </w:tcPr>
          <w:p w14:paraId="0610433C"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1000</w:t>
            </w:r>
          </w:p>
        </w:tc>
        <w:tc>
          <w:tcPr>
            <w:tcW w:w="0" w:type="auto"/>
            <w:vAlign w:val="center"/>
          </w:tcPr>
          <w:p w14:paraId="38EFF757"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5</w:t>
            </w:r>
          </w:p>
        </w:tc>
      </w:tr>
      <w:tr w:rsidR="001049F5" w:rsidRPr="00E37E04" w14:paraId="0A95E7F6" w14:textId="77777777" w:rsidTr="00711691">
        <w:trPr>
          <w:trHeight w:val="913"/>
        </w:trPr>
        <w:tc>
          <w:tcPr>
            <w:tcW w:w="0" w:type="auto"/>
            <w:vAlign w:val="center"/>
          </w:tcPr>
          <w:p w14:paraId="70773E8B"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RF</w:t>
            </w:r>
          </w:p>
        </w:tc>
        <w:tc>
          <w:tcPr>
            <w:tcW w:w="0" w:type="auto"/>
            <w:vAlign w:val="center"/>
          </w:tcPr>
          <w:p w14:paraId="29A74725"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0.8523</w:t>
            </w:r>
          </w:p>
        </w:tc>
        <w:tc>
          <w:tcPr>
            <w:tcW w:w="0" w:type="auto"/>
            <w:vAlign w:val="center"/>
          </w:tcPr>
          <w:p w14:paraId="1161189B"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10000</w:t>
            </w:r>
          </w:p>
        </w:tc>
        <w:tc>
          <w:tcPr>
            <w:tcW w:w="0" w:type="auto"/>
            <w:vAlign w:val="center"/>
          </w:tcPr>
          <w:p w14:paraId="54F9B4B2" w14:textId="77777777" w:rsidR="001049F5" w:rsidRPr="00E37E04" w:rsidRDefault="001049F5" w:rsidP="00DA1171">
            <w:pPr>
              <w:pStyle w:val="Compact"/>
              <w:spacing w:before="0" w:after="0" w:line="240" w:lineRule="auto"/>
              <w:rPr>
                <w:rFonts w:ascii="Times New Roman" w:hAnsi="Times New Roman" w:cs="Times New Roman"/>
              </w:rPr>
            </w:pPr>
            <w:r w:rsidRPr="00E37E04">
              <w:rPr>
                <w:rFonts w:ascii="Times New Roman" w:hAnsi="Times New Roman" w:cs="Times New Roman"/>
              </w:rPr>
              <w:t>5</w:t>
            </w:r>
          </w:p>
        </w:tc>
      </w:tr>
    </w:tbl>
    <w:p w14:paraId="734A1DA3" w14:textId="77777777" w:rsidR="00711691" w:rsidRPr="00E37E04" w:rsidRDefault="00711691" w:rsidP="00DA1171">
      <w:pPr>
        <w:pStyle w:val="BodyText"/>
        <w:spacing w:before="0" w:after="0" w:line="240" w:lineRule="auto"/>
        <w:rPr>
          <w:rFonts w:ascii="Times New Roman" w:hAnsi="Times New Roman" w:cs="Times New Roman"/>
          <w:i/>
        </w:rPr>
      </w:pPr>
    </w:p>
    <w:p w14:paraId="6361C2B0" w14:textId="77777777" w:rsidR="001049F5" w:rsidRPr="00E37E04" w:rsidRDefault="001049F5" w:rsidP="00DA1171">
      <w:pPr>
        <w:spacing w:after="0" w:line="240" w:lineRule="auto"/>
        <w:rPr>
          <w:rFonts w:ascii="Times New Roman" w:hAnsi="Times New Roman"/>
        </w:rPr>
      </w:pPr>
    </w:p>
    <w:p w14:paraId="7BA432A5" w14:textId="77777777" w:rsidR="00921C29" w:rsidRPr="00E37E04" w:rsidRDefault="00921C29" w:rsidP="00DA1171">
      <w:pPr>
        <w:spacing w:after="0" w:line="240" w:lineRule="auto"/>
        <w:rPr>
          <w:rFonts w:ascii="Times New Roman" w:hAnsi="Times New Roman"/>
          <w:sz w:val="24"/>
          <w:szCs w:val="24"/>
        </w:rPr>
        <w:sectPr w:rsidR="00921C29" w:rsidRPr="00E37E04" w:rsidSect="00852EDB">
          <w:pgSz w:w="12240" w:h="15840"/>
          <w:pgMar w:top="1440" w:right="1440" w:bottom="1440" w:left="1440" w:header="720" w:footer="720" w:gutter="0"/>
          <w:pgNumType w:fmt="lowerRoman" w:start="2"/>
          <w:cols w:space="720"/>
          <w:titlePg/>
        </w:sectPr>
      </w:pPr>
    </w:p>
    <w:p w14:paraId="7EC17D6B" w14:textId="25F9CFC3" w:rsidR="00BF2CE9" w:rsidRPr="00E37E04" w:rsidRDefault="00BF2CE9" w:rsidP="00DA1171">
      <w:pPr>
        <w:pStyle w:val="Heading1"/>
        <w:spacing w:before="0" w:line="240" w:lineRule="auto"/>
      </w:pPr>
      <w:bookmarkStart w:id="93" w:name="_Toc351117872"/>
      <w:r w:rsidRPr="00E37E04">
        <w:lastRenderedPageBreak/>
        <w:t>Appendices</w:t>
      </w:r>
      <w:bookmarkEnd w:id="93"/>
    </w:p>
    <w:p w14:paraId="2A35A844" w14:textId="5128A60C" w:rsidR="00921C29" w:rsidRPr="00E37E04" w:rsidRDefault="00BF2CE9" w:rsidP="00A20E63">
      <w:pPr>
        <w:pStyle w:val="Heading2"/>
      </w:pPr>
      <w:bookmarkStart w:id="94" w:name="_Toc351117873"/>
      <w:r w:rsidRPr="00E37E04">
        <w:t>Appendix A: Literature Meta-Analysis</w:t>
      </w:r>
      <w:bookmarkEnd w:id="94"/>
    </w:p>
    <w:p w14:paraId="1F770117" w14:textId="337183F5" w:rsidR="00921C29" w:rsidRPr="001A4B99" w:rsidRDefault="00921C29" w:rsidP="00DA1171">
      <w:pPr>
        <w:pStyle w:val="Heading3"/>
        <w:spacing w:before="0"/>
        <w:rPr>
          <w:i w:val="0"/>
        </w:rPr>
      </w:pPr>
      <w:bookmarkStart w:id="95" w:name="_Toc351117874"/>
      <w:r w:rsidRPr="001A4B99">
        <w:rPr>
          <w:i w:val="0"/>
        </w:rPr>
        <w:t>Table A1: Studies Evaluated in the Analysis</w:t>
      </w:r>
      <w:bookmarkEnd w:id="95"/>
    </w:p>
    <w:tbl>
      <w:tblPr>
        <w:tblW w:w="12880" w:type="dxa"/>
        <w:tblInd w:w="93" w:type="dxa"/>
        <w:tblLook w:val="04A0" w:firstRow="1" w:lastRow="0" w:firstColumn="1" w:lastColumn="0" w:noHBand="0" w:noVBand="1"/>
      </w:tblPr>
      <w:tblGrid>
        <w:gridCol w:w="2458"/>
        <w:gridCol w:w="2458"/>
        <w:gridCol w:w="2459"/>
        <w:gridCol w:w="545"/>
        <w:gridCol w:w="780"/>
        <w:gridCol w:w="1060"/>
        <w:gridCol w:w="2460"/>
        <w:gridCol w:w="660"/>
      </w:tblGrid>
      <w:tr w:rsidR="00921C29" w:rsidRPr="00E37E04" w14:paraId="630ECB35" w14:textId="77777777" w:rsidTr="00112CD6">
        <w:trPr>
          <w:trHeight w:val="420"/>
        </w:trPr>
        <w:tc>
          <w:tcPr>
            <w:tcW w:w="2458" w:type="dxa"/>
            <w:tcBorders>
              <w:top w:val="nil"/>
              <w:left w:val="nil"/>
              <w:bottom w:val="nil"/>
              <w:right w:val="nil"/>
            </w:tcBorders>
            <w:shd w:val="clear" w:color="auto" w:fill="auto"/>
            <w:vAlign w:val="bottom"/>
            <w:hideMark/>
          </w:tcPr>
          <w:p w14:paraId="6784F47E"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Authors</w:t>
            </w:r>
          </w:p>
        </w:tc>
        <w:tc>
          <w:tcPr>
            <w:tcW w:w="2458" w:type="dxa"/>
            <w:tcBorders>
              <w:top w:val="nil"/>
              <w:left w:val="nil"/>
              <w:bottom w:val="nil"/>
              <w:right w:val="nil"/>
            </w:tcBorders>
            <w:shd w:val="clear" w:color="auto" w:fill="auto"/>
            <w:vAlign w:val="bottom"/>
            <w:hideMark/>
          </w:tcPr>
          <w:p w14:paraId="72A48406"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Title</w:t>
            </w:r>
          </w:p>
        </w:tc>
        <w:tc>
          <w:tcPr>
            <w:tcW w:w="2459" w:type="dxa"/>
            <w:tcBorders>
              <w:top w:val="nil"/>
              <w:left w:val="nil"/>
              <w:bottom w:val="nil"/>
              <w:right w:val="nil"/>
            </w:tcBorders>
            <w:shd w:val="clear" w:color="auto" w:fill="auto"/>
            <w:vAlign w:val="bottom"/>
            <w:hideMark/>
          </w:tcPr>
          <w:p w14:paraId="2C69DCDB"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Journal</w:t>
            </w:r>
          </w:p>
        </w:tc>
        <w:tc>
          <w:tcPr>
            <w:tcW w:w="545" w:type="dxa"/>
            <w:tcBorders>
              <w:top w:val="nil"/>
              <w:left w:val="nil"/>
              <w:bottom w:val="nil"/>
              <w:right w:val="nil"/>
            </w:tcBorders>
            <w:shd w:val="clear" w:color="auto" w:fill="auto"/>
            <w:vAlign w:val="bottom"/>
            <w:hideMark/>
          </w:tcPr>
          <w:p w14:paraId="744A8F01"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Issue</w:t>
            </w:r>
          </w:p>
        </w:tc>
        <w:tc>
          <w:tcPr>
            <w:tcW w:w="780" w:type="dxa"/>
            <w:tcBorders>
              <w:top w:val="nil"/>
              <w:left w:val="nil"/>
              <w:bottom w:val="nil"/>
              <w:right w:val="nil"/>
            </w:tcBorders>
            <w:shd w:val="clear" w:color="auto" w:fill="auto"/>
            <w:vAlign w:val="bottom"/>
            <w:hideMark/>
          </w:tcPr>
          <w:p w14:paraId="6B5D0435"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Number</w:t>
            </w:r>
          </w:p>
        </w:tc>
        <w:tc>
          <w:tcPr>
            <w:tcW w:w="1060" w:type="dxa"/>
            <w:tcBorders>
              <w:top w:val="nil"/>
              <w:left w:val="nil"/>
              <w:bottom w:val="nil"/>
              <w:right w:val="nil"/>
            </w:tcBorders>
            <w:shd w:val="clear" w:color="auto" w:fill="auto"/>
            <w:vAlign w:val="bottom"/>
            <w:hideMark/>
          </w:tcPr>
          <w:p w14:paraId="6A77665A"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Pages</w:t>
            </w:r>
          </w:p>
        </w:tc>
        <w:tc>
          <w:tcPr>
            <w:tcW w:w="2460" w:type="dxa"/>
            <w:tcBorders>
              <w:top w:val="nil"/>
              <w:left w:val="nil"/>
              <w:bottom w:val="nil"/>
              <w:right w:val="nil"/>
            </w:tcBorders>
            <w:shd w:val="clear" w:color="auto" w:fill="auto"/>
            <w:vAlign w:val="bottom"/>
            <w:hideMark/>
          </w:tcPr>
          <w:p w14:paraId="019E89B4"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DOI</w:t>
            </w:r>
          </w:p>
        </w:tc>
        <w:tc>
          <w:tcPr>
            <w:tcW w:w="660" w:type="dxa"/>
            <w:tcBorders>
              <w:top w:val="nil"/>
              <w:left w:val="nil"/>
              <w:bottom w:val="nil"/>
              <w:right w:val="nil"/>
            </w:tcBorders>
            <w:shd w:val="clear" w:color="auto" w:fill="auto"/>
            <w:vAlign w:val="bottom"/>
            <w:hideMark/>
          </w:tcPr>
          <w:p w14:paraId="3A156D4C" w14:textId="6B79D2BA"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Year</w:t>
            </w:r>
          </w:p>
        </w:tc>
      </w:tr>
      <w:tr w:rsidR="00921C29" w:rsidRPr="00E37E04" w14:paraId="7A6C5D1A" w14:textId="77777777" w:rsidTr="00112CD6">
        <w:trPr>
          <w:trHeight w:val="1220"/>
        </w:trPr>
        <w:tc>
          <w:tcPr>
            <w:tcW w:w="2458" w:type="dxa"/>
            <w:tcBorders>
              <w:top w:val="nil"/>
              <w:left w:val="nil"/>
              <w:bottom w:val="nil"/>
              <w:right w:val="nil"/>
            </w:tcBorders>
            <w:shd w:val="clear" w:color="auto" w:fill="auto"/>
            <w:vAlign w:val="bottom"/>
            <w:hideMark/>
          </w:tcPr>
          <w:p w14:paraId="4996AA50"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Diniz-Filho, Jose Alexandre F; Rodrigues, Hauanny; Telles, Mariana Pires De Campos; De Oliveira, Guilherme; Terribile, Levi Carina; Soares, Thannya Nascimento; Nabout, Joao Carlos</w:t>
            </w:r>
          </w:p>
        </w:tc>
        <w:tc>
          <w:tcPr>
            <w:tcW w:w="2458" w:type="dxa"/>
            <w:tcBorders>
              <w:top w:val="nil"/>
              <w:left w:val="nil"/>
              <w:bottom w:val="nil"/>
              <w:right w:val="nil"/>
            </w:tcBorders>
            <w:shd w:val="clear" w:color="auto" w:fill="auto"/>
            <w:vAlign w:val="bottom"/>
            <w:hideMark/>
          </w:tcPr>
          <w:p w14:paraId="341094C8"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Correlation between genetic diversity and environmental suitability: taking uncertainty from ecological niche models into account</w:t>
            </w:r>
          </w:p>
        </w:tc>
        <w:tc>
          <w:tcPr>
            <w:tcW w:w="2459" w:type="dxa"/>
            <w:tcBorders>
              <w:top w:val="nil"/>
              <w:left w:val="nil"/>
              <w:bottom w:val="nil"/>
              <w:right w:val="nil"/>
            </w:tcBorders>
            <w:shd w:val="clear" w:color="auto" w:fill="auto"/>
            <w:vAlign w:val="bottom"/>
            <w:hideMark/>
          </w:tcPr>
          <w:p w14:paraId="7B288EB3"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Molecular Ecology Resources</w:t>
            </w:r>
          </w:p>
        </w:tc>
        <w:tc>
          <w:tcPr>
            <w:tcW w:w="545" w:type="dxa"/>
            <w:tcBorders>
              <w:top w:val="nil"/>
              <w:left w:val="nil"/>
              <w:bottom w:val="nil"/>
              <w:right w:val="nil"/>
            </w:tcBorders>
            <w:shd w:val="clear" w:color="auto" w:fill="auto"/>
            <w:vAlign w:val="bottom"/>
            <w:hideMark/>
          </w:tcPr>
          <w:p w14:paraId="5DF76542"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15</w:t>
            </w:r>
          </w:p>
        </w:tc>
        <w:tc>
          <w:tcPr>
            <w:tcW w:w="780" w:type="dxa"/>
            <w:tcBorders>
              <w:top w:val="nil"/>
              <w:left w:val="nil"/>
              <w:bottom w:val="nil"/>
              <w:right w:val="nil"/>
            </w:tcBorders>
            <w:shd w:val="clear" w:color="auto" w:fill="auto"/>
            <w:vAlign w:val="bottom"/>
            <w:hideMark/>
          </w:tcPr>
          <w:p w14:paraId="76F4751B"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5</w:t>
            </w:r>
          </w:p>
        </w:tc>
        <w:tc>
          <w:tcPr>
            <w:tcW w:w="1060" w:type="dxa"/>
            <w:tcBorders>
              <w:top w:val="nil"/>
              <w:left w:val="nil"/>
              <w:bottom w:val="nil"/>
              <w:right w:val="nil"/>
            </w:tcBorders>
            <w:shd w:val="clear" w:color="auto" w:fill="auto"/>
            <w:vAlign w:val="bottom"/>
            <w:hideMark/>
          </w:tcPr>
          <w:p w14:paraId="1B3D8EBD"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1059-1066</w:t>
            </w:r>
          </w:p>
        </w:tc>
        <w:tc>
          <w:tcPr>
            <w:tcW w:w="2460" w:type="dxa"/>
            <w:tcBorders>
              <w:top w:val="nil"/>
              <w:left w:val="nil"/>
              <w:bottom w:val="nil"/>
              <w:right w:val="nil"/>
            </w:tcBorders>
            <w:shd w:val="clear" w:color="auto" w:fill="auto"/>
            <w:vAlign w:val="bottom"/>
            <w:hideMark/>
          </w:tcPr>
          <w:p w14:paraId="23999AF0" w14:textId="77777777" w:rsidR="00921C29" w:rsidRPr="00E37E04" w:rsidRDefault="003D6D15" w:rsidP="00DA1171">
            <w:pPr>
              <w:spacing w:after="0" w:line="240" w:lineRule="auto"/>
              <w:rPr>
                <w:rFonts w:ascii="Times New Roman" w:eastAsia="Times New Roman" w:hAnsi="Times New Roman" w:cs="Times New Roman"/>
                <w:color w:val="0000FF"/>
                <w:sz w:val="16"/>
                <w:szCs w:val="16"/>
                <w:u w:val="single"/>
              </w:rPr>
            </w:pPr>
            <w:r w:rsidRPr="00E37E04">
              <w:rPr>
                <w:rFonts w:ascii="Times New Roman" w:hAnsi="Times New Roman"/>
              </w:rPr>
              <w:fldChar w:fldCharType="begin"/>
            </w:r>
            <w:r w:rsidRPr="00E37E04">
              <w:rPr>
                <w:rFonts w:ascii="Times New Roman" w:hAnsi="Times New Roman"/>
              </w:rPr>
              <w:instrText xml:space="preserve"> HYPERLINK "http://dx.doi.org/10.5061/dryad.3cp3t" \t "_blank" </w:instrText>
            </w:r>
            <w:r w:rsidRPr="00E37E04">
              <w:rPr>
                <w:rFonts w:ascii="Times New Roman" w:hAnsi="Times New Roman"/>
              </w:rPr>
              <w:fldChar w:fldCharType="separate"/>
            </w:r>
            <w:r w:rsidR="00921C29" w:rsidRPr="00E37E04">
              <w:rPr>
                <w:rFonts w:ascii="Times New Roman" w:eastAsia="Times New Roman" w:hAnsi="Times New Roman" w:cs="Times New Roman"/>
                <w:color w:val="0000FF"/>
                <w:sz w:val="16"/>
                <w:szCs w:val="16"/>
                <w:u w:val="single"/>
              </w:rPr>
              <w:t>10.5061/dryad.3cp3t</w:t>
            </w:r>
            <w:r w:rsidRPr="00E37E04">
              <w:rPr>
                <w:rFonts w:ascii="Times New Roman" w:eastAsia="Times New Roman" w:hAnsi="Times New Roman" w:cs="Times New Roman"/>
                <w:color w:val="0000FF"/>
                <w:sz w:val="16"/>
                <w:szCs w:val="16"/>
                <w:u w:val="single"/>
              </w:rPr>
              <w:fldChar w:fldCharType="end"/>
            </w:r>
          </w:p>
        </w:tc>
        <w:tc>
          <w:tcPr>
            <w:tcW w:w="660" w:type="dxa"/>
            <w:tcBorders>
              <w:top w:val="nil"/>
              <w:left w:val="nil"/>
              <w:bottom w:val="nil"/>
              <w:right w:val="nil"/>
            </w:tcBorders>
            <w:shd w:val="clear" w:color="auto" w:fill="auto"/>
            <w:vAlign w:val="bottom"/>
            <w:hideMark/>
          </w:tcPr>
          <w:p w14:paraId="56D9BE74"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2015</w:t>
            </w:r>
          </w:p>
        </w:tc>
      </w:tr>
      <w:tr w:rsidR="00921C29" w:rsidRPr="00E37E04" w14:paraId="36CC3E26" w14:textId="77777777" w:rsidTr="00112CD6">
        <w:trPr>
          <w:trHeight w:val="1620"/>
        </w:trPr>
        <w:tc>
          <w:tcPr>
            <w:tcW w:w="2458" w:type="dxa"/>
            <w:tcBorders>
              <w:top w:val="nil"/>
              <w:left w:val="nil"/>
              <w:bottom w:val="nil"/>
              <w:right w:val="nil"/>
            </w:tcBorders>
            <w:shd w:val="clear" w:color="auto" w:fill="auto"/>
            <w:vAlign w:val="bottom"/>
            <w:hideMark/>
          </w:tcPr>
          <w:p w14:paraId="2A3C9D0B"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Khoury, Colin K.; Castaneda-Alvarez, Nora P.; Achicanoy, Harold A.; Sosa, Chrystian C.; Bernau, Vivian; Kassa, Mulualem T.; Norton, Sally L.; van der Maesen, L. Jos G.; Upadhyaya, Hari D.; Ramirez-Villegas, Julian; Jarvis, Andy; Struik, Paul C.</w:t>
            </w:r>
          </w:p>
        </w:tc>
        <w:tc>
          <w:tcPr>
            <w:tcW w:w="2458" w:type="dxa"/>
            <w:tcBorders>
              <w:top w:val="nil"/>
              <w:left w:val="nil"/>
              <w:bottom w:val="nil"/>
              <w:right w:val="nil"/>
            </w:tcBorders>
            <w:shd w:val="clear" w:color="auto" w:fill="auto"/>
            <w:vAlign w:val="bottom"/>
            <w:hideMark/>
          </w:tcPr>
          <w:p w14:paraId="7261665E"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Crop wild relatives of pigeonpea [Cajanus cajan (L.) Millsp.]: Distributions, ex situ conservation status, and potential genetic resources for abiotic stress tolerance</w:t>
            </w:r>
          </w:p>
        </w:tc>
        <w:tc>
          <w:tcPr>
            <w:tcW w:w="2459" w:type="dxa"/>
            <w:tcBorders>
              <w:top w:val="nil"/>
              <w:left w:val="nil"/>
              <w:bottom w:val="nil"/>
              <w:right w:val="nil"/>
            </w:tcBorders>
            <w:shd w:val="clear" w:color="auto" w:fill="auto"/>
            <w:vAlign w:val="bottom"/>
            <w:hideMark/>
          </w:tcPr>
          <w:p w14:paraId="1DA106E8"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BIOLOGICAL CONSERVATION</w:t>
            </w:r>
          </w:p>
        </w:tc>
        <w:tc>
          <w:tcPr>
            <w:tcW w:w="545" w:type="dxa"/>
            <w:tcBorders>
              <w:top w:val="nil"/>
              <w:left w:val="nil"/>
              <w:bottom w:val="nil"/>
              <w:right w:val="nil"/>
            </w:tcBorders>
            <w:shd w:val="clear" w:color="auto" w:fill="auto"/>
            <w:vAlign w:val="bottom"/>
            <w:hideMark/>
          </w:tcPr>
          <w:p w14:paraId="4592B558"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184</w:t>
            </w:r>
          </w:p>
        </w:tc>
        <w:tc>
          <w:tcPr>
            <w:tcW w:w="780" w:type="dxa"/>
            <w:tcBorders>
              <w:top w:val="nil"/>
              <w:left w:val="nil"/>
              <w:bottom w:val="nil"/>
              <w:right w:val="nil"/>
            </w:tcBorders>
            <w:shd w:val="clear" w:color="auto" w:fill="auto"/>
            <w:vAlign w:val="bottom"/>
            <w:hideMark/>
          </w:tcPr>
          <w:p w14:paraId="2843BA40"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p>
        </w:tc>
        <w:tc>
          <w:tcPr>
            <w:tcW w:w="1060" w:type="dxa"/>
            <w:tcBorders>
              <w:top w:val="nil"/>
              <w:left w:val="nil"/>
              <w:bottom w:val="nil"/>
              <w:right w:val="nil"/>
            </w:tcBorders>
            <w:shd w:val="clear" w:color="auto" w:fill="auto"/>
            <w:vAlign w:val="bottom"/>
            <w:hideMark/>
          </w:tcPr>
          <w:p w14:paraId="494CF574"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259-270</w:t>
            </w:r>
          </w:p>
        </w:tc>
        <w:tc>
          <w:tcPr>
            <w:tcW w:w="2460" w:type="dxa"/>
            <w:tcBorders>
              <w:top w:val="nil"/>
              <w:left w:val="nil"/>
              <w:bottom w:val="nil"/>
              <w:right w:val="nil"/>
            </w:tcBorders>
            <w:shd w:val="clear" w:color="auto" w:fill="auto"/>
            <w:vAlign w:val="bottom"/>
            <w:hideMark/>
          </w:tcPr>
          <w:p w14:paraId="28713291"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10.1016/j.biocon.2015.01.032</w:t>
            </w:r>
          </w:p>
        </w:tc>
        <w:tc>
          <w:tcPr>
            <w:tcW w:w="660" w:type="dxa"/>
            <w:tcBorders>
              <w:top w:val="nil"/>
              <w:left w:val="nil"/>
              <w:bottom w:val="nil"/>
              <w:right w:val="nil"/>
            </w:tcBorders>
            <w:shd w:val="clear" w:color="auto" w:fill="auto"/>
            <w:vAlign w:val="bottom"/>
            <w:hideMark/>
          </w:tcPr>
          <w:p w14:paraId="19ADACD6"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2015</w:t>
            </w:r>
          </w:p>
        </w:tc>
      </w:tr>
      <w:tr w:rsidR="00921C29" w:rsidRPr="00E37E04" w14:paraId="2B13FDCF" w14:textId="77777777" w:rsidTr="00112CD6">
        <w:trPr>
          <w:trHeight w:val="820"/>
        </w:trPr>
        <w:tc>
          <w:tcPr>
            <w:tcW w:w="2458" w:type="dxa"/>
            <w:tcBorders>
              <w:top w:val="nil"/>
              <w:left w:val="nil"/>
              <w:bottom w:val="nil"/>
              <w:right w:val="nil"/>
            </w:tcBorders>
            <w:shd w:val="clear" w:color="auto" w:fill="auto"/>
            <w:vAlign w:val="bottom"/>
            <w:hideMark/>
          </w:tcPr>
          <w:p w14:paraId="5478F851"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Chust, Guillem; Castellani, Claudia; Licandro, Priscilla; Ibaibarriaga, Leire; Sagarminaga, Yolanda; Irigoien, Xabier</w:t>
            </w:r>
          </w:p>
        </w:tc>
        <w:tc>
          <w:tcPr>
            <w:tcW w:w="2458" w:type="dxa"/>
            <w:tcBorders>
              <w:top w:val="nil"/>
              <w:left w:val="nil"/>
              <w:bottom w:val="nil"/>
              <w:right w:val="nil"/>
            </w:tcBorders>
            <w:shd w:val="clear" w:color="auto" w:fill="auto"/>
            <w:vAlign w:val="bottom"/>
            <w:hideMark/>
          </w:tcPr>
          <w:p w14:paraId="3FDB2453"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Are Calanus spp. shifting poleward in the North Atlantic? A habitat modelling approach</w:t>
            </w:r>
          </w:p>
        </w:tc>
        <w:tc>
          <w:tcPr>
            <w:tcW w:w="2459" w:type="dxa"/>
            <w:tcBorders>
              <w:top w:val="nil"/>
              <w:left w:val="nil"/>
              <w:bottom w:val="nil"/>
              <w:right w:val="nil"/>
            </w:tcBorders>
            <w:shd w:val="clear" w:color="auto" w:fill="auto"/>
            <w:vAlign w:val="bottom"/>
            <w:hideMark/>
          </w:tcPr>
          <w:p w14:paraId="550D6961"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ICES JOURNAL OF MARINE SCIENCE</w:t>
            </w:r>
          </w:p>
        </w:tc>
        <w:tc>
          <w:tcPr>
            <w:tcW w:w="545" w:type="dxa"/>
            <w:tcBorders>
              <w:top w:val="nil"/>
              <w:left w:val="nil"/>
              <w:bottom w:val="nil"/>
              <w:right w:val="nil"/>
            </w:tcBorders>
            <w:shd w:val="clear" w:color="auto" w:fill="auto"/>
            <w:vAlign w:val="bottom"/>
            <w:hideMark/>
          </w:tcPr>
          <w:p w14:paraId="7E909749"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71</w:t>
            </w:r>
          </w:p>
        </w:tc>
        <w:tc>
          <w:tcPr>
            <w:tcW w:w="780" w:type="dxa"/>
            <w:tcBorders>
              <w:top w:val="nil"/>
              <w:left w:val="nil"/>
              <w:bottom w:val="nil"/>
              <w:right w:val="nil"/>
            </w:tcBorders>
            <w:shd w:val="clear" w:color="auto" w:fill="auto"/>
            <w:vAlign w:val="bottom"/>
            <w:hideMark/>
          </w:tcPr>
          <w:p w14:paraId="0C08BEB0"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w:t>
            </w:r>
          </w:p>
        </w:tc>
        <w:tc>
          <w:tcPr>
            <w:tcW w:w="1060" w:type="dxa"/>
            <w:tcBorders>
              <w:top w:val="nil"/>
              <w:left w:val="nil"/>
              <w:bottom w:val="nil"/>
              <w:right w:val="nil"/>
            </w:tcBorders>
            <w:shd w:val="clear" w:color="auto" w:fill="auto"/>
            <w:vAlign w:val="bottom"/>
            <w:hideMark/>
          </w:tcPr>
          <w:p w14:paraId="46882075"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241-253</w:t>
            </w:r>
          </w:p>
        </w:tc>
        <w:tc>
          <w:tcPr>
            <w:tcW w:w="2460" w:type="dxa"/>
            <w:tcBorders>
              <w:top w:val="nil"/>
              <w:left w:val="nil"/>
              <w:bottom w:val="nil"/>
              <w:right w:val="nil"/>
            </w:tcBorders>
            <w:shd w:val="clear" w:color="auto" w:fill="auto"/>
            <w:vAlign w:val="bottom"/>
            <w:hideMark/>
          </w:tcPr>
          <w:p w14:paraId="6F51FD05"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10.1093/icesjms/fst147</w:t>
            </w:r>
          </w:p>
        </w:tc>
        <w:tc>
          <w:tcPr>
            <w:tcW w:w="660" w:type="dxa"/>
            <w:tcBorders>
              <w:top w:val="nil"/>
              <w:left w:val="nil"/>
              <w:bottom w:val="nil"/>
              <w:right w:val="nil"/>
            </w:tcBorders>
            <w:shd w:val="clear" w:color="auto" w:fill="auto"/>
            <w:vAlign w:val="bottom"/>
            <w:hideMark/>
          </w:tcPr>
          <w:p w14:paraId="3764A4D3"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2014</w:t>
            </w:r>
          </w:p>
        </w:tc>
      </w:tr>
      <w:tr w:rsidR="00921C29" w:rsidRPr="00E37E04" w14:paraId="1FF4B105" w14:textId="77777777" w:rsidTr="00112CD6">
        <w:trPr>
          <w:trHeight w:val="620"/>
        </w:trPr>
        <w:tc>
          <w:tcPr>
            <w:tcW w:w="2458" w:type="dxa"/>
            <w:tcBorders>
              <w:top w:val="nil"/>
              <w:left w:val="nil"/>
              <w:bottom w:val="nil"/>
              <w:right w:val="nil"/>
            </w:tcBorders>
            <w:shd w:val="clear" w:color="auto" w:fill="auto"/>
            <w:vAlign w:val="bottom"/>
            <w:hideMark/>
          </w:tcPr>
          <w:p w14:paraId="38FCA8CB"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Davis, Edward Byrd; McGuire, Jenny L.; Orcutt, John D.</w:t>
            </w:r>
          </w:p>
        </w:tc>
        <w:tc>
          <w:tcPr>
            <w:tcW w:w="2458" w:type="dxa"/>
            <w:tcBorders>
              <w:top w:val="nil"/>
              <w:left w:val="nil"/>
              <w:bottom w:val="nil"/>
              <w:right w:val="nil"/>
            </w:tcBorders>
            <w:shd w:val="clear" w:color="auto" w:fill="auto"/>
            <w:vAlign w:val="bottom"/>
            <w:hideMark/>
          </w:tcPr>
          <w:p w14:paraId="4FE44F3C"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Ecological niche models of mammalian glacial refugia show consistent bias</w:t>
            </w:r>
          </w:p>
        </w:tc>
        <w:tc>
          <w:tcPr>
            <w:tcW w:w="2459" w:type="dxa"/>
            <w:tcBorders>
              <w:top w:val="nil"/>
              <w:left w:val="nil"/>
              <w:bottom w:val="nil"/>
              <w:right w:val="nil"/>
            </w:tcBorders>
            <w:shd w:val="clear" w:color="auto" w:fill="auto"/>
            <w:vAlign w:val="bottom"/>
            <w:hideMark/>
          </w:tcPr>
          <w:p w14:paraId="04C08253"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ECOGRAPHY</w:t>
            </w:r>
          </w:p>
        </w:tc>
        <w:tc>
          <w:tcPr>
            <w:tcW w:w="545" w:type="dxa"/>
            <w:tcBorders>
              <w:top w:val="nil"/>
              <w:left w:val="nil"/>
              <w:bottom w:val="nil"/>
              <w:right w:val="nil"/>
            </w:tcBorders>
            <w:shd w:val="clear" w:color="auto" w:fill="auto"/>
            <w:vAlign w:val="bottom"/>
            <w:hideMark/>
          </w:tcPr>
          <w:p w14:paraId="68544F3D"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37</w:t>
            </w:r>
          </w:p>
        </w:tc>
        <w:tc>
          <w:tcPr>
            <w:tcW w:w="780" w:type="dxa"/>
            <w:tcBorders>
              <w:top w:val="nil"/>
              <w:left w:val="nil"/>
              <w:bottom w:val="nil"/>
              <w:right w:val="nil"/>
            </w:tcBorders>
            <w:shd w:val="clear" w:color="auto" w:fill="auto"/>
            <w:vAlign w:val="bottom"/>
            <w:hideMark/>
          </w:tcPr>
          <w:p w14:paraId="0570D3FF"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11</w:t>
            </w:r>
          </w:p>
        </w:tc>
        <w:tc>
          <w:tcPr>
            <w:tcW w:w="1060" w:type="dxa"/>
            <w:tcBorders>
              <w:top w:val="nil"/>
              <w:left w:val="nil"/>
              <w:bottom w:val="nil"/>
              <w:right w:val="nil"/>
            </w:tcBorders>
            <w:shd w:val="clear" w:color="auto" w:fill="auto"/>
            <w:vAlign w:val="bottom"/>
            <w:hideMark/>
          </w:tcPr>
          <w:p w14:paraId="54818247"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1133-1138</w:t>
            </w:r>
          </w:p>
        </w:tc>
        <w:tc>
          <w:tcPr>
            <w:tcW w:w="2460" w:type="dxa"/>
            <w:tcBorders>
              <w:top w:val="nil"/>
              <w:left w:val="nil"/>
              <w:bottom w:val="nil"/>
              <w:right w:val="nil"/>
            </w:tcBorders>
            <w:shd w:val="clear" w:color="auto" w:fill="auto"/>
            <w:vAlign w:val="bottom"/>
            <w:hideMark/>
          </w:tcPr>
          <w:p w14:paraId="076FB0D1"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10.1111/ecog.01294</w:t>
            </w:r>
          </w:p>
        </w:tc>
        <w:tc>
          <w:tcPr>
            <w:tcW w:w="660" w:type="dxa"/>
            <w:tcBorders>
              <w:top w:val="nil"/>
              <w:left w:val="nil"/>
              <w:bottom w:val="nil"/>
              <w:right w:val="nil"/>
            </w:tcBorders>
            <w:shd w:val="clear" w:color="auto" w:fill="auto"/>
            <w:vAlign w:val="bottom"/>
            <w:hideMark/>
          </w:tcPr>
          <w:p w14:paraId="62DEFF4A"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2014</w:t>
            </w:r>
          </w:p>
        </w:tc>
      </w:tr>
      <w:tr w:rsidR="00921C29" w:rsidRPr="00E37E04" w14:paraId="12E4C2D4" w14:textId="77777777" w:rsidTr="00112CD6">
        <w:trPr>
          <w:trHeight w:val="1020"/>
        </w:trPr>
        <w:tc>
          <w:tcPr>
            <w:tcW w:w="2458" w:type="dxa"/>
            <w:tcBorders>
              <w:top w:val="nil"/>
              <w:left w:val="nil"/>
              <w:bottom w:val="nil"/>
              <w:right w:val="nil"/>
            </w:tcBorders>
            <w:shd w:val="clear" w:color="auto" w:fill="auto"/>
            <w:vAlign w:val="bottom"/>
            <w:hideMark/>
          </w:tcPr>
          <w:p w14:paraId="0937DF51"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Yang, Xuejun; Huang, Zhenying; Venable, David L.; Wang, Lei; Zhang, Keliang; Baskin, Jerry M.; Baskin, Carol C.; Cornelissen, Johannes H. C.</w:t>
            </w:r>
          </w:p>
        </w:tc>
        <w:tc>
          <w:tcPr>
            <w:tcW w:w="2458" w:type="dxa"/>
            <w:tcBorders>
              <w:top w:val="nil"/>
              <w:left w:val="nil"/>
              <w:bottom w:val="nil"/>
              <w:right w:val="nil"/>
            </w:tcBorders>
            <w:shd w:val="clear" w:color="auto" w:fill="auto"/>
            <w:vAlign w:val="bottom"/>
            <w:hideMark/>
          </w:tcPr>
          <w:p w14:paraId="3F7ED961"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Linking performance trait stability with species distribution: the case of Artemisia and its close relatives in northern China</w:t>
            </w:r>
          </w:p>
        </w:tc>
        <w:tc>
          <w:tcPr>
            <w:tcW w:w="2459" w:type="dxa"/>
            <w:tcBorders>
              <w:top w:val="nil"/>
              <w:left w:val="nil"/>
              <w:bottom w:val="nil"/>
              <w:right w:val="nil"/>
            </w:tcBorders>
            <w:shd w:val="clear" w:color="auto" w:fill="auto"/>
            <w:vAlign w:val="bottom"/>
            <w:hideMark/>
          </w:tcPr>
          <w:p w14:paraId="00662580"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JOURNAL OF VEGETATION SCIENCE</w:t>
            </w:r>
          </w:p>
        </w:tc>
        <w:tc>
          <w:tcPr>
            <w:tcW w:w="545" w:type="dxa"/>
            <w:tcBorders>
              <w:top w:val="nil"/>
              <w:left w:val="nil"/>
              <w:bottom w:val="nil"/>
              <w:right w:val="nil"/>
            </w:tcBorders>
            <w:shd w:val="clear" w:color="auto" w:fill="auto"/>
            <w:vAlign w:val="bottom"/>
            <w:hideMark/>
          </w:tcPr>
          <w:p w14:paraId="69B94902"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27</w:t>
            </w:r>
          </w:p>
        </w:tc>
        <w:tc>
          <w:tcPr>
            <w:tcW w:w="780" w:type="dxa"/>
            <w:tcBorders>
              <w:top w:val="nil"/>
              <w:left w:val="nil"/>
              <w:bottom w:val="nil"/>
              <w:right w:val="nil"/>
            </w:tcBorders>
            <w:shd w:val="clear" w:color="auto" w:fill="auto"/>
            <w:vAlign w:val="bottom"/>
            <w:hideMark/>
          </w:tcPr>
          <w:p w14:paraId="0432C3B3"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w:t>
            </w:r>
          </w:p>
        </w:tc>
        <w:tc>
          <w:tcPr>
            <w:tcW w:w="1060" w:type="dxa"/>
            <w:tcBorders>
              <w:top w:val="nil"/>
              <w:left w:val="nil"/>
              <w:bottom w:val="nil"/>
              <w:right w:val="nil"/>
            </w:tcBorders>
            <w:shd w:val="clear" w:color="auto" w:fill="auto"/>
            <w:vAlign w:val="bottom"/>
            <w:hideMark/>
          </w:tcPr>
          <w:p w14:paraId="2A8A5018"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123-132</w:t>
            </w:r>
          </w:p>
        </w:tc>
        <w:tc>
          <w:tcPr>
            <w:tcW w:w="2460" w:type="dxa"/>
            <w:tcBorders>
              <w:top w:val="nil"/>
              <w:left w:val="nil"/>
              <w:bottom w:val="nil"/>
              <w:right w:val="nil"/>
            </w:tcBorders>
            <w:shd w:val="clear" w:color="auto" w:fill="auto"/>
            <w:vAlign w:val="bottom"/>
            <w:hideMark/>
          </w:tcPr>
          <w:p w14:paraId="172F66B0"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10.1111/jvs.12334</w:t>
            </w:r>
          </w:p>
        </w:tc>
        <w:tc>
          <w:tcPr>
            <w:tcW w:w="660" w:type="dxa"/>
            <w:tcBorders>
              <w:top w:val="nil"/>
              <w:left w:val="nil"/>
              <w:bottom w:val="nil"/>
              <w:right w:val="nil"/>
            </w:tcBorders>
            <w:shd w:val="clear" w:color="auto" w:fill="auto"/>
            <w:vAlign w:val="bottom"/>
            <w:hideMark/>
          </w:tcPr>
          <w:p w14:paraId="108329BC"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2016</w:t>
            </w:r>
          </w:p>
        </w:tc>
      </w:tr>
      <w:tr w:rsidR="00921C29" w:rsidRPr="00E37E04" w14:paraId="23FEAF3F" w14:textId="77777777" w:rsidTr="00112CD6">
        <w:trPr>
          <w:trHeight w:val="1220"/>
        </w:trPr>
        <w:tc>
          <w:tcPr>
            <w:tcW w:w="2458" w:type="dxa"/>
            <w:tcBorders>
              <w:top w:val="nil"/>
              <w:left w:val="nil"/>
              <w:bottom w:val="nil"/>
              <w:right w:val="nil"/>
            </w:tcBorders>
            <w:shd w:val="clear" w:color="auto" w:fill="auto"/>
            <w:vAlign w:val="bottom"/>
            <w:hideMark/>
          </w:tcPr>
          <w:p w14:paraId="6D12F4F6"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Ananjeva, Natalia B.; Golynsky, Evgeny E.; Lin, Si-Min; Orlov, Nikolai L.; Tseng, Hui-Yun</w:t>
            </w:r>
          </w:p>
        </w:tc>
        <w:tc>
          <w:tcPr>
            <w:tcW w:w="2458" w:type="dxa"/>
            <w:tcBorders>
              <w:top w:val="nil"/>
              <w:left w:val="nil"/>
              <w:bottom w:val="nil"/>
              <w:right w:val="nil"/>
            </w:tcBorders>
            <w:shd w:val="clear" w:color="auto" w:fill="auto"/>
            <w:vAlign w:val="bottom"/>
            <w:hideMark/>
          </w:tcPr>
          <w:p w14:paraId="0B4C792E"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MODELING HABITAT SUITABILITY TO PREDICT THE POTENTIAL DISTRIBUTION OF THE KELUNG CAT SNAKE Boiga kraepelini STEINEGER, 1902</w:t>
            </w:r>
          </w:p>
        </w:tc>
        <w:tc>
          <w:tcPr>
            <w:tcW w:w="2459" w:type="dxa"/>
            <w:tcBorders>
              <w:top w:val="nil"/>
              <w:left w:val="nil"/>
              <w:bottom w:val="nil"/>
              <w:right w:val="nil"/>
            </w:tcBorders>
            <w:shd w:val="clear" w:color="auto" w:fill="auto"/>
            <w:vAlign w:val="bottom"/>
            <w:hideMark/>
          </w:tcPr>
          <w:p w14:paraId="0FD19E46"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RUSSIAN JOURNAL OF HERPETOLOGY</w:t>
            </w:r>
          </w:p>
        </w:tc>
        <w:tc>
          <w:tcPr>
            <w:tcW w:w="545" w:type="dxa"/>
            <w:tcBorders>
              <w:top w:val="nil"/>
              <w:left w:val="nil"/>
              <w:bottom w:val="nil"/>
              <w:right w:val="nil"/>
            </w:tcBorders>
            <w:shd w:val="clear" w:color="auto" w:fill="auto"/>
            <w:vAlign w:val="bottom"/>
            <w:hideMark/>
          </w:tcPr>
          <w:p w14:paraId="77B19E9F"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22</w:t>
            </w:r>
          </w:p>
        </w:tc>
        <w:tc>
          <w:tcPr>
            <w:tcW w:w="780" w:type="dxa"/>
            <w:tcBorders>
              <w:top w:val="nil"/>
              <w:left w:val="nil"/>
              <w:bottom w:val="nil"/>
              <w:right w:val="nil"/>
            </w:tcBorders>
            <w:shd w:val="clear" w:color="auto" w:fill="auto"/>
            <w:vAlign w:val="bottom"/>
            <w:hideMark/>
          </w:tcPr>
          <w:p w14:paraId="741F26A1"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3</w:t>
            </w:r>
          </w:p>
        </w:tc>
        <w:tc>
          <w:tcPr>
            <w:tcW w:w="1060" w:type="dxa"/>
            <w:tcBorders>
              <w:top w:val="nil"/>
              <w:left w:val="nil"/>
              <w:bottom w:val="nil"/>
              <w:right w:val="nil"/>
            </w:tcBorders>
            <w:shd w:val="clear" w:color="auto" w:fill="auto"/>
            <w:vAlign w:val="bottom"/>
            <w:hideMark/>
          </w:tcPr>
          <w:p w14:paraId="6A19EBD7"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197-205</w:t>
            </w:r>
          </w:p>
        </w:tc>
        <w:tc>
          <w:tcPr>
            <w:tcW w:w="2460" w:type="dxa"/>
            <w:tcBorders>
              <w:top w:val="nil"/>
              <w:left w:val="nil"/>
              <w:bottom w:val="nil"/>
              <w:right w:val="nil"/>
            </w:tcBorders>
            <w:shd w:val="clear" w:color="auto" w:fill="auto"/>
            <w:vAlign w:val="bottom"/>
            <w:hideMark/>
          </w:tcPr>
          <w:p w14:paraId="7F7992F5"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p>
        </w:tc>
        <w:tc>
          <w:tcPr>
            <w:tcW w:w="660" w:type="dxa"/>
            <w:tcBorders>
              <w:top w:val="nil"/>
              <w:left w:val="nil"/>
              <w:bottom w:val="nil"/>
              <w:right w:val="nil"/>
            </w:tcBorders>
            <w:shd w:val="clear" w:color="auto" w:fill="auto"/>
            <w:vAlign w:val="bottom"/>
            <w:hideMark/>
          </w:tcPr>
          <w:p w14:paraId="7607CADE"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2015</w:t>
            </w:r>
          </w:p>
        </w:tc>
      </w:tr>
      <w:tr w:rsidR="00921C29" w:rsidRPr="00E37E04" w14:paraId="0C15187A" w14:textId="77777777" w:rsidTr="00112CD6">
        <w:trPr>
          <w:trHeight w:val="820"/>
        </w:trPr>
        <w:tc>
          <w:tcPr>
            <w:tcW w:w="2458" w:type="dxa"/>
            <w:tcBorders>
              <w:top w:val="nil"/>
              <w:left w:val="nil"/>
              <w:bottom w:val="nil"/>
              <w:right w:val="nil"/>
            </w:tcBorders>
            <w:shd w:val="clear" w:color="auto" w:fill="auto"/>
            <w:vAlign w:val="bottom"/>
            <w:hideMark/>
          </w:tcPr>
          <w:p w14:paraId="7C95BC74"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Chlond, Dominik; Bugaj-Nawrocka, Agnieszka</w:t>
            </w:r>
          </w:p>
        </w:tc>
        <w:tc>
          <w:tcPr>
            <w:tcW w:w="2458" w:type="dxa"/>
            <w:tcBorders>
              <w:top w:val="nil"/>
              <w:left w:val="nil"/>
              <w:bottom w:val="nil"/>
              <w:right w:val="nil"/>
            </w:tcBorders>
            <w:shd w:val="clear" w:color="auto" w:fill="auto"/>
            <w:vAlign w:val="bottom"/>
            <w:hideMark/>
          </w:tcPr>
          <w:p w14:paraId="176BB3AA"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Model of potential distribution of Platymeris rhadamanthus Gerstaecker, 1873 with redescription of species.</w:t>
            </w:r>
          </w:p>
        </w:tc>
        <w:tc>
          <w:tcPr>
            <w:tcW w:w="2459" w:type="dxa"/>
            <w:tcBorders>
              <w:top w:val="nil"/>
              <w:left w:val="nil"/>
              <w:bottom w:val="nil"/>
              <w:right w:val="nil"/>
            </w:tcBorders>
            <w:shd w:val="clear" w:color="auto" w:fill="auto"/>
            <w:vAlign w:val="bottom"/>
            <w:hideMark/>
          </w:tcPr>
          <w:p w14:paraId="19D84E9C"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Zoological Studies</w:t>
            </w:r>
          </w:p>
        </w:tc>
        <w:tc>
          <w:tcPr>
            <w:tcW w:w="545" w:type="dxa"/>
            <w:tcBorders>
              <w:top w:val="nil"/>
              <w:left w:val="nil"/>
              <w:bottom w:val="nil"/>
              <w:right w:val="nil"/>
            </w:tcBorders>
            <w:shd w:val="clear" w:color="auto" w:fill="auto"/>
            <w:vAlign w:val="bottom"/>
            <w:hideMark/>
          </w:tcPr>
          <w:p w14:paraId="1A4C85F3"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53</w:t>
            </w:r>
          </w:p>
        </w:tc>
        <w:tc>
          <w:tcPr>
            <w:tcW w:w="780" w:type="dxa"/>
            <w:tcBorders>
              <w:top w:val="nil"/>
              <w:left w:val="nil"/>
              <w:bottom w:val="nil"/>
              <w:right w:val="nil"/>
            </w:tcBorders>
            <w:shd w:val="clear" w:color="auto" w:fill="auto"/>
            <w:vAlign w:val="bottom"/>
            <w:hideMark/>
          </w:tcPr>
          <w:p w14:paraId="04BB7580"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p>
        </w:tc>
        <w:tc>
          <w:tcPr>
            <w:tcW w:w="1060" w:type="dxa"/>
            <w:tcBorders>
              <w:top w:val="nil"/>
              <w:left w:val="nil"/>
              <w:bottom w:val="nil"/>
              <w:right w:val="nil"/>
            </w:tcBorders>
            <w:shd w:val="clear" w:color="auto" w:fill="auto"/>
            <w:vAlign w:val="bottom"/>
            <w:hideMark/>
          </w:tcPr>
          <w:p w14:paraId="26976826"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1-14</w:t>
            </w:r>
          </w:p>
        </w:tc>
        <w:tc>
          <w:tcPr>
            <w:tcW w:w="2460" w:type="dxa"/>
            <w:tcBorders>
              <w:top w:val="nil"/>
              <w:left w:val="nil"/>
              <w:bottom w:val="nil"/>
              <w:right w:val="nil"/>
            </w:tcBorders>
            <w:shd w:val="clear" w:color="auto" w:fill="auto"/>
            <w:vAlign w:val="bottom"/>
            <w:hideMark/>
          </w:tcPr>
          <w:p w14:paraId="19833992"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p>
        </w:tc>
        <w:tc>
          <w:tcPr>
            <w:tcW w:w="660" w:type="dxa"/>
            <w:tcBorders>
              <w:top w:val="nil"/>
              <w:left w:val="nil"/>
              <w:bottom w:val="nil"/>
              <w:right w:val="nil"/>
            </w:tcBorders>
            <w:shd w:val="clear" w:color="auto" w:fill="auto"/>
            <w:vAlign w:val="bottom"/>
            <w:hideMark/>
          </w:tcPr>
          <w:p w14:paraId="5A445F9E"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2014</w:t>
            </w:r>
          </w:p>
        </w:tc>
      </w:tr>
      <w:tr w:rsidR="00921C29" w:rsidRPr="00E37E04" w14:paraId="62F94EDD" w14:textId="77777777" w:rsidTr="00112CD6">
        <w:trPr>
          <w:trHeight w:val="820"/>
        </w:trPr>
        <w:tc>
          <w:tcPr>
            <w:tcW w:w="2458" w:type="dxa"/>
            <w:tcBorders>
              <w:top w:val="nil"/>
              <w:left w:val="nil"/>
              <w:bottom w:val="nil"/>
              <w:right w:val="nil"/>
            </w:tcBorders>
            <w:shd w:val="clear" w:color="auto" w:fill="auto"/>
            <w:vAlign w:val="bottom"/>
            <w:hideMark/>
          </w:tcPr>
          <w:p w14:paraId="2058BF43"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lastRenderedPageBreak/>
              <w:t>Miller, Matthew J.; Lipshutz, Sara E.; Smith, Neal G.; Bermingham, Eldredge</w:t>
            </w:r>
          </w:p>
        </w:tc>
        <w:tc>
          <w:tcPr>
            <w:tcW w:w="2458" w:type="dxa"/>
            <w:tcBorders>
              <w:top w:val="nil"/>
              <w:left w:val="nil"/>
              <w:bottom w:val="nil"/>
              <w:right w:val="nil"/>
            </w:tcBorders>
            <w:shd w:val="clear" w:color="auto" w:fill="auto"/>
            <w:vAlign w:val="bottom"/>
            <w:hideMark/>
          </w:tcPr>
          <w:p w14:paraId="07AE3700"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Genetic and phenotypic characterization of a hybrid zone between polyandrous Northern and Wattled Jacanas in Western Panama</w:t>
            </w:r>
          </w:p>
        </w:tc>
        <w:tc>
          <w:tcPr>
            <w:tcW w:w="2459" w:type="dxa"/>
            <w:tcBorders>
              <w:top w:val="nil"/>
              <w:left w:val="nil"/>
              <w:bottom w:val="nil"/>
              <w:right w:val="nil"/>
            </w:tcBorders>
            <w:shd w:val="clear" w:color="auto" w:fill="auto"/>
            <w:vAlign w:val="bottom"/>
            <w:hideMark/>
          </w:tcPr>
          <w:p w14:paraId="41809D51" w14:textId="36EC3118"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BMC EVOLUTIONARY BIOLOGY</w:t>
            </w:r>
          </w:p>
        </w:tc>
        <w:tc>
          <w:tcPr>
            <w:tcW w:w="545" w:type="dxa"/>
            <w:tcBorders>
              <w:top w:val="nil"/>
              <w:left w:val="nil"/>
              <w:bottom w:val="nil"/>
              <w:right w:val="nil"/>
            </w:tcBorders>
            <w:shd w:val="clear" w:color="auto" w:fill="auto"/>
            <w:vAlign w:val="bottom"/>
            <w:hideMark/>
          </w:tcPr>
          <w:p w14:paraId="7E200D9B"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14</w:t>
            </w:r>
          </w:p>
        </w:tc>
        <w:tc>
          <w:tcPr>
            <w:tcW w:w="780" w:type="dxa"/>
            <w:tcBorders>
              <w:top w:val="nil"/>
              <w:left w:val="nil"/>
              <w:bottom w:val="nil"/>
              <w:right w:val="nil"/>
            </w:tcBorders>
            <w:shd w:val="clear" w:color="auto" w:fill="auto"/>
            <w:vAlign w:val="bottom"/>
            <w:hideMark/>
          </w:tcPr>
          <w:p w14:paraId="2EB6E3B4"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p>
        </w:tc>
        <w:tc>
          <w:tcPr>
            <w:tcW w:w="1060" w:type="dxa"/>
            <w:tcBorders>
              <w:top w:val="nil"/>
              <w:left w:val="nil"/>
              <w:bottom w:val="nil"/>
              <w:right w:val="nil"/>
            </w:tcBorders>
            <w:shd w:val="clear" w:color="auto" w:fill="auto"/>
            <w:vAlign w:val="bottom"/>
            <w:hideMark/>
          </w:tcPr>
          <w:p w14:paraId="394A358D"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p>
        </w:tc>
        <w:tc>
          <w:tcPr>
            <w:tcW w:w="2460" w:type="dxa"/>
            <w:tcBorders>
              <w:top w:val="nil"/>
              <w:left w:val="nil"/>
              <w:bottom w:val="nil"/>
              <w:right w:val="nil"/>
            </w:tcBorders>
            <w:shd w:val="clear" w:color="auto" w:fill="auto"/>
            <w:vAlign w:val="bottom"/>
            <w:hideMark/>
          </w:tcPr>
          <w:p w14:paraId="6EF52ECC"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10.1186/s12862-014-0227-7</w:t>
            </w:r>
          </w:p>
        </w:tc>
        <w:tc>
          <w:tcPr>
            <w:tcW w:w="660" w:type="dxa"/>
            <w:tcBorders>
              <w:top w:val="nil"/>
              <w:left w:val="nil"/>
              <w:bottom w:val="nil"/>
              <w:right w:val="nil"/>
            </w:tcBorders>
            <w:shd w:val="clear" w:color="auto" w:fill="auto"/>
            <w:vAlign w:val="bottom"/>
            <w:hideMark/>
          </w:tcPr>
          <w:p w14:paraId="4F113A60"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2014</w:t>
            </w:r>
          </w:p>
        </w:tc>
      </w:tr>
      <w:tr w:rsidR="00921C29" w:rsidRPr="00E37E04" w14:paraId="7A6B04FB" w14:textId="77777777" w:rsidTr="00112CD6">
        <w:trPr>
          <w:trHeight w:val="1020"/>
        </w:trPr>
        <w:tc>
          <w:tcPr>
            <w:tcW w:w="2458" w:type="dxa"/>
            <w:tcBorders>
              <w:top w:val="nil"/>
              <w:left w:val="nil"/>
              <w:bottom w:val="nil"/>
              <w:right w:val="nil"/>
            </w:tcBorders>
            <w:shd w:val="clear" w:color="auto" w:fill="auto"/>
            <w:vAlign w:val="bottom"/>
            <w:hideMark/>
          </w:tcPr>
          <w:p w14:paraId="115353E6"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Fernandez-Mazuecos, Mario; Jimenez-Mejias, Pedro; Rotllan-Puig, Xavier; Vargas, Pablo</w:t>
            </w:r>
          </w:p>
        </w:tc>
        <w:tc>
          <w:tcPr>
            <w:tcW w:w="2458" w:type="dxa"/>
            <w:tcBorders>
              <w:top w:val="nil"/>
              <w:left w:val="nil"/>
              <w:bottom w:val="nil"/>
              <w:right w:val="nil"/>
            </w:tcBorders>
            <w:shd w:val="clear" w:color="auto" w:fill="auto"/>
            <w:vAlign w:val="bottom"/>
            <w:hideMark/>
          </w:tcPr>
          <w:p w14:paraId="44C64957"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Narrow endemics to Mediterranean islands: Moderate genetic diversity but narrow climatic niche of the ancient, critically endangered Naufraga (Apiaceae)</w:t>
            </w:r>
          </w:p>
        </w:tc>
        <w:tc>
          <w:tcPr>
            <w:tcW w:w="2459" w:type="dxa"/>
            <w:tcBorders>
              <w:top w:val="nil"/>
              <w:left w:val="nil"/>
              <w:bottom w:val="nil"/>
              <w:right w:val="nil"/>
            </w:tcBorders>
            <w:shd w:val="clear" w:color="auto" w:fill="auto"/>
            <w:vAlign w:val="bottom"/>
            <w:hideMark/>
          </w:tcPr>
          <w:p w14:paraId="05F85D95"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PERSPECTIVES IN PLANT ECOLOGY EVOLUTION AND SYSTEMATICS</w:t>
            </w:r>
          </w:p>
        </w:tc>
        <w:tc>
          <w:tcPr>
            <w:tcW w:w="545" w:type="dxa"/>
            <w:tcBorders>
              <w:top w:val="nil"/>
              <w:left w:val="nil"/>
              <w:bottom w:val="nil"/>
              <w:right w:val="nil"/>
            </w:tcBorders>
            <w:shd w:val="clear" w:color="auto" w:fill="auto"/>
            <w:vAlign w:val="bottom"/>
            <w:hideMark/>
          </w:tcPr>
          <w:p w14:paraId="242AE1D7"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16</w:t>
            </w:r>
          </w:p>
        </w:tc>
        <w:tc>
          <w:tcPr>
            <w:tcW w:w="780" w:type="dxa"/>
            <w:tcBorders>
              <w:top w:val="nil"/>
              <w:left w:val="nil"/>
              <w:bottom w:val="nil"/>
              <w:right w:val="nil"/>
            </w:tcBorders>
            <w:shd w:val="clear" w:color="auto" w:fill="auto"/>
            <w:vAlign w:val="bottom"/>
            <w:hideMark/>
          </w:tcPr>
          <w:p w14:paraId="1C26BE3D"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4</w:t>
            </w:r>
          </w:p>
        </w:tc>
        <w:tc>
          <w:tcPr>
            <w:tcW w:w="1060" w:type="dxa"/>
            <w:tcBorders>
              <w:top w:val="nil"/>
              <w:left w:val="nil"/>
              <w:bottom w:val="nil"/>
              <w:right w:val="nil"/>
            </w:tcBorders>
            <w:shd w:val="clear" w:color="auto" w:fill="auto"/>
            <w:vAlign w:val="bottom"/>
            <w:hideMark/>
          </w:tcPr>
          <w:p w14:paraId="155CE86E"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190-202</w:t>
            </w:r>
          </w:p>
        </w:tc>
        <w:tc>
          <w:tcPr>
            <w:tcW w:w="2460" w:type="dxa"/>
            <w:tcBorders>
              <w:top w:val="nil"/>
              <w:left w:val="nil"/>
              <w:bottom w:val="nil"/>
              <w:right w:val="nil"/>
            </w:tcBorders>
            <w:shd w:val="clear" w:color="auto" w:fill="auto"/>
            <w:vAlign w:val="bottom"/>
            <w:hideMark/>
          </w:tcPr>
          <w:p w14:paraId="284D7544"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10.1016/j.ppees.2014.05.003</w:t>
            </w:r>
          </w:p>
        </w:tc>
        <w:tc>
          <w:tcPr>
            <w:tcW w:w="660" w:type="dxa"/>
            <w:tcBorders>
              <w:top w:val="nil"/>
              <w:left w:val="nil"/>
              <w:bottom w:val="nil"/>
              <w:right w:val="nil"/>
            </w:tcBorders>
            <w:shd w:val="clear" w:color="auto" w:fill="auto"/>
            <w:vAlign w:val="bottom"/>
            <w:hideMark/>
          </w:tcPr>
          <w:p w14:paraId="3E98791C"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2014</w:t>
            </w:r>
          </w:p>
        </w:tc>
      </w:tr>
      <w:tr w:rsidR="00921C29" w:rsidRPr="00E37E04" w14:paraId="354017A8" w14:textId="77777777" w:rsidTr="00112CD6">
        <w:trPr>
          <w:trHeight w:val="1020"/>
        </w:trPr>
        <w:tc>
          <w:tcPr>
            <w:tcW w:w="2458" w:type="dxa"/>
            <w:tcBorders>
              <w:top w:val="nil"/>
              <w:left w:val="nil"/>
              <w:bottom w:val="nil"/>
              <w:right w:val="nil"/>
            </w:tcBorders>
            <w:shd w:val="clear" w:color="auto" w:fill="auto"/>
            <w:vAlign w:val="bottom"/>
            <w:hideMark/>
          </w:tcPr>
          <w:p w14:paraId="76AAFAE8"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Tainio, Anna; Heikkinen, Risto K.; Heliola, Janne; Hunt, Alistair; Watkiss, Paul; Fronzek, Stefan; Leikola, Niko; Lotjonen, Sanna; Mashkina, Olga; Carter, Timothy R.</w:t>
            </w:r>
          </w:p>
        </w:tc>
        <w:tc>
          <w:tcPr>
            <w:tcW w:w="2458" w:type="dxa"/>
            <w:tcBorders>
              <w:top w:val="nil"/>
              <w:left w:val="nil"/>
              <w:bottom w:val="nil"/>
              <w:right w:val="nil"/>
            </w:tcBorders>
            <w:shd w:val="clear" w:color="auto" w:fill="auto"/>
            <w:vAlign w:val="bottom"/>
            <w:hideMark/>
          </w:tcPr>
          <w:p w14:paraId="18687B83"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Conservation of grassland butterflies in Finland under a changing climate</w:t>
            </w:r>
          </w:p>
        </w:tc>
        <w:tc>
          <w:tcPr>
            <w:tcW w:w="2459" w:type="dxa"/>
            <w:tcBorders>
              <w:top w:val="nil"/>
              <w:left w:val="nil"/>
              <w:bottom w:val="nil"/>
              <w:right w:val="nil"/>
            </w:tcBorders>
            <w:shd w:val="clear" w:color="auto" w:fill="auto"/>
            <w:vAlign w:val="bottom"/>
            <w:hideMark/>
          </w:tcPr>
          <w:p w14:paraId="7B571359"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REGIONAL ENVIRONMENTAL CHANGE</w:t>
            </w:r>
          </w:p>
        </w:tc>
        <w:tc>
          <w:tcPr>
            <w:tcW w:w="545" w:type="dxa"/>
            <w:tcBorders>
              <w:top w:val="nil"/>
              <w:left w:val="nil"/>
              <w:bottom w:val="nil"/>
              <w:right w:val="nil"/>
            </w:tcBorders>
            <w:shd w:val="clear" w:color="auto" w:fill="auto"/>
            <w:vAlign w:val="bottom"/>
            <w:hideMark/>
          </w:tcPr>
          <w:p w14:paraId="568E3777"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16</w:t>
            </w:r>
          </w:p>
        </w:tc>
        <w:tc>
          <w:tcPr>
            <w:tcW w:w="780" w:type="dxa"/>
            <w:tcBorders>
              <w:top w:val="nil"/>
              <w:left w:val="nil"/>
              <w:bottom w:val="nil"/>
              <w:right w:val="nil"/>
            </w:tcBorders>
            <w:shd w:val="clear" w:color="auto" w:fill="auto"/>
            <w:vAlign w:val="bottom"/>
            <w:hideMark/>
          </w:tcPr>
          <w:p w14:paraId="28F2AD11"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w:t>
            </w:r>
          </w:p>
        </w:tc>
        <w:tc>
          <w:tcPr>
            <w:tcW w:w="1060" w:type="dxa"/>
            <w:tcBorders>
              <w:top w:val="nil"/>
              <w:left w:val="nil"/>
              <w:bottom w:val="nil"/>
              <w:right w:val="nil"/>
            </w:tcBorders>
            <w:shd w:val="clear" w:color="auto" w:fill="auto"/>
            <w:vAlign w:val="bottom"/>
            <w:hideMark/>
          </w:tcPr>
          <w:p w14:paraId="00E6410B"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71-84</w:t>
            </w:r>
          </w:p>
        </w:tc>
        <w:tc>
          <w:tcPr>
            <w:tcW w:w="2460" w:type="dxa"/>
            <w:tcBorders>
              <w:top w:val="nil"/>
              <w:left w:val="nil"/>
              <w:bottom w:val="nil"/>
              <w:right w:val="nil"/>
            </w:tcBorders>
            <w:shd w:val="clear" w:color="auto" w:fill="auto"/>
            <w:vAlign w:val="bottom"/>
            <w:hideMark/>
          </w:tcPr>
          <w:p w14:paraId="1C59EAA3"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10.1007/s10113-014-0684-y</w:t>
            </w:r>
          </w:p>
        </w:tc>
        <w:tc>
          <w:tcPr>
            <w:tcW w:w="660" w:type="dxa"/>
            <w:tcBorders>
              <w:top w:val="nil"/>
              <w:left w:val="nil"/>
              <w:bottom w:val="nil"/>
              <w:right w:val="nil"/>
            </w:tcBorders>
            <w:shd w:val="clear" w:color="auto" w:fill="auto"/>
            <w:vAlign w:val="bottom"/>
            <w:hideMark/>
          </w:tcPr>
          <w:p w14:paraId="408B2610"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2016</w:t>
            </w:r>
          </w:p>
        </w:tc>
      </w:tr>
      <w:tr w:rsidR="00921C29" w:rsidRPr="00E37E04" w14:paraId="33525B9C" w14:textId="77777777" w:rsidTr="00112CD6">
        <w:trPr>
          <w:trHeight w:val="420"/>
        </w:trPr>
        <w:tc>
          <w:tcPr>
            <w:tcW w:w="2458" w:type="dxa"/>
            <w:tcBorders>
              <w:top w:val="nil"/>
              <w:left w:val="nil"/>
              <w:bottom w:val="nil"/>
              <w:right w:val="nil"/>
            </w:tcBorders>
            <w:shd w:val="clear" w:color="auto" w:fill="auto"/>
            <w:vAlign w:val="bottom"/>
            <w:hideMark/>
          </w:tcPr>
          <w:p w14:paraId="76D8501C"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Oke, Oluwatobi A.; Thompson, Ken A.</w:t>
            </w:r>
          </w:p>
        </w:tc>
        <w:tc>
          <w:tcPr>
            <w:tcW w:w="2458" w:type="dxa"/>
            <w:tcBorders>
              <w:top w:val="nil"/>
              <w:left w:val="nil"/>
              <w:bottom w:val="nil"/>
              <w:right w:val="nil"/>
            </w:tcBorders>
            <w:shd w:val="clear" w:color="auto" w:fill="auto"/>
            <w:vAlign w:val="bottom"/>
            <w:hideMark/>
          </w:tcPr>
          <w:p w14:paraId="63863855"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Distribution models for mountain plant species: The value of elevation</w:t>
            </w:r>
          </w:p>
        </w:tc>
        <w:tc>
          <w:tcPr>
            <w:tcW w:w="2459" w:type="dxa"/>
            <w:tcBorders>
              <w:top w:val="nil"/>
              <w:left w:val="nil"/>
              <w:bottom w:val="nil"/>
              <w:right w:val="nil"/>
            </w:tcBorders>
            <w:shd w:val="clear" w:color="auto" w:fill="auto"/>
            <w:vAlign w:val="bottom"/>
            <w:hideMark/>
          </w:tcPr>
          <w:p w14:paraId="2F2BFFF4"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ECOLOGICAL MODELLING</w:t>
            </w:r>
          </w:p>
        </w:tc>
        <w:tc>
          <w:tcPr>
            <w:tcW w:w="545" w:type="dxa"/>
            <w:tcBorders>
              <w:top w:val="nil"/>
              <w:left w:val="nil"/>
              <w:bottom w:val="nil"/>
              <w:right w:val="nil"/>
            </w:tcBorders>
            <w:shd w:val="clear" w:color="auto" w:fill="auto"/>
            <w:vAlign w:val="bottom"/>
            <w:hideMark/>
          </w:tcPr>
          <w:p w14:paraId="4606FCC5"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301</w:t>
            </w:r>
          </w:p>
        </w:tc>
        <w:tc>
          <w:tcPr>
            <w:tcW w:w="780" w:type="dxa"/>
            <w:tcBorders>
              <w:top w:val="nil"/>
              <w:left w:val="nil"/>
              <w:bottom w:val="nil"/>
              <w:right w:val="nil"/>
            </w:tcBorders>
            <w:shd w:val="clear" w:color="auto" w:fill="auto"/>
            <w:vAlign w:val="bottom"/>
            <w:hideMark/>
          </w:tcPr>
          <w:p w14:paraId="151BF633"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p>
        </w:tc>
        <w:tc>
          <w:tcPr>
            <w:tcW w:w="1060" w:type="dxa"/>
            <w:tcBorders>
              <w:top w:val="nil"/>
              <w:left w:val="nil"/>
              <w:bottom w:val="nil"/>
              <w:right w:val="nil"/>
            </w:tcBorders>
            <w:shd w:val="clear" w:color="auto" w:fill="auto"/>
            <w:vAlign w:val="bottom"/>
            <w:hideMark/>
          </w:tcPr>
          <w:p w14:paraId="6CC0B3D4"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72-77</w:t>
            </w:r>
          </w:p>
        </w:tc>
        <w:tc>
          <w:tcPr>
            <w:tcW w:w="2460" w:type="dxa"/>
            <w:tcBorders>
              <w:top w:val="nil"/>
              <w:left w:val="nil"/>
              <w:bottom w:val="nil"/>
              <w:right w:val="nil"/>
            </w:tcBorders>
            <w:shd w:val="clear" w:color="auto" w:fill="auto"/>
            <w:vAlign w:val="bottom"/>
            <w:hideMark/>
          </w:tcPr>
          <w:p w14:paraId="37BFB9C9"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10.1016/j.ecolmodel.2015.01.019</w:t>
            </w:r>
          </w:p>
        </w:tc>
        <w:tc>
          <w:tcPr>
            <w:tcW w:w="660" w:type="dxa"/>
            <w:tcBorders>
              <w:top w:val="nil"/>
              <w:left w:val="nil"/>
              <w:bottom w:val="nil"/>
              <w:right w:val="nil"/>
            </w:tcBorders>
            <w:shd w:val="clear" w:color="auto" w:fill="auto"/>
            <w:vAlign w:val="bottom"/>
            <w:hideMark/>
          </w:tcPr>
          <w:p w14:paraId="514731E7"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2015</w:t>
            </w:r>
          </w:p>
        </w:tc>
      </w:tr>
      <w:tr w:rsidR="00921C29" w:rsidRPr="00E37E04" w14:paraId="7CFB4BB6" w14:textId="77777777" w:rsidTr="00112CD6">
        <w:trPr>
          <w:trHeight w:val="1020"/>
        </w:trPr>
        <w:tc>
          <w:tcPr>
            <w:tcW w:w="2458" w:type="dxa"/>
            <w:tcBorders>
              <w:top w:val="nil"/>
              <w:left w:val="nil"/>
              <w:bottom w:val="nil"/>
              <w:right w:val="nil"/>
            </w:tcBorders>
            <w:shd w:val="clear" w:color="auto" w:fill="auto"/>
            <w:vAlign w:val="bottom"/>
            <w:hideMark/>
          </w:tcPr>
          <w:p w14:paraId="799150B3"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Tsuyama, Ikutaro; Nakao, Katsuhiro; Higa, Motoki; Matsui, Tetsuya; Shichi, Koji; Tanaka, Nobuyuki</w:t>
            </w:r>
          </w:p>
        </w:tc>
        <w:tc>
          <w:tcPr>
            <w:tcW w:w="2458" w:type="dxa"/>
            <w:tcBorders>
              <w:top w:val="nil"/>
              <w:left w:val="nil"/>
              <w:bottom w:val="nil"/>
              <w:right w:val="nil"/>
            </w:tcBorders>
            <w:shd w:val="clear" w:color="auto" w:fill="auto"/>
            <w:vAlign w:val="bottom"/>
            <w:hideMark/>
          </w:tcPr>
          <w:p w14:paraId="56D1EBD8"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What controls the distribution of the Japanese endemic hemlock, Tsuga diversifolia? Footprint of climate in the glacial period on current habitat occupancy</w:t>
            </w:r>
          </w:p>
        </w:tc>
        <w:tc>
          <w:tcPr>
            <w:tcW w:w="2459" w:type="dxa"/>
            <w:tcBorders>
              <w:top w:val="nil"/>
              <w:left w:val="nil"/>
              <w:bottom w:val="nil"/>
              <w:right w:val="nil"/>
            </w:tcBorders>
            <w:shd w:val="clear" w:color="auto" w:fill="auto"/>
            <w:vAlign w:val="bottom"/>
            <w:hideMark/>
          </w:tcPr>
          <w:p w14:paraId="4E51B162"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JOURNAL OF FOREST RESEARCH</w:t>
            </w:r>
          </w:p>
        </w:tc>
        <w:tc>
          <w:tcPr>
            <w:tcW w:w="545" w:type="dxa"/>
            <w:tcBorders>
              <w:top w:val="nil"/>
              <w:left w:val="nil"/>
              <w:bottom w:val="nil"/>
              <w:right w:val="nil"/>
            </w:tcBorders>
            <w:shd w:val="clear" w:color="auto" w:fill="auto"/>
            <w:vAlign w:val="bottom"/>
            <w:hideMark/>
          </w:tcPr>
          <w:p w14:paraId="2F0ED65E"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19</w:t>
            </w:r>
          </w:p>
        </w:tc>
        <w:tc>
          <w:tcPr>
            <w:tcW w:w="780" w:type="dxa"/>
            <w:tcBorders>
              <w:top w:val="nil"/>
              <w:left w:val="nil"/>
              <w:bottom w:val="nil"/>
              <w:right w:val="nil"/>
            </w:tcBorders>
            <w:shd w:val="clear" w:color="auto" w:fill="auto"/>
            <w:vAlign w:val="bottom"/>
            <w:hideMark/>
          </w:tcPr>
          <w:p w14:paraId="67429EDA"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w:t>
            </w:r>
          </w:p>
        </w:tc>
        <w:tc>
          <w:tcPr>
            <w:tcW w:w="1060" w:type="dxa"/>
            <w:tcBorders>
              <w:top w:val="nil"/>
              <w:left w:val="nil"/>
              <w:bottom w:val="nil"/>
              <w:right w:val="nil"/>
            </w:tcBorders>
            <w:shd w:val="clear" w:color="auto" w:fill="auto"/>
            <w:vAlign w:val="bottom"/>
            <w:hideMark/>
          </w:tcPr>
          <w:p w14:paraId="01D4EEB6"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154-165</w:t>
            </w:r>
          </w:p>
        </w:tc>
        <w:tc>
          <w:tcPr>
            <w:tcW w:w="2460" w:type="dxa"/>
            <w:tcBorders>
              <w:top w:val="nil"/>
              <w:left w:val="nil"/>
              <w:bottom w:val="nil"/>
              <w:right w:val="nil"/>
            </w:tcBorders>
            <w:shd w:val="clear" w:color="auto" w:fill="auto"/>
            <w:vAlign w:val="bottom"/>
            <w:hideMark/>
          </w:tcPr>
          <w:p w14:paraId="60D6639A"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10.1007/s10310-013-0399-9</w:t>
            </w:r>
          </w:p>
        </w:tc>
        <w:tc>
          <w:tcPr>
            <w:tcW w:w="660" w:type="dxa"/>
            <w:tcBorders>
              <w:top w:val="nil"/>
              <w:left w:val="nil"/>
              <w:bottom w:val="nil"/>
              <w:right w:val="nil"/>
            </w:tcBorders>
            <w:shd w:val="clear" w:color="auto" w:fill="auto"/>
            <w:vAlign w:val="bottom"/>
            <w:hideMark/>
          </w:tcPr>
          <w:p w14:paraId="1BB80096"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2014</w:t>
            </w:r>
          </w:p>
        </w:tc>
      </w:tr>
      <w:tr w:rsidR="00921C29" w:rsidRPr="00E37E04" w14:paraId="6AA2CC6E" w14:textId="77777777" w:rsidTr="00112CD6">
        <w:trPr>
          <w:trHeight w:val="620"/>
        </w:trPr>
        <w:tc>
          <w:tcPr>
            <w:tcW w:w="2458" w:type="dxa"/>
            <w:tcBorders>
              <w:top w:val="nil"/>
              <w:left w:val="nil"/>
              <w:bottom w:val="nil"/>
              <w:right w:val="nil"/>
            </w:tcBorders>
            <w:shd w:val="clear" w:color="auto" w:fill="auto"/>
            <w:vAlign w:val="bottom"/>
            <w:hideMark/>
          </w:tcPr>
          <w:p w14:paraId="4F94816C"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Yen, Shih-Ching; Wang, Ying; Ou, Heng-You</w:t>
            </w:r>
          </w:p>
        </w:tc>
        <w:tc>
          <w:tcPr>
            <w:tcW w:w="2458" w:type="dxa"/>
            <w:tcBorders>
              <w:top w:val="nil"/>
              <w:left w:val="nil"/>
              <w:bottom w:val="nil"/>
              <w:right w:val="nil"/>
            </w:tcBorders>
            <w:shd w:val="clear" w:color="auto" w:fill="auto"/>
            <w:vAlign w:val="bottom"/>
            <w:hideMark/>
          </w:tcPr>
          <w:p w14:paraId="0F35F344"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Habitat of the Vulnerable Formosan sambar deer Rusa unicolor swinhoii in Taiwan</w:t>
            </w:r>
          </w:p>
        </w:tc>
        <w:tc>
          <w:tcPr>
            <w:tcW w:w="2459" w:type="dxa"/>
            <w:tcBorders>
              <w:top w:val="nil"/>
              <w:left w:val="nil"/>
              <w:bottom w:val="nil"/>
              <w:right w:val="nil"/>
            </w:tcBorders>
            <w:shd w:val="clear" w:color="auto" w:fill="auto"/>
            <w:vAlign w:val="bottom"/>
            <w:hideMark/>
          </w:tcPr>
          <w:p w14:paraId="23C221D1"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ORYX</w:t>
            </w:r>
          </w:p>
        </w:tc>
        <w:tc>
          <w:tcPr>
            <w:tcW w:w="545" w:type="dxa"/>
            <w:tcBorders>
              <w:top w:val="nil"/>
              <w:left w:val="nil"/>
              <w:bottom w:val="nil"/>
              <w:right w:val="nil"/>
            </w:tcBorders>
            <w:shd w:val="clear" w:color="auto" w:fill="auto"/>
            <w:vAlign w:val="bottom"/>
            <w:hideMark/>
          </w:tcPr>
          <w:p w14:paraId="6998058C"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48</w:t>
            </w:r>
          </w:p>
        </w:tc>
        <w:tc>
          <w:tcPr>
            <w:tcW w:w="780" w:type="dxa"/>
            <w:tcBorders>
              <w:top w:val="nil"/>
              <w:left w:val="nil"/>
              <w:bottom w:val="nil"/>
              <w:right w:val="nil"/>
            </w:tcBorders>
            <w:shd w:val="clear" w:color="auto" w:fill="auto"/>
            <w:vAlign w:val="bottom"/>
            <w:hideMark/>
          </w:tcPr>
          <w:p w14:paraId="0819B5A9"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w:t>
            </w:r>
          </w:p>
        </w:tc>
        <w:tc>
          <w:tcPr>
            <w:tcW w:w="1060" w:type="dxa"/>
            <w:tcBorders>
              <w:top w:val="nil"/>
              <w:left w:val="nil"/>
              <w:bottom w:val="nil"/>
              <w:right w:val="nil"/>
            </w:tcBorders>
            <w:shd w:val="clear" w:color="auto" w:fill="auto"/>
            <w:vAlign w:val="bottom"/>
            <w:hideMark/>
          </w:tcPr>
          <w:p w14:paraId="5D5ADA27"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232-240</w:t>
            </w:r>
          </w:p>
        </w:tc>
        <w:tc>
          <w:tcPr>
            <w:tcW w:w="2460" w:type="dxa"/>
            <w:tcBorders>
              <w:top w:val="nil"/>
              <w:left w:val="nil"/>
              <w:bottom w:val="nil"/>
              <w:right w:val="nil"/>
            </w:tcBorders>
            <w:shd w:val="clear" w:color="auto" w:fill="auto"/>
            <w:vAlign w:val="bottom"/>
            <w:hideMark/>
          </w:tcPr>
          <w:p w14:paraId="016FE822"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10.1017/S0030605312001378</w:t>
            </w:r>
          </w:p>
        </w:tc>
        <w:tc>
          <w:tcPr>
            <w:tcW w:w="660" w:type="dxa"/>
            <w:tcBorders>
              <w:top w:val="nil"/>
              <w:left w:val="nil"/>
              <w:bottom w:val="nil"/>
              <w:right w:val="nil"/>
            </w:tcBorders>
            <w:shd w:val="clear" w:color="auto" w:fill="auto"/>
            <w:vAlign w:val="bottom"/>
            <w:hideMark/>
          </w:tcPr>
          <w:p w14:paraId="3D290B49"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2014</w:t>
            </w:r>
          </w:p>
        </w:tc>
      </w:tr>
      <w:tr w:rsidR="00921C29" w:rsidRPr="00E37E04" w14:paraId="6628261A" w14:textId="77777777" w:rsidTr="00112CD6">
        <w:trPr>
          <w:trHeight w:val="820"/>
        </w:trPr>
        <w:tc>
          <w:tcPr>
            <w:tcW w:w="2458" w:type="dxa"/>
            <w:tcBorders>
              <w:top w:val="nil"/>
              <w:left w:val="nil"/>
              <w:bottom w:val="nil"/>
              <w:right w:val="nil"/>
            </w:tcBorders>
            <w:shd w:val="clear" w:color="auto" w:fill="auto"/>
            <w:vAlign w:val="bottom"/>
            <w:hideMark/>
          </w:tcPr>
          <w:p w14:paraId="02898642"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Hertzog, Lionel R.; Besnard, Aurelien; Jay-Robert, Pierre</w:t>
            </w:r>
          </w:p>
        </w:tc>
        <w:tc>
          <w:tcPr>
            <w:tcW w:w="2458" w:type="dxa"/>
            <w:tcBorders>
              <w:top w:val="nil"/>
              <w:left w:val="nil"/>
              <w:bottom w:val="nil"/>
              <w:right w:val="nil"/>
            </w:tcBorders>
            <w:shd w:val="clear" w:color="auto" w:fill="auto"/>
            <w:vAlign w:val="bottom"/>
            <w:hideMark/>
          </w:tcPr>
          <w:p w14:paraId="70F053D6"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Field validation shows bias-corrected pseudo-absence selection is the best method for predictive species-distribution modelling</w:t>
            </w:r>
          </w:p>
        </w:tc>
        <w:tc>
          <w:tcPr>
            <w:tcW w:w="2459" w:type="dxa"/>
            <w:tcBorders>
              <w:top w:val="nil"/>
              <w:left w:val="nil"/>
              <w:bottom w:val="nil"/>
              <w:right w:val="nil"/>
            </w:tcBorders>
            <w:shd w:val="clear" w:color="auto" w:fill="auto"/>
            <w:vAlign w:val="bottom"/>
            <w:hideMark/>
          </w:tcPr>
          <w:p w14:paraId="4ECD2BFC"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DIVERSITY AND DISTRIBUTIONS</w:t>
            </w:r>
          </w:p>
        </w:tc>
        <w:tc>
          <w:tcPr>
            <w:tcW w:w="545" w:type="dxa"/>
            <w:tcBorders>
              <w:top w:val="nil"/>
              <w:left w:val="nil"/>
              <w:bottom w:val="nil"/>
              <w:right w:val="nil"/>
            </w:tcBorders>
            <w:shd w:val="clear" w:color="auto" w:fill="auto"/>
            <w:vAlign w:val="bottom"/>
            <w:hideMark/>
          </w:tcPr>
          <w:p w14:paraId="301D3B0A"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w:t>
            </w:r>
          </w:p>
        </w:tc>
        <w:tc>
          <w:tcPr>
            <w:tcW w:w="780" w:type="dxa"/>
            <w:tcBorders>
              <w:top w:val="nil"/>
              <w:left w:val="nil"/>
              <w:bottom w:val="nil"/>
              <w:right w:val="nil"/>
            </w:tcBorders>
            <w:shd w:val="clear" w:color="auto" w:fill="auto"/>
            <w:vAlign w:val="bottom"/>
            <w:hideMark/>
          </w:tcPr>
          <w:p w14:paraId="6C6EB5F6"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12</w:t>
            </w:r>
          </w:p>
        </w:tc>
        <w:tc>
          <w:tcPr>
            <w:tcW w:w="1060" w:type="dxa"/>
            <w:tcBorders>
              <w:top w:val="nil"/>
              <w:left w:val="nil"/>
              <w:bottom w:val="nil"/>
              <w:right w:val="nil"/>
            </w:tcBorders>
            <w:shd w:val="clear" w:color="auto" w:fill="auto"/>
            <w:vAlign w:val="bottom"/>
            <w:hideMark/>
          </w:tcPr>
          <w:p w14:paraId="6E479B92"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1403-1413</w:t>
            </w:r>
          </w:p>
        </w:tc>
        <w:tc>
          <w:tcPr>
            <w:tcW w:w="2460" w:type="dxa"/>
            <w:tcBorders>
              <w:top w:val="nil"/>
              <w:left w:val="nil"/>
              <w:bottom w:val="nil"/>
              <w:right w:val="nil"/>
            </w:tcBorders>
            <w:shd w:val="clear" w:color="auto" w:fill="auto"/>
            <w:vAlign w:val="bottom"/>
            <w:hideMark/>
          </w:tcPr>
          <w:p w14:paraId="4C281DF5"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10.1111/ddi.12249</w:t>
            </w:r>
          </w:p>
        </w:tc>
        <w:tc>
          <w:tcPr>
            <w:tcW w:w="660" w:type="dxa"/>
            <w:tcBorders>
              <w:top w:val="nil"/>
              <w:left w:val="nil"/>
              <w:bottom w:val="nil"/>
              <w:right w:val="nil"/>
            </w:tcBorders>
            <w:shd w:val="clear" w:color="auto" w:fill="auto"/>
            <w:vAlign w:val="bottom"/>
            <w:hideMark/>
          </w:tcPr>
          <w:p w14:paraId="3A122BD4"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2014</w:t>
            </w:r>
          </w:p>
        </w:tc>
      </w:tr>
      <w:tr w:rsidR="00921C29" w:rsidRPr="00E37E04" w14:paraId="46C9E06C" w14:textId="77777777" w:rsidTr="00112CD6">
        <w:trPr>
          <w:trHeight w:val="820"/>
        </w:trPr>
        <w:tc>
          <w:tcPr>
            <w:tcW w:w="2458" w:type="dxa"/>
            <w:tcBorders>
              <w:top w:val="nil"/>
              <w:left w:val="nil"/>
              <w:bottom w:val="nil"/>
              <w:right w:val="nil"/>
            </w:tcBorders>
            <w:shd w:val="clear" w:color="auto" w:fill="auto"/>
            <w:vAlign w:val="bottom"/>
            <w:hideMark/>
          </w:tcPr>
          <w:p w14:paraId="2D4A953A"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Patrao, Claudia; Assis, Jorge; Rufino, Marta; Silva, Goncalo; Jordaens, Kurt; Backeljau, Thierry; Castilho, Rita</w:t>
            </w:r>
          </w:p>
        </w:tc>
        <w:tc>
          <w:tcPr>
            <w:tcW w:w="2458" w:type="dxa"/>
            <w:tcBorders>
              <w:top w:val="nil"/>
              <w:left w:val="nil"/>
              <w:bottom w:val="nil"/>
              <w:right w:val="nil"/>
            </w:tcBorders>
            <w:shd w:val="clear" w:color="auto" w:fill="auto"/>
            <w:vAlign w:val="bottom"/>
            <w:hideMark/>
          </w:tcPr>
          <w:p w14:paraId="214BAD7C"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Habitat suitability modelling of four terrestrial slug species in the Iberian Peninsula (Arionidae: Geomalacus species)</w:t>
            </w:r>
          </w:p>
        </w:tc>
        <w:tc>
          <w:tcPr>
            <w:tcW w:w="2459" w:type="dxa"/>
            <w:tcBorders>
              <w:top w:val="nil"/>
              <w:left w:val="nil"/>
              <w:bottom w:val="nil"/>
              <w:right w:val="nil"/>
            </w:tcBorders>
            <w:shd w:val="clear" w:color="auto" w:fill="auto"/>
            <w:vAlign w:val="bottom"/>
            <w:hideMark/>
          </w:tcPr>
          <w:p w14:paraId="6F4B3899"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JOURNAL OF MOLLUSCAN STUDIES</w:t>
            </w:r>
          </w:p>
        </w:tc>
        <w:tc>
          <w:tcPr>
            <w:tcW w:w="545" w:type="dxa"/>
            <w:tcBorders>
              <w:top w:val="nil"/>
              <w:left w:val="nil"/>
              <w:bottom w:val="nil"/>
              <w:right w:val="nil"/>
            </w:tcBorders>
            <w:shd w:val="clear" w:color="auto" w:fill="auto"/>
            <w:vAlign w:val="bottom"/>
            <w:hideMark/>
          </w:tcPr>
          <w:p w14:paraId="33C73B85"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81</w:t>
            </w:r>
          </w:p>
        </w:tc>
        <w:tc>
          <w:tcPr>
            <w:tcW w:w="780" w:type="dxa"/>
            <w:tcBorders>
              <w:top w:val="nil"/>
              <w:left w:val="nil"/>
              <w:bottom w:val="nil"/>
              <w:right w:val="nil"/>
            </w:tcBorders>
            <w:shd w:val="clear" w:color="auto" w:fill="auto"/>
            <w:vAlign w:val="bottom"/>
            <w:hideMark/>
          </w:tcPr>
          <w:p w14:paraId="7D43338E"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p>
        </w:tc>
        <w:tc>
          <w:tcPr>
            <w:tcW w:w="1060" w:type="dxa"/>
            <w:tcBorders>
              <w:top w:val="nil"/>
              <w:left w:val="nil"/>
              <w:bottom w:val="nil"/>
              <w:right w:val="nil"/>
            </w:tcBorders>
            <w:shd w:val="clear" w:color="auto" w:fill="auto"/>
            <w:vAlign w:val="bottom"/>
            <w:hideMark/>
          </w:tcPr>
          <w:p w14:paraId="161DD16A"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427-434</w:t>
            </w:r>
          </w:p>
        </w:tc>
        <w:tc>
          <w:tcPr>
            <w:tcW w:w="2460" w:type="dxa"/>
            <w:tcBorders>
              <w:top w:val="nil"/>
              <w:left w:val="nil"/>
              <w:bottom w:val="nil"/>
              <w:right w:val="nil"/>
            </w:tcBorders>
            <w:shd w:val="clear" w:color="auto" w:fill="auto"/>
            <w:vAlign w:val="bottom"/>
            <w:hideMark/>
          </w:tcPr>
          <w:p w14:paraId="10F788AE"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10.1093/mollus/eyv018</w:t>
            </w:r>
          </w:p>
        </w:tc>
        <w:tc>
          <w:tcPr>
            <w:tcW w:w="660" w:type="dxa"/>
            <w:tcBorders>
              <w:top w:val="nil"/>
              <w:left w:val="nil"/>
              <w:bottom w:val="nil"/>
              <w:right w:val="nil"/>
            </w:tcBorders>
            <w:shd w:val="clear" w:color="auto" w:fill="auto"/>
            <w:vAlign w:val="bottom"/>
            <w:hideMark/>
          </w:tcPr>
          <w:p w14:paraId="03434565"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2015</w:t>
            </w:r>
          </w:p>
        </w:tc>
      </w:tr>
      <w:tr w:rsidR="00921C29" w:rsidRPr="00E37E04" w14:paraId="6A953947" w14:textId="77777777" w:rsidTr="00112CD6">
        <w:trPr>
          <w:trHeight w:val="820"/>
        </w:trPr>
        <w:tc>
          <w:tcPr>
            <w:tcW w:w="2458" w:type="dxa"/>
            <w:tcBorders>
              <w:top w:val="nil"/>
              <w:left w:val="nil"/>
              <w:bottom w:val="nil"/>
              <w:right w:val="nil"/>
            </w:tcBorders>
            <w:shd w:val="clear" w:color="auto" w:fill="auto"/>
            <w:vAlign w:val="bottom"/>
            <w:hideMark/>
          </w:tcPr>
          <w:p w14:paraId="49B379EF"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Del Toro, Israel; Silva, Rogerio R.; Ellison, Aaron M.</w:t>
            </w:r>
          </w:p>
        </w:tc>
        <w:tc>
          <w:tcPr>
            <w:tcW w:w="2458" w:type="dxa"/>
            <w:tcBorders>
              <w:top w:val="nil"/>
              <w:left w:val="nil"/>
              <w:bottom w:val="nil"/>
              <w:right w:val="nil"/>
            </w:tcBorders>
            <w:shd w:val="clear" w:color="auto" w:fill="auto"/>
            <w:vAlign w:val="bottom"/>
            <w:hideMark/>
          </w:tcPr>
          <w:p w14:paraId="0559A97C"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Predicted impacts of climatic change on ant functional diversity and distributions in eastern North American forests</w:t>
            </w:r>
          </w:p>
        </w:tc>
        <w:tc>
          <w:tcPr>
            <w:tcW w:w="2459" w:type="dxa"/>
            <w:tcBorders>
              <w:top w:val="nil"/>
              <w:left w:val="nil"/>
              <w:bottom w:val="nil"/>
              <w:right w:val="nil"/>
            </w:tcBorders>
            <w:shd w:val="clear" w:color="auto" w:fill="auto"/>
            <w:vAlign w:val="bottom"/>
            <w:hideMark/>
          </w:tcPr>
          <w:p w14:paraId="5BC79D7D"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DIVERSITY AND DISTRIBUTIONS</w:t>
            </w:r>
          </w:p>
        </w:tc>
        <w:tc>
          <w:tcPr>
            <w:tcW w:w="545" w:type="dxa"/>
            <w:tcBorders>
              <w:top w:val="nil"/>
              <w:left w:val="nil"/>
              <w:bottom w:val="nil"/>
              <w:right w:val="nil"/>
            </w:tcBorders>
            <w:shd w:val="clear" w:color="auto" w:fill="auto"/>
            <w:vAlign w:val="bottom"/>
            <w:hideMark/>
          </w:tcPr>
          <w:p w14:paraId="13F19B08"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21</w:t>
            </w:r>
          </w:p>
        </w:tc>
        <w:tc>
          <w:tcPr>
            <w:tcW w:w="780" w:type="dxa"/>
            <w:tcBorders>
              <w:top w:val="nil"/>
              <w:left w:val="nil"/>
              <w:bottom w:val="nil"/>
              <w:right w:val="nil"/>
            </w:tcBorders>
            <w:shd w:val="clear" w:color="auto" w:fill="auto"/>
            <w:vAlign w:val="bottom"/>
            <w:hideMark/>
          </w:tcPr>
          <w:p w14:paraId="36D5347C"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7</w:t>
            </w:r>
          </w:p>
        </w:tc>
        <w:tc>
          <w:tcPr>
            <w:tcW w:w="1060" w:type="dxa"/>
            <w:tcBorders>
              <w:top w:val="nil"/>
              <w:left w:val="nil"/>
              <w:bottom w:val="nil"/>
              <w:right w:val="nil"/>
            </w:tcBorders>
            <w:shd w:val="clear" w:color="auto" w:fill="auto"/>
            <w:vAlign w:val="bottom"/>
            <w:hideMark/>
          </w:tcPr>
          <w:p w14:paraId="2C4B43D4"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781-791</w:t>
            </w:r>
          </w:p>
        </w:tc>
        <w:tc>
          <w:tcPr>
            <w:tcW w:w="2460" w:type="dxa"/>
            <w:tcBorders>
              <w:top w:val="nil"/>
              <w:left w:val="nil"/>
              <w:bottom w:val="nil"/>
              <w:right w:val="nil"/>
            </w:tcBorders>
            <w:shd w:val="clear" w:color="auto" w:fill="auto"/>
            <w:vAlign w:val="bottom"/>
            <w:hideMark/>
          </w:tcPr>
          <w:p w14:paraId="5E75DA21"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10.1111/ddi.12331</w:t>
            </w:r>
          </w:p>
        </w:tc>
        <w:tc>
          <w:tcPr>
            <w:tcW w:w="660" w:type="dxa"/>
            <w:tcBorders>
              <w:top w:val="nil"/>
              <w:left w:val="nil"/>
              <w:bottom w:val="nil"/>
              <w:right w:val="nil"/>
            </w:tcBorders>
            <w:shd w:val="clear" w:color="auto" w:fill="auto"/>
            <w:vAlign w:val="bottom"/>
            <w:hideMark/>
          </w:tcPr>
          <w:p w14:paraId="6A3E1414"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2015</w:t>
            </w:r>
          </w:p>
        </w:tc>
      </w:tr>
      <w:tr w:rsidR="00921C29" w:rsidRPr="00E37E04" w14:paraId="62523DE8" w14:textId="77777777" w:rsidTr="00112CD6">
        <w:trPr>
          <w:trHeight w:val="620"/>
        </w:trPr>
        <w:tc>
          <w:tcPr>
            <w:tcW w:w="2458" w:type="dxa"/>
            <w:tcBorders>
              <w:top w:val="nil"/>
              <w:left w:val="nil"/>
              <w:bottom w:val="nil"/>
              <w:right w:val="nil"/>
            </w:tcBorders>
            <w:shd w:val="clear" w:color="auto" w:fill="auto"/>
            <w:vAlign w:val="bottom"/>
            <w:hideMark/>
          </w:tcPr>
          <w:p w14:paraId="79C335DA"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Voda, Raluca; Dapporto, Leonardo; Dinca, Vlad; Vila, Roger</w:t>
            </w:r>
          </w:p>
        </w:tc>
        <w:tc>
          <w:tcPr>
            <w:tcW w:w="2458" w:type="dxa"/>
            <w:tcBorders>
              <w:top w:val="nil"/>
              <w:left w:val="nil"/>
              <w:bottom w:val="nil"/>
              <w:right w:val="nil"/>
            </w:tcBorders>
            <w:shd w:val="clear" w:color="auto" w:fill="auto"/>
            <w:vAlign w:val="bottom"/>
            <w:hideMark/>
          </w:tcPr>
          <w:p w14:paraId="50F5DCF6"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Why Do Cryptic Species Tend Not to Co-Occur? A Case Study on Two Cryptic Pairs of Butterflies</w:t>
            </w:r>
          </w:p>
        </w:tc>
        <w:tc>
          <w:tcPr>
            <w:tcW w:w="2459" w:type="dxa"/>
            <w:tcBorders>
              <w:top w:val="nil"/>
              <w:left w:val="nil"/>
              <w:bottom w:val="nil"/>
              <w:right w:val="nil"/>
            </w:tcBorders>
            <w:shd w:val="clear" w:color="auto" w:fill="auto"/>
            <w:vAlign w:val="bottom"/>
            <w:hideMark/>
          </w:tcPr>
          <w:p w14:paraId="032AB172"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PLOS ONE</w:t>
            </w:r>
          </w:p>
        </w:tc>
        <w:tc>
          <w:tcPr>
            <w:tcW w:w="545" w:type="dxa"/>
            <w:tcBorders>
              <w:top w:val="nil"/>
              <w:left w:val="nil"/>
              <w:bottom w:val="nil"/>
              <w:right w:val="nil"/>
            </w:tcBorders>
            <w:shd w:val="clear" w:color="auto" w:fill="auto"/>
            <w:vAlign w:val="bottom"/>
            <w:hideMark/>
          </w:tcPr>
          <w:p w14:paraId="17E6215B"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w:t>
            </w:r>
          </w:p>
        </w:tc>
        <w:tc>
          <w:tcPr>
            <w:tcW w:w="780" w:type="dxa"/>
            <w:tcBorders>
              <w:top w:val="nil"/>
              <w:left w:val="nil"/>
              <w:bottom w:val="nil"/>
              <w:right w:val="nil"/>
            </w:tcBorders>
            <w:shd w:val="clear" w:color="auto" w:fill="auto"/>
            <w:vAlign w:val="bottom"/>
            <w:hideMark/>
          </w:tcPr>
          <w:p w14:paraId="729A69B6"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w:t>
            </w:r>
          </w:p>
        </w:tc>
        <w:tc>
          <w:tcPr>
            <w:tcW w:w="1060" w:type="dxa"/>
            <w:tcBorders>
              <w:top w:val="nil"/>
              <w:left w:val="nil"/>
              <w:bottom w:val="nil"/>
              <w:right w:val="nil"/>
            </w:tcBorders>
            <w:shd w:val="clear" w:color="auto" w:fill="auto"/>
            <w:vAlign w:val="bottom"/>
            <w:hideMark/>
          </w:tcPr>
          <w:p w14:paraId="28D6712A"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p>
        </w:tc>
        <w:tc>
          <w:tcPr>
            <w:tcW w:w="2460" w:type="dxa"/>
            <w:tcBorders>
              <w:top w:val="nil"/>
              <w:left w:val="nil"/>
              <w:bottom w:val="nil"/>
              <w:right w:val="nil"/>
            </w:tcBorders>
            <w:shd w:val="clear" w:color="auto" w:fill="auto"/>
            <w:vAlign w:val="bottom"/>
            <w:hideMark/>
          </w:tcPr>
          <w:p w14:paraId="45C03073"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10.1371/journal.pone.0117802</w:t>
            </w:r>
          </w:p>
        </w:tc>
        <w:tc>
          <w:tcPr>
            <w:tcW w:w="660" w:type="dxa"/>
            <w:tcBorders>
              <w:top w:val="nil"/>
              <w:left w:val="nil"/>
              <w:bottom w:val="nil"/>
              <w:right w:val="nil"/>
            </w:tcBorders>
            <w:shd w:val="clear" w:color="auto" w:fill="auto"/>
            <w:vAlign w:val="bottom"/>
            <w:hideMark/>
          </w:tcPr>
          <w:p w14:paraId="790F7D99"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2015</w:t>
            </w:r>
          </w:p>
        </w:tc>
      </w:tr>
      <w:tr w:rsidR="00921C29" w:rsidRPr="00E37E04" w14:paraId="09652404" w14:textId="77777777" w:rsidTr="00112CD6">
        <w:trPr>
          <w:trHeight w:val="420"/>
        </w:trPr>
        <w:tc>
          <w:tcPr>
            <w:tcW w:w="2458" w:type="dxa"/>
            <w:tcBorders>
              <w:top w:val="nil"/>
              <w:left w:val="nil"/>
              <w:bottom w:val="nil"/>
              <w:right w:val="nil"/>
            </w:tcBorders>
            <w:shd w:val="clear" w:color="auto" w:fill="auto"/>
            <w:vAlign w:val="bottom"/>
            <w:hideMark/>
          </w:tcPr>
          <w:p w14:paraId="081DD9B5"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Laube, Irina; Graham, Catherine H.; Boehning-Gaese, Katrin</w:t>
            </w:r>
          </w:p>
        </w:tc>
        <w:tc>
          <w:tcPr>
            <w:tcW w:w="2458" w:type="dxa"/>
            <w:tcBorders>
              <w:top w:val="nil"/>
              <w:left w:val="nil"/>
              <w:bottom w:val="nil"/>
              <w:right w:val="nil"/>
            </w:tcBorders>
            <w:shd w:val="clear" w:color="auto" w:fill="auto"/>
            <w:vAlign w:val="bottom"/>
            <w:hideMark/>
          </w:tcPr>
          <w:p w14:paraId="7C35A1DB"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Niche availability in space and time: migration in Sylvia warblers</w:t>
            </w:r>
          </w:p>
        </w:tc>
        <w:tc>
          <w:tcPr>
            <w:tcW w:w="2459" w:type="dxa"/>
            <w:tcBorders>
              <w:top w:val="nil"/>
              <w:left w:val="nil"/>
              <w:bottom w:val="nil"/>
              <w:right w:val="nil"/>
            </w:tcBorders>
            <w:shd w:val="clear" w:color="auto" w:fill="auto"/>
            <w:vAlign w:val="bottom"/>
            <w:hideMark/>
          </w:tcPr>
          <w:p w14:paraId="308F5C19"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JOURNAL OF BIOGEOGRAPHY</w:t>
            </w:r>
          </w:p>
        </w:tc>
        <w:tc>
          <w:tcPr>
            <w:tcW w:w="545" w:type="dxa"/>
            <w:tcBorders>
              <w:top w:val="nil"/>
              <w:left w:val="nil"/>
              <w:bottom w:val="nil"/>
              <w:right w:val="nil"/>
            </w:tcBorders>
            <w:shd w:val="clear" w:color="auto" w:fill="auto"/>
            <w:vAlign w:val="bottom"/>
            <w:hideMark/>
          </w:tcPr>
          <w:p w14:paraId="06CD0992"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42</w:t>
            </w:r>
          </w:p>
        </w:tc>
        <w:tc>
          <w:tcPr>
            <w:tcW w:w="780" w:type="dxa"/>
            <w:tcBorders>
              <w:top w:val="nil"/>
              <w:left w:val="nil"/>
              <w:bottom w:val="nil"/>
              <w:right w:val="nil"/>
            </w:tcBorders>
            <w:shd w:val="clear" w:color="auto" w:fill="auto"/>
            <w:vAlign w:val="bottom"/>
            <w:hideMark/>
          </w:tcPr>
          <w:p w14:paraId="02F4DB64"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w:t>
            </w:r>
          </w:p>
        </w:tc>
        <w:tc>
          <w:tcPr>
            <w:tcW w:w="1060" w:type="dxa"/>
            <w:tcBorders>
              <w:top w:val="nil"/>
              <w:left w:val="nil"/>
              <w:bottom w:val="nil"/>
              <w:right w:val="nil"/>
            </w:tcBorders>
            <w:shd w:val="clear" w:color="auto" w:fill="auto"/>
            <w:vAlign w:val="bottom"/>
            <w:hideMark/>
          </w:tcPr>
          <w:p w14:paraId="06914B65"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1896-1906</w:t>
            </w:r>
          </w:p>
        </w:tc>
        <w:tc>
          <w:tcPr>
            <w:tcW w:w="2460" w:type="dxa"/>
            <w:tcBorders>
              <w:top w:val="nil"/>
              <w:left w:val="nil"/>
              <w:bottom w:val="nil"/>
              <w:right w:val="nil"/>
            </w:tcBorders>
            <w:shd w:val="clear" w:color="auto" w:fill="auto"/>
            <w:vAlign w:val="bottom"/>
            <w:hideMark/>
          </w:tcPr>
          <w:p w14:paraId="0F0620C9"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10.1111/jbi.12565</w:t>
            </w:r>
          </w:p>
        </w:tc>
        <w:tc>
          <w:tcPr>
            <w:tcW w:w="660" w:type="dxa"/>
            <w:tcBorders>
              <w:top w:val="nil"/>
              <w:left w:val="nil"/>
              <w:bottom w:val="nil"/>
              <w:right w:val="nil"/>
            </w:tcBorders>
            <w:shd w:val="clear" w:color="auto" w:fill="auto"/>
            <w:vAlign w:val="bottom"/>
            <w:hideMark/>
          </w:tcPr>
          <w:p w14:paraId="7924873D"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2015</w:t>
            </w:r>
          </w:p>
        </w:tc>
      </w:tr>
      <w:tr w:rsidR="00921C29" w:rsidRPr="00E37E04" w14:paraId="3D414CB3" w14:textId="77777777" w:rsidTr="00112CD6">
        <w:trPr>
          <w:trHeight w:val="820"/>
        </w:trPr>
        <w:tc>
          <w:tcPr>
            <w:tcW w:w="2458" w:type="dxa"/>
            <w:tcBorders>
              <w:top w:val="nil"/>
              <w:left w:val="nil"/>
              <w:bottom w:val="nil"/>
              <w:right w:val="nil"/>
            </w:tcBorders>
            <w:shd w:val="clear" w:color="auto" w:fill="auto"/>
            <w:vAlign w:val="bottom"/>
            <w:hideMark/>
          </w:tcPr>
          <w:p w14:paraId="08235817"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lastRenderedPageBreak/>
              <w:t>Askeyev, Oleg; Askeyev, Igor; Askeyev, Arthur; Monakhov, Sergey; Yanybaev, Nur</w:t>
            </w:r>
          </w:p>
        </w:tc>
        <w:tc>
          <w:tcPr>
            <w:tcW w:w="2458" w:type="dxa"/>
            <w:tcBorders>
              <w:top w:val="nil"/>
              <w:left w:val="nil"/>
              <w:bottom w:val="nil"/>
              <w:right w:val="nil"/>
            </w:tcBorders>
            <w:shd w:val="clear" w:color="auto" w:fill="auto"/>
            <w:vAlign w:val="bottom"/>
            <w:hideMark/>
          </w:tcPr>
          <w:p w14:paraId="4EF72B65"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River fish assemblages in relation to environmental factors in the eastern extremity of Europe (Tatarstan Republic, Russia)</w:t>
            </w:r>
          </w:p>
        </w:tc>
        <w:tc>
          <w:tcPr>
            <w:tcW w:w="2459" w:type="dxa"/>
            <w:tcBorders>
              <w:top w:val="nil"/>
              <w:left w:val="nil"/>
              <w:bottom w:val="nil"/>
              <w:right w:val="nil"/>
            </w:tcBorders>
            <w:shd w:val="clear" w:color="auto" w:fill="auto"/>
            <w:vAlign w:val="bottom"/>
            <w:hideMark/>
          </w:tcPr>
          <w:p w14:paraId="7B488EA4"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ENVIRONMENTAL BIOLOGY OF FISHES</w:t>
            </w:r>
          </w:p>
        </w:tc>
        <w:tc>
          <w:tcPr>
            <w:tcW w:w="545" w:type="dxa"/>
            <w:tcBorders>
              <w:top w:val="nil"/>
              <w:left w:val="nil"/>
              <w:bottom w:val="nil"/>
              <w:right w:val="nil"/>
            </w:tcBorders>
            <w:shd w:val="clear" w:color="auto" w:fill="auto"/>
            <w:vAlign w:val="bottom"/>
            <w:hideMark/>
          </w:tcPr>
          <w:p w14:paraId="29951853"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98</w:t>
            </w:r>
          </w:p>
        </w:tc>
        <w:tc>
          <w:tcPr>
            <w:tcW w:w="780" w:type="dxa"/>
            <w:tcBorders>
              <w:top w:val="nil"/>
              <w:left w:val="nil"/>
              <w:bottom w:val="nil"/>
              <w:right w:val="nil"/>
            </w:tcBorders>
            <w:shd w:val="clear" w:color="auto" w:fill="auto"/>
            <w:vAlign w:val="bottom"/>
            <w:hideMark/>
          </w:tcPr>
          <w:p w14:paraId="57D2ED9C"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5</w:t>
            </w:r>
          </w:p>
        </w:tc>
        <w:tc>
          <w:tcPr>
            <w:tcW w:w="1060" w:type="dxa"/>
            <w:tcBorders>
              <w:top w:val="nil"/>
              <w:left w:val="nil"/>
              <w:bottom w:val="nil"/>
              <w:right w:val="nil"/>
            </w:tcBorders>
            <w:shd w:val="clear" w:color="auto" w:fill="auto"/>
            <w:vAlign w:val="bottom"/>
            <w:hideMark/>
          </w:tcPr>
          <w:p w14:paraId="51F2621F"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1277-1293</w:t>
            </w:r>
          </w:p>
        </w:tc>
        <w:tc>
          <w:tcPr>
            <w:tcW w:w="2460" w:type="dxa"/>
            <w:tcBorders>
              <w:top w:val="nil"/>
              <w:left w:val="nil"/>
              <w:bottom w:val="nil"/>
              <w:right w:val="nil"/>
            </w:tcBorders>
            <w:shd w:val="clear" w:color="auto" w:fill="auto"/>
            <w:vAlign w:val="bottom"/>
            <w:hideMark/>
          </w:tcPr>
          <w:p w14:paraId="5AAB210B"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10.1007/s10641-014-0358-0</w:t>
            </w:r>
          </w:p>
        </w:tc>
        <w:tc>
          <w:tcPr>
            <w:tcW w:w="660" w:type="dxa"/>
            <w:tcBorders>
              <w:top w:val="nil"/>
              <w:left w:val="nil"/>
              <w:bottom w:val="nil"/>
              <w:right w:val="nil"/>
            </w:tcBorders>
            <w:shd w:val="clear" w:color="auto" w:fill="auto"/>
            <w:vAlign w:val="bottom"/>
            <w:hideMark/>
          </w:tcPr>
          <w:p w14:paraId="721F7E68"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2015</w:t>
            </w:r>
          </w:p>
        </w:tc>
      </w:tr>
      <w:tr w:rsidR="00921C29" w:rsidRPr="00E37E04" w14:paraId="77AFD389" w14:textId="77777777" w:rsidTr="00112CD6">
        <w:trPr>
          <w:trHeight w:val="1020"/>
        </w:trPr>
        <w:tc>
          <w:tcPr>
            <w:tcW w:w="2458" w:type="dxa"/>
            <w:tcBorders>
              <w:top w:val="nil"/>
              <w:left w:val="nil"/>
              <w:bottom w:val="nil"/>
              <w:right w:val="nil"/>
            </w:tcBorders>
            <w:shd w:val="clear" w:color="auto" w:fill="auto"/>
            <w:vAlign w:val="bottom"/>
            <w:hideMark/>
          </w:tcPr>
          <w:p w14:paraId="0D283EAE"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Meseguer, Andrea S; Lobo, Jorge M; Ree, Richard; Beerling, David J; Sanmartin, Isabel</w:t>
            </w:r>
          </w:p>
        </w:tc>
        <w:tc>
          <w:tcPr>
            <w:tcW w:w="2458" w:type="dxa"/>
            <w:tcBorders>
              <w:top w:val="nil"/>
              <w:left w:val="nil"/>
              <w:bottom w:val="nil"/>
              <w:right w:val="nil"/>
            </w:tcBorders>
            <w:shd w:val="clear" w:color="auto" w:fill="auto"/>
            <w:vAlign w:val="bottom"/>
            <w:hideMark/>
          </w:tcPr>
          <w:p w14:paraId="5BF94FE8"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Data from: Integrating fossils, phylogenies, and niche models into biogeography to reveal ancient evolutionary history: the case of Hypericum (Hypericaceae)</w:t>
            </w:r>
          </w:p>
        </w:tc>
        <w:tc>
          <w:tcPr>
            <w:tcW w:w="2459" w:type="dxa"/>
            <w:tcBorders>
              <w:top w:val="nil"/>
              <w:left w:val="nil"/>
              <w:bottom w:val="nil"/>
              <w:right w:val="nil"/>
            </w:tcBorders>
            <w:shd w:val="clear" w:color="auto" w:fill="auto"/>
            <w:vAlign w:val="bottom"/>
            <w:hideMark/>
          </w:tcPr>
          <w:p w14:paraId="067B680D"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Dryad</w:t>
            </w:r>
          </w:p>
        </w:tc>
        <w:tc>
          <w:tcPr>
            <w:tcW w:w="545" w:type="dxa"/>
            <w:tcBorders>
              <w:top w:val="nil"/>
              <w:left w:val="nil"/>
              <w:bottom w:val="nil"/>
              <w:right w:val="nil"/>
            </w:tcBorders>
            <w:shd w:val="clear" w:color="auto" w:fill="auto"/>
            <w:vAlign w:val="bottom"/>
            <w:hideMark/>
          </w:tcPr>
          <w:p w14:paraId="47537C5C"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p>
        </w:tc>
        <w:tc>
          <w:tcPr>
            <w:tcW w:w="780" w:type="dxa"/>
            <w:tcBorders>
              <w:top w:val="nil"/>
              <w:left w:val="nil"/>
              <w:bottom w:val="nil"/>
              <w:right w:val="nil"/>
            </w:tcBorders>
            <w:shd w:val="clear" w:color="auto" w:fill="auto"/>
            <w:vAlign w:val="bottom"/>
            <w:hideMark/>
          </w:tcPr>
          <w:p w14:paraId="68D6B3C1"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p>
        </w:tc>
        <w:tc>
          <w:tcPr>
            <w:tcW w:w="1060" w:type="dxa"/>
            <w:tcBorders>
              <w:top w:val="nil"/>
              <w:left w:val="nil"/>
              <w:bottom w:val="nil"/>
              <w:right w:val="nil"/>
            </w:tcBorders>
            <w:shd w:val="clear" w:color="auto" w:fill="auto"/>
            <w:vAlign w:val="bottom"/>
            <w:hideMark/>
          </w:tcPr>
          <w:p w14:paraId="0FBAE741"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p>
        </w:tc>
        <w:tc>
          <w:tcPr>
            <w:tcW w:w="2460" w:type="dxa"/>
            <w:tcBorders>
              <w:top w:val="nil"/>
              <w:left w:val="nil"/>
              <w:bottom w:val="nil"/>
              <w:right w:val="nil"/>
            </w:tcBorders>
            <w:shd w:val="clear" w:color="auto" w:fill="auto"/>
            <w:vAlign w:val="bottom"/>
            <w:hideMark/>
          </w:tcPr>
          <w:p w14:paraId="104670EC" w14:textId="77777777" w:rsidR="00921C29" w:rsidRPr="00E37E04" w:rsidRDefault="003D6D15" w:rsidP="00DA1171">
            <w:pPr>
              <w:spacing w:after="0" w:line="240" w:lineRule="auto"/>
              <w:rPr>
                <w:rFonts w:ascii="Times New Roman" w:eastAsia="Times New Roman" w:hAnsi="Times New Roman" w:cs="Times New Roman"/>
                <w:color w:val="0000FF"/>
                <w:sz w:val="16"/>
                <w:szCs w:val="16"/>
                <w:u w:val="single"/>
              </w:rPr>
            </w:pPr>
            <w:r w:rsidRPr="00E37E04">
              <w:rPr>
                <w:rFonts w:ascii="Times New Roman" w:hAnsi="Times New Roman"/>
              </w:rPr>
              <w:fldChar w:fldCharType="begin"/>
            </w:r>
            <w:r w:rsidRPr="00E37E04">
              <w:rPr>
                <w:rFonts w:ascii="Times New Roman" w:hAnsi="Times New Roman"/>
              </w:rPr>
              <w:instrText xml:space="preserve"> HYPERLINK "http://dx.doi.org/10.5061/dryad.5845b" \t "_blank" </w:instrText>
            </w:r>
            <w:r w:rsidRPr="00E37E04">
              <w:rPr>
                <w:rFonts w:ascii="Times New Roman" w:hAnsi="Times New Roman"/>
              </w:rPr>
              <w:fldChar w:fldCharType="separate"/>
            </w:r>
            <w:r w:rsidR="00921C29" w:rsidRPr="00E37E04">
              <w:rPr>
                <w:rFonts w:ascii="Times New Roman" w:eastAsia="Times New Roman" w:hAnsi="Times New Roman" w:cs="Times New Roman"/>
                <w:color w:val="0000FF"/>
                <w:sz w:val="16"/>
                <w:szCs w:val="16"/>
                <w:u w:val="single"/>
              </w:rPr>
              <w:t>10.5061/dryad.5845b</w:t>
            </w:r>
            <w:r w:rsidRPr="00E37E04">
              <w:rPr>
                <w:rFonts w:ascii="Times New Roman" w:eastAsia="Times New Roman" w:hAnsi="Times New Roman" w:cs="Times New Roman"/>
                <w:color w:val="0000FF"/>
                <w:sz w:val="16"/>
                <w:szCs w:val="16"/>
                <w:u w:val="single"/>
              </w:rPr>
              <w:fldChar w:fldCharType="end"/>
            </w:r>
          </w:p>
        </w:tc>
        <w:tc>
          <w:tcPr>
            <w:tcW w:w="660" w:type="dxa"/>
            <w:tcBorders>
              <w:top w:val="nil"/>
              <w:left w:val="nil"/>
              <w:bottom w:val="nil"/>
              <w:right w:val="nil"/>
            </w:tcBorders>
            <w:shd w:val="clear" w:color="auto" w:fill="auto"/>
            <w:vAlign w:val="bottom"/>
            <w:hideMark/>
          </w:tcPr>
          <w:p w14:paraId="7966CC12"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2014</w:t>
            </w:r>
          </w:p>
        </w:tc>
      </w:tr>
      <w:tr w:rsidR="00921C29" w:rsidRPr="00E37E04" w14:paraId="1AC0C899" w14:textId="77777777" w:rsidTr="00112CD6">
        <w:trPr>
          <w:trHeight w:val="820"/>
        </w:trPr>
        <w:tc>
          <w:tcPr>
            <w:tcW w:w="2458" w:type="dxa"/>
            <w:tcBorders>
              <w:top w:val="nil"/>
              <w:left w:val="nil"/>
              <w:bottom w:val="nil"/>
              <w:right w:val="nil"/>
            </w:tcBorders>
            <w:shd w:val="clear" w:color="auto" w:fill="auto"/>
            <w:vAlign w:val="bottom"/>
            <w:hideMark/>
          </w:tcPr>
          <w:p w14:paraId="2F53187F"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Soto-Centeno, J. Angel; O'Brien, Margaret; Simmons, Nancy B.</w:t>
            </w:r>
          </w:p>
        </w:tc>
        <w:tc>
          <w:tcPr>
            <w:tcW w:w="2458" w:type="dxa"/>
            <w:tcBorders>
              <w:top w:val="nil"/>
              <w:left w:val="nil"/>
              <w:bottom w:val="nil"/>
              <w:right w:val="nil"/>
            </w:tcBorders>
            <w:shd w:val="clear" w:color="auto" w:fill="auto"/>
            <w:vAlign w:val="bottom"/>
            <w:hideMark/>
          </w:tcPr>
          <w:p w14:paraId="21DF7F01"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The importance of late Quaternary climate change and karst on distributions of Caribbean mormoopid bats</w:t>
            </w:r>
          </w:p>
        </w:tc>
        <w:tc>
          <w:tcPr>
            <w:tcW w:w="2459" w:type="dxa"/>
            <w:tcBorders>
              <w:top w:val="nil"/>
              <w:left w:val="nil"/>
              <w:bottom w:val="nil"/>
              <w:right w:val="nil"/>
            </w:tcBorders>
            <w:shd w:val="clear" w:color="auto" w:fill="auto"/>
            <w:vAlign w:val="bottom"/>
            <w:hideMark/>
          </w:tcPr>
          <w:p w14:paraId="16180C0D"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AMERICAN MUSEUM NOVITATES</w:t>
            </w:r>
          </w:p>
        </w:tc>
        <w:tc>
          <w:tcPr>
            <w:tcW w:w="545" w:type="dxa"/>
            <w:tcBorders>
              <w:top w:val="nil"/>
              <w:left w:val="nil"/>
              <w:bottom w:val="nil"/>
              <w:right w:val="nil"/>
            </w:tcBorders>
            <w:shd w:val="clear" w:color="auto" w:fill="auto"/>
            <w:vAlign w:val="bottom"/>
            <w:hideMark/>
          </w:tcPr>
          <w:p w14:paraId="33931B86"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3847</w:t>
            </w:r>
          </w:p>
        </w:tc>
        <w:tc>
          <w:tcPr>
            <w:tcW w:w="780" w:type="dxa"/>
            <w:tcBorders>
              <w:top w:val="nil"/>
              <w:left w:val="nil"/>
              <w:bottom w:val="nil"/>
              <w:right w:val="nil"/>
            </w:tcBorders>
            <w:shd w:val="clear" w:color="auto" w:fill="auto"/>
            <w:vAlign w:val="bottom"/>
            <w:hideMark/>
          </w:tcPr>
          <w:p w14:paraId="2D93C47D"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p>
        </w:tc>
        <w:tc>
          <w:tcPr>
            <w:tcW w:w="1060" w:type="dxa"/>
            <w:tcBorders>
              <w:top w:val="nil"/>
              <w:left w:val="nil"/>
              <w:bottom w:val="nil"/>
              <w:right w:val="nil"/>
            </w:tcBorders>
            <w:shd w:val="clear" w:color="auto" w:fill="auto"/>
            <w:vAlign w:val="bottom"/>
            <w:hideMark/>
          </w:tcPr>
          <w:p w14:paraId="18E5BCF7"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p>
        </w:tc>
        <w:tc>
          <w:tcPr>
            <w:tcW w:w="2460" w:type="dxa"/>
            <w:tcBorders>
              <w:top w:val="nil"/>
              <w:left w:val="nil"/>
              <w:bottom w:val="nil"/>
              <w:right w:val="nil"/>
            </w:tcBorders>
            <w:shd w:val="clear" w:color="auto" w:fill="auto"/>
            <w:vAlign w:val="bottom"/>
            <w:hideMark/>
          </w:tcPr>
          <w:p w14:paraId="408F0322"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p>
        </w:tc>
        <w:tc>
          <w:tcPr>
            <w:tcW w:w="660" w:type="dxa"/>
            <w:tcBorders>
              <w:top w:val="nil"/>
              <w:left w:val="nil"/>
              <w:bottom w:val="nil"/>
              <w:right w:val="nil"/>
            </w:tcBorders>
            <w:shd w:val="clear" w:color="auto" w:fill="auto"/>
            <w:vAlign w:val="bottom"/>
            <w:hideMark/>
          </w:tcPr>
          <w:p w14:paraId="4977FA0E"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2015</w:t>
            </w:r>
          </w:p>
        </w:tc>
      </w:tr>
      <w:tr w:rsidR="00921C29" w:rsidRPr="00E37E04" w14:paraId="56207024" w14:textId="77777777" w:rsidTr="00112CD6">
        <w:trPr>
          <w:trHeight w:val="1020"/>
        </w:trPr>
        <w:tc>
          <w:tcPr>
            <w:tcW w:w="2458" w:type="dxa"/>
            <w:tcBorders>
              <w:top w:val="nil"/>
              <w:left w:val="nil"/>
              <w:bottom w:val="nil"/>
              <w:right w:val="nil"/>
            </w:tcBorders>
            <w:shd w:val="clear" w:color="auto" w:fill="auto"/>
            <w:vAlign w:val="bottom"/>
            <w:hideMark/>
          </w:tcPr>
          <w:p w14:paraId="70DC636E"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Blanchard, Ryan; O'Farrell, Patrick J.; Richardson, David M.</w:t>
            </w:r>
          </w:p>
        </w:tc>
        <w:tc>
          <w:tcPr>
            <w:tcW w:w="2458" w:type="dxa"/>
            <w:tcBorders>
              <w:top w:val="nil"/>
              <w:left w:val="nil"/>
              <w:bottom w:val="nil"/>
              <w:right w:val="nil"/>
            </w:tcBorders>
            <w:shd w:val="clear" w:color="auto" w:fill="auto"/>
            <w:vAlign w:val="bottom"/>
            <w:hideMark/>
          </w:tcPr>
          <w:p w14:paraId="51DF6899"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Anticipating potential biodiversity conflicts for future biofuel crops in South Africa: incorporating spatial filters with species distribution models</w:t>
            </w:r>
          </w:p>
        </w:tc>
        <w:tc>
          <w:tcPr>
            <w:tcW w:w="2459" w:type="dxa"/>
            <w:tcBorders>
              <w:top w:val="nil"/>
              <w:left w:val="nil"/>
              <w:bottom w:val="nil"/>
              <w:right w:val="nil"/>
            </w:tcBorders>
            <w:shd w:val="clear" w:color="auto" w:fill="auto"/>
            <w:vAlign w:val="bottom"/>
            <w:hideMark/>
          </w:tcPr>
          <w:p w14:paraId="02BC9652"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GLOBAL CHANGE BIOLOGY BIOENERGY</w:t>
            </w:r>
          </w:p>
        </w:tc>
        <w:tc>
          <w:tcPr>
            <w:tcW w:w="545" w:type="dxa"/>
            <w:tcBorders>
              <w:top w:val="nil"/>
              <w:left w:val="nil"/>
              <w:bottom w:val="nil"/>
              <w:right w:val="nil"/>
            </w:tcBorders>
            <w:shd w:val="clear" w:color="auto" w:fill="auto"/>
            <w:vAlign w:val="bottom"/>
            <w:hideMark/>
          </w:tcPr>
          <w:p w14:paraId="17DF6803"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7</w:t>
            </w:r>
          </w:p>
        </w:tc>
        <w:tc>
          <w:tcPr>
            <w:tcW w:w="780" w:type="dxa"/>
            <w:tcBorders>
              <w:top w:val="nil"/>
              <w:left w:val="nil"/>
              <w:bottom w:val="nil"/>
              <w:right w:val="nil"/>
            </w:tcBorders>
            <w:shd w:val="clear" w:color="auto" w:fill="auto"/>
            <w:vAlign w:val="bottom"/>
            <w:hideMark/>
          </w:tcPr>
          <w:p w14:paraId="70A5F29D"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w:t>
            </w:r>
          </w:p>
        </w:tc>
        <w:tc>
          <w:tcPr>
            <w:tcW w:w="1060" w:type="dxa"/>
            <w:tcBorders>
              <w:top w:val="nil"/>
              <w:left w:val="nil"/>
              <w:bottom w:val="nil"/>
              <w:right w:val="nil"/>
            </w:tcBorders>
            <w:shd w:val="clear" w:color="auto" w:fill="auto"/>
            <w:vAlign w:val="bottom"/>
            <w:hideMark/>
          </w:tcPr>
          <w:p w14:paraId="2959525E"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273-287</w:t>
            </w:r>
          </w:p>
        </w:tc>
        <w:tc>
          <w:tcPr>
            <w:tcW w:w="2460" w:type="dxa"/>
            <w:tcBorders>
              <w:top w:val="nil"/>
              <w:left w:val="nil"/>
              <w:bottom w:val="nil"/>
              <w:right w:val="nil"/>
            </w:tcBorders>
            <w:shd w:val="clear" w:color="auto" w:fill="auto"/>
            <w:vAlign w:val="bottom"/>
            <w:hideMark/>
          </w:tcPr>
          <w:p w14:paraId="62B9B830"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10.1111/gcbb.12129</w:t>
            </w:r>
          </w:p>
        </w:tc>
        <w:tc>
          <w:tcPr>
            <w:tcW w:w="660" w:type="dxa"/>
            <w:tcBorders>
              <w:top w:val="nil"/>
              <w:left w:val="nil"/>
              <w:bottom w:val="nil"/>
              <w:right w:val="nil"/>
            </w:tcBorders>
            <w:shd w:val="clear" w:color="auto" w:fill="auto"/>
            <w:vAlign w:val="bottom"/>
            <w:hideMark/>
          </w:tcPr>
          <w:p w14:paraId="09DBF3B0"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2015</w:t>
            </w:r>
          </w:p>
        </w:tc>
      </w:tr>
      <w:tr w:rsidR="00921C29" w:rsidRPr="00E37E04" w14:paraId="5CA50C4D" w14:textId="77777777" w:rsidTr="00112CD6">
        <w:trPr>
          <w:trHeight w:val="620"/>
        </w:trPr>
        <w:tc>
          <w:tcPr>
            <w:tcW w:w="2458" w:type="dxa"/>
            <w:tcBorders>
              <w:top w:val="nil"/>
              <w:left w:val="nil"/>
              <w:bottom w:val="nil"/>
              <w:right w:val="nil"/>
            </w:tcBorders>
            <w:shd w:val="clear" w:color="auto" w:fill="auto"/>
            <w:vAlign w:val="bottom"/>
            <w:hideMark/>
          </w:tcPr>
          <w:p w14:paraId="357B00AD"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Paudel, Prakash Kumar; Hais, Martin; Kindlmann, Pavel</w:t>
            </w:r>
          </w:p>
        </w:tc>
        <w:tc>
          <w:tcPr>
            <w:tcW w:w="2458" w:type="dxa"/>
            <w:tcBorders>
              <w:top w:val="nil"/>
              <w:left w:val="nil"/>
              <w:bottom w:val="nil"/>
              <w:right w:val="nil"/>
            </w:tcBorders>
            <w:shd w:val="clear" w:color="auto" w:fill="auto"/>
            <w:vAlign w:val="bottom"/>
            <w:hideMark/>
          </w:tcPr>
          <w:p w14:paraId="4AD5C064"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Habitat suitability models of mountain ungulates: identifying potential areas for conservation</w:t>
            </w:r>
          </w:p>
        </w:tc>
        <w:tc>
          <w:tcPr>
            <w:tcW w:w="2459" w:type="dxa"/>
            <w:tcBorders>
              <w:top w:val="nil"/>
              <w:left w:val="nil"/>
              <w:bottom w:val="nil"/>
              <w:right w:val="nil"/>
            </w:tcBorders>
            <w:shd w:val="clear" w:color="auto" w:fill="auto"/>
            <w:vAlign w:val="bottom"/>
            <w:hideMark/>
          </w:tcPr>
          <w:p w14:paraId="0542AA7A"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ZOOLOGICAL STUDIES</w:t>
            </w:r>
          </w:p>
        </w:tc>
        <w:tc>
          <w:tcPr>
            <w:tcW w:w="545" w:type="dxa"/>
            <w:tcBorders>
              <w:top w:val="nil"/>
              <w:left w:val="nil"/>
              <w:bottom w:val="nil"/>
              <w:right w:val="nil"/>
            </w:tcBorders>
            <w:shd w:val="clear" w:color="auto" w:fill="auto"/>
            <w:vAlign w:val="bottom"/>
            <w:hideMark/>
          </w:tcPr>
          <w:p w14:paraId="6992BE3E"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54</w:t>
            </w:r>
          </w:p>
        </w:tc>
        <w:tc>
          <w:tcPr>
            <w:tcW w:w="780" w:type="dxa"/>
            <w:tcBorders>
              <w:top w:val="nil"/>
              <w:left w:val="nil"/>
              <w:bottom w:val="nil"/>
              <w:right w:val="nil"/>
            </w:tcBorders>
            <w:shd w:val="clear" w:color="auto" w:fill="auto"/>
            <w:vAlign w:val="bottom"/>
            <w:hideMark/>
          </w:tcPr>
          <w:p w14:paraId="3D994C01"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p>
        </w:tc>
        <w:tc>
          <w:tcPr>
            <w:tcW w:w="1060" w:type="dxa"/>
            <w:tcBorders>
              <w:top w:val="nil"/>
              <w:left w:val="nil"/>
              <w:bottom w:val="nil"/>
              <w:right w:val="nil"/>
            </w:tcBorders>
            <w:shd w:val="clear" w:color="auto" w:fill="auto"/>
            <w:vAlign w:val="bottom"/>
            <w:hideMark/>
          </w:tcPr>
          <w:p w14:paraId="3D05A964"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p>
        </w:tc>
        <w:tc>
          <w:tcPr>
            <w:tcW w:w="2460" w:type="dxa"/>
            <w:tcBorders>
              <w:top w:val="nil"/>
              <w:left w:val="nil"/>
              <w:bottom w:val="nil"/>
              <w:right w:val="nil"/>
            </w:tcBorders>
            <w:shd w:val="clear" w:color="auto" w:fill="auto"/>
            <w:vAlign w:val="bottom"/>
            <w:hideMark/>
          </w:tcPr>
          <w:p w14:paraId="1D4031CE"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10.1186/s40555-015-0116-9</w:t>
            </w:r>
          </w:p>
        </w:tc>
        <w:tc>
          <w:tcPr>
            <w:tcW w:w="660" w:type="dxa"/>
            <w:tcBorders>
              <w:top w:val="nil"/>
              <w:left w:val="nil"/>
              <w:bottom w:val="nil"/>
              <w:right w:val="nil"/>
            </w:tcBorders>
            <w:shd w:val="clear" w:color="auto" w:fill="auto"/>
            <w:vAlign w:val="bottom"/>
            <w:hideMark/>
          </w:tcPr>
          <w:p w14:paraId="42C36275"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2015</w:t>
            </w:r>
          </w:p>
        </w:tc>
      </w:tr>
      <w:tr w:rsidR="00921C29" w:rsidRPr="00E37E04" w14:paraId="682AECE8" w14:textId="77777777" w:rsidTr="00112CD6">
        <w:trPr>
          <w:trHeight w:val="820"/>
        </w:trPr>
        <w:tc>
          <w:tcPr>
            <w:tcW w:w="2458" w:type="dxa"/>
            <w:tcBorders>
              <w:top w:val="nil"/>
              <w:left w:val="nil"/>
              <w:bottom w:val="nil"/>
              <w:right w:val="nil"/>
            </w:tcBorders>
            <w:shd w:val="clear" w:color="auto" w:fill="auto"/>
            <w:vAlign w:val="bottom"/>
            <w:hideMark/>
          </w:tcPr>
          <w:p w14:paraId="42D5D218"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Hsu, Chorng-Bin; Hwang, Gwo-Wen; Lu, Jane-Fuh; Chen, Chang-Po; Tao, Hsiao-Hang; Hsieh, Hwey-Lian</w:t>
            </w:r>
          </w:p>
        </w:tc>
        <w:tc>
          <w:tcPr>
            <w:tcW w:w="2458" w:type="dxa"/>
            <w:tcBorders>
              <w:top w:val="nil"/>
              <w:left w:val="nil"/>
              <w:bottom w:val="nil"/>
              <w:right w:val="nil"/>
            </w:tcBorders>
            <w:shd w:val="clear" w:color="auto" w:fill="auto"/>
            <w:vAlign w:val="bottom"/>
            <w:hideMark/>
          </w:tcPr>
          <w:p w14:paraId="1FE9C0AE"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Habitat Characteristics of the Wintering Common Teal in the Huajiang Wetland, Taiwan</w:t>
            </w:r>
          </w:p>
        </w:tc>
        <w:tc>
          <w:tcPr>
            <w:tcW w:w="2459" w:type="dxa"/>
            <w:tcBorders>
              <w:top w:val="nil"/>
              <w:left w:val="nil"/>
              <w:bottom w:val="nil"/>
              <w:right w:val="nil"/>
            </w:tcBorders>
            <w:shd w:val="clear" w:color="auto" w:fill="auto"/>
            <w:vAlign w:val="bottom"/>
            <w:hideMark/>
          </w:tcPr>
          <w:p w14:paraId="6591A482"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WETLANDS</w:t>
            </w:r>
          </w:p>
        </w:tc>
        <w:tc>
          <w:tcPr>
            <w:tcW w:w="545" w:type="dxa"/>
            <w:tcBorders>
              <w:top w:val="nil"/>
              <w:left w:val="nil"/>
              <w:bottom w:val="nil"/>
              <w:right w:val="nil"/>
            </w:tcBorders>
            <w:shd w:val="clear" w:color="auto" w:fill="auto"/>
            <w:vAlign w:val="bottom"/>
            <w:hideMark/>
          </w:tcPr>
          <w:p w14:paraId="1F60EC24"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34</w:t>
            </w:r>
          </w:p>
        </w:tc>
        <w:tc>
          <w:tcPr>
            <w:tcW w:w="780" w:type="dxa"/>
            <w:tcBorders>
              <w:top w:val="nil"/>
              <w:left w:val="nil"/>
              <w:bottom w:val="nil"/>
              <w:right w:val="nil"/>
            </w:tcBorders>
            <w:shd w:val="clear" w:color="auto" w:fill="auto"/>
            <w:vAlign w:val="bottom"/>
            <w:hideMark/>
          </w:tcPr>
          <w:p w14:paraId="644FDD8B"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6</w:t>
            </w:r>
          </w:p>
        </w:tc>
        <w:tc>
          <w:tcPr>
            <w:tcW w:w="1060" w:type="dxa"/>
            <w:tcBorders>
              <w:top w:val="nil"/>
              <w:left w:val="nil"/>
              <w:bottom w:val="nil"/>
              <w:right w:val="nil"/>
            </w:tcBorders>
            <w:shd w:val="clear" w:color="auto" w:fill="auto"/>
            <w:vAlign w:val="bottom"/>
            <w:hideMark/>
          </w:tcPr>
          <w:p w14:paraId="66F30DBD"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1207-1218</w:t>
            </w:r>
          </w:p>
        </w:tc>
        <w:tc>
          <w:tcPr>
            <w:tcW w:w="2460" w:type="dxa"/>
            <w:tcBorders>
              <w:top w:val="nil"/>
              <w:left w:val="nil"/>
              <w:bottom w:val="nil"/>
              <w:right w:val="nil"/>
            </w:tcBorders>
            <w:shd w:val="clear" w:color="auto" w:fill="auto"/>
            <w:vAlign w:val="bottom"/>
            <w:hideMark/>
          </w:tcPr>
          <w:p w14:paraId="1562E940"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10.1007/s13157-014-0581-7</w:t>
            </w:r>
          </w:p>
        </w:tc>
        <w:tc>
          <w:tcPr>
            <w:tcW w:w="660" w:type="dxa"/>
            <w:tcBorders>
              <w:top w:val="nil"/>
              <w:left w:val="nil"/>
              <w:bottom w:val="nil"/>
              <w:right w:val="nil"/>
            </w:tcBorders>
            <w:shd w:val="clear" w:color="auto" w:fill="auto"/>
            <w:vAlign w:val="bottom"/>
            <w:hideMark/>
          </w:tcPr>
          <w:p w14:paraId="0E9AEAB5"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2014</w:t>
            </w:r>
          </w:p>
        </w:tc>
      </w:tr>
      <w:tr w:rsidR="00921C29" w:rsidRPr="00E37E04" w14:paraId="7C5DB814" w14:textId="77777777" w:rsidTr="00112CD6">
        <w:trPr>
          <w:trHeight w:val="420"/>
        </w:trPr>
        <w:tc>
          <w:tcPr>
            <w:tcW w:w="2458" w:type="dxa"/>
            <w:tcBorders>
              <w:top w:val="nil"/>
              <w:left w:val="nil"/>
              <w:bottom w:val="nil"/>
              <w:right w:val="nil"/>
            </w:tcBorders>
            <w:shd w:val="clear" w:color="auto" w:fill="auto"/>
            <w:vAlign w:val="bottom"/>
            <w:hideMark/>
          </w:tcPr>
          <w:p w14:paraId="51CF613D"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Henrys, P. A.; Bee, E. J.; Watkins, J. W.; Smith, N. A.; Griffiths, R. I.</w:t>
            </w:r>
          </w:p>
        </w:tc>
        <w:tc>
          <w:tcPr>
            <w:tcW w:w="2458" w:type="dxa"/>
            <w:tcBorders>
              <w:top w:val="nil"/>
              <w:left w:val="nil"/>
              <w:bottom w:val="nil"/>
              <w:right w:val="nil"/>
            </w:tcBorders>
            <w:shd w:val="clear" w:color="auto" w:fill="auto"/>
            <w:vAlign w:val="bottom"/>
            <w:hideMark/>
          </w:tcPr>
          <w:p w14:paraId="1BD23CA6"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Mapping natural capital: optimising the use of national scale datasets</w:t>
            </w:r>
          </w:p>
        </w:tc>
        <w:tc>
          <w:tcPr>
            <w:tcW w:w="2459" w:type="dxa"/>
            <w:tcBorders>
              <w:top w:val="nil"/>
              <w:left w:val="nil"/>
              <w:bottom w:val="nil"/>
              <w:right w:val="nil"/>
            </w:tcBorders>
            <w:shd w:val="clear" w:color="auto" w:fill="auto"/>
            <w:vAlign w:val="bottom"/>
            <w:hideMark/>
          </w:tcPr>
          <w:p w14:paraId="6B6D7DD3"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ECOGRAPHY</w:t>
            </w:r>
          </w:p>
        </w:tc>
        <w:tc>
          <w:tcPr>
            <w:tcW w:w="545" w:type="dxa"/>
            <w:tcBorders>
              <w:top w:val="nil"/>
              <w:left w:val="nil"/>
              <w:bottom w:val="nil"/>
              <w:right w:val="nil"/>
            </w:tcBorders>
            <w:shd w:val="clear" w:color="auto" w:fill="auto"/>
            <w:vAlign w:val="bottom"/>
            <w:hideMark/>
          </w:tcPr>
          <w:p w14:paraId="6280F977"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38</w:t>
            </w:r>
          </w:p>
        </w:tc>
        <w:tc>
          <w:tcPr>
            <w:tcW w:w="780" w:type="dxa"/>
            <w:tcBorders>
              <w:top w:val="nil"/>
              <w:left w:val="nil"/>
              <w:bottom w:val="nil"/>
              <w:right w:val="nil"/>
            </w:tcBorders>
            <w:shd w:val="clear" w:color="auto" w:fill="auto"/>
            <w:vAlign w:val="bottom"/>
            <w:hideMark/>
          </w:tcPr>
          <w:p w14:paraId="08EF4724"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6</w:t>
            </w:r>
          </w:p>
        </w:tc>
        <w:tc>
          <w:tcPr>
            <w:tcW w:w="1060" w:type="dxa"/>
            <w:tcBorders>
              <w:top w:val="nil"/>
              <w:left w:val="nil"/>
              <w:bottom w:val="nil"/>
              <w:right w:val="nil"/>
            </w:tcBorders>
            <w:shd w:val="clear" w:color="auto" w:fill="auto"/>
            <w:vAlign w:val="bottom"/>
            <w:hideMark/>
          </w:tcPr>
          <w:p w14:paraId="5E88DBAF"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632-638</w:t>
            </w:r>
          </w:p>
        </w:tc>
        <w:tc>
          <w:tcPr>
            <w:tcW w:w="2460" w:type="dxa"/>
            <w:tcBorders>
              <w:top w:val="nil"/>
              <w:left w:val="nil"/>
              <w:bottom w:val="nil"/>
              <w:right w:val="nil"/>
            </w:tcBorders>
            <w:shd w:val="clear" w:color="auto" w:fill="auto"/>
            <w:vAlign w:val="bottom"/>
            <w:hideMark/>
          </w:tcPr>
          <w:p w14:paraId="4360BDD6"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10.1111/ecog.00402</w:t>
            </w:r>
          </w:p>
        </w:tc>
        <w:tc>
          <w:tcPr>
            <w:tcW w:w="660" w:type="dxa"/>
            <w:tcBorders>
              <w:top w:val="nil"/>
              <w:left w:val="nil"/>
              <w:bottom w:val="nil"/>
              <w:right w:val="nil"/>
            </w:tcBorders>
            <w:shd w:val="clear" w:color="auto" w:fill="auto"/>
            <w:vAlign w:val="bottom"/>
            <w:hideMark/>
          </w:tcPr>
          <w:p w14:paraId="715F9ED8"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2015</w:t>
            </w:r>
          </w:p>
        </w:tc>
      </w:tr>
      <w:tr w:rsidR="00921C29" w:rsidRPr="00E37E04" w14:paraId="47AD3CB2" w14:textId="77777777" w:rsidTr="00112CD6">
        <w:trPr>
          <w:trHeight w:val="1220"/>
        </w:trPr>
        <w:tc>
          <w:tcPr>
            <w:tcW w:w="2458" w:type="dxa"/>
            <w:tcBorders>
              <w:top w:val="nil"/>
              <w:left w:val="nil"/>
              <w:bottom w:val="nil"/>
              <w:right w:val="nil"/>
            </w:tcBorders>
            <w:shd w:val="clear" w:color="auto" w:fill="auto"/>
            <w:vAlign w:val="bottom"/>
            <w:hideMark/>
          </w:tcPr>
          <w:p w14:paraId="326BE1F6"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Becker, Nina I.; Encarnacao, Jorge A.</w:t>
            </w:r>
          </w:p>
        </w:tc>
        <w:tc>
          <w:tcPr>
            <w:tcW w:w="2458" w:type="dxa"/>
            <w:tcBorders>
              <w:top w:val="nil"/>
              <w:left w:val="nil"/>
              <w:bottom w:val="nil"/>
              <w:right w:val="nil"/>
            </w:tcBorders>
            <w:shd w:val="clear" w:color="auto" w:fill="auto"/>
            <w:vAlign w:val="bottom"/>
            <w:hideMark/>
          </w:tcPr>
          <w:p w14:paraId="6FC8563B"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Silvicolous on a Small Scale: Possibilities and Limitations of Habitat Suitability Models for Small, Elusive Mammals in Conservation Management and Landscape Planning</w:t>
            </w:r>
          </w:p>
        </w:tc>
        <w:tc>
          <w:tcPr>
            <w:tcW w:w="2459" w:type="dxa"/>
            <w:tcBorders>
              <w:top w:val="nil"/>
              <w:left w:val="nil"/>
              <w:bottom w:val="nil"/>
              <w:right w:val="nil"/>
            </w:tcBorders>
            <w:shd w:val="clear" w:color="auto" w:fill="auto"/>
            <w:vAlign w:val="bottom"/>
            <w:hideMark/>
          </w:tcPr>
          <w:p w14:paraId="73A11AA7"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PLOS ONE</w:t>
            </w:r>
          </w:p>
        </w:tc>
        <w:tc>
          <w:tcPr>
            <w:tcW w:w="545" w:type="dxa"/>
            <w:tcBorders>
              <w:top w:val="nil"/>
              <w:left w:val="nil"/>
              <w:bottom w:val="nil"/>
              <w:right w:val="nil"/>
            </w:tcBorders>
            <w:shd w:val="clear" w:color="auto" w:fill="auto"/>
            <w:vAlign w:val="bottom"/>
            <w:hideMark/>
          </w:tcPr>
          <w:p w14:paraId="06887760"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w:t>
            </w:r>
          </w:p>
        </w:tc>
        <w:tc>
          <w:tcPr>
            <w:tcW w:w="780" w:type="dxa"/>
            <w:tcBorders>
              <w:top w:val="nil"/>
              <w:left w:val="nil"/>
              <w:bottom w:val="nil"/>
              <w:right w:val="nil"/>
            </w:tcBorders>
            <w:shd w:val="clear" w:color="auto" w:fill="auto"/>
            <w:vAlign w:val="bottom"/>
            <w:hideMark/>
          </w:tcPr>
          <w:p w14:paraId="3C585758"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3</w:t>
            </w:r>
          </w:p>
        </w:tc>
        <w:tc>
          <w:tcPr>
            <w:tcW w:w="1060" w:type="dxa"/>
            <w:tcBorders>
              <w:top w:val="nil"/>
              <w:left w:val="nil"/>
              <w:bottom w:val="nil"/>
              <w:right w:val="nil"/>
            </w:tcBorders>
            <w:shd w:val="clear" w:color="auto" w:fill="auto"/>
            <w:vAlign w:val="bottom"/>
            <w:hideMark/>
          </w:tcPr>
          <w:p w14:paraId="241BB106"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p>
        </w:tc>
        <w:tc>
          <w:tcPr>
            <w:tcW w:w="2460" w:type="dxa"/>
            <w:tcBorders>
              <w:top w:val="nil"/>
              <w:left w:val="nil"/>
              <w:bottom w:val="nil"/>
              <w:right w:val="nil"/>
            </w:tcBorders>
            <w:shd w:val="clear" w:color="auto" w:fill="auto"/>
            <w:vAlign w:val="bottom"/>
            <w:hideMark/>
          </w:tcPr>
          <w:p w14:paraId="5562F5CA"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10.1371/journal.pone.0120562</w:t>
            </w:r>
          </w:p>
        </w:tc>
        <w:tc>
          <w:tcPr>
            <w:tcW w:w="660" w:type="dxa"/>
            <w:tcBorders>
              <w:top w:val="nil"/>
              <w:left w:val="nil"/>
              <w:bottom w:val="nil"/>
              <w:right w:val="nil"/>
            </w:tcBorders>
            <w:shd w:val="clear" w:color="auto" w:fill="auto"/>
            <w:vAlign w:val="bottom"/>
            <w:hideMark/>
          </w:tcPr>
          <w:p w14:paraId="507C3294"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2015</w:t>
            </w:r>
          </w:p>
        </w:tc>
      </w:tr>
      <w:tr w:rsidR="00921C29" w:rsidRPr="00E37E04" w14:paraId="171ECBB9" w14:textId="77777777" w:rsidTr="00112CD6">
        <w:trPr>
          <w:trHeight w:val="620"/>
        </w:trPr>
        <w:tc>
          <w:tcPr>
            <w:tcW w:w="2458" w:type="dxa"/>
            <w:tcBorders>
              <w:top w:val="nil"/>
              <w:left w:val="nil"/>
              <w:bottom w:val="nil"/>
              <w:right w:val="nil"/>
            </w:tcBorders>
            <w:shd w:val="clear" w:color="auto" w:fill="auto"/>
            <w:vAlign w:val="bottom"/>
            <w:hideMark/>
          </w:tcPr>
          <w:p w14:paraId="5BFE45D7"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Drake, John M</w:t>
            </w:r>
          </w:p>
        </w:tc>
        <w:tc>
          <w:tcPr>
            <w:tcW w:w="2458" w:type="dxa"/>
            <w:tcBorders>
              <w:top w:val="nil"/>
              <w:left w:val="nil"/>
              <w:bottom w:val="nil"/>
              <w:right w:val="nil"/>
            </w:tcBorders>
            <w:shd w:val="clear" w:color="auto" w:fill="auto"/>
            <w:vAlign w:val="bottom"/>
            <w:hideMark/>
          </w:tcPr>
          <w:p w14:paraId="44CA2664"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Range bagging: a new method for ecological niche modelling from presence-only data.</w:t>
            </w:r>
          </w:p>
        </w:tc>
        <w:tc>
          <w:tcPr>
            <w:tcW w:w="2459" w:type="dxa"/>
            <w:tcBorders>
              <w:top w:val="nil"/>
              <w:left w:val="nil"/>
              <w:bottom w:val="nil"/>
              <w:right w:val="nil"/>
            </w:tcBorders>
            <w:shd w:val="clear" w:color="auto" w:fill="auto"/>
            <w:vAlign w:val="bottom"/>
            <w:hideMark/>
          </w:tcPr>
          <w:p w14:paraId="1A2FA9A4"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Journal of the Royal Society, Interface / the Royal Society</w:t>
            </w:r>
          </w:p>
        </w:tc>
        <w:tc>
          <w:tcPr>
            <w:tcW w:w="545" w:type="dxa"/>
            <w:tcBorders>
              <w:top w:val="nil"/>
              <w:left w:val="nil"/>
              <w:bottom w:val="nil"/>
              <w:right w:val="nil"/>
            </w:tcBorders>
            <w:shd w:val="clear" w:color="auto" w:fill="auto"/>
            <w:vAlign w:val="bottom"/>
            <w:hideMark/>
          </w:tcPr>
          <w:p w14:paraId="318BADDA"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12</w:t>
            </w:r>
          </w:p>
        </w:tc>
        <w:tc>
          <w:tcPr>
            <w:tcW w:w="780" w:type="dxa"/>
            <w:tcBorders>
              <w:top w:val="nil"/>
              <w:left w:val="nil"/>
              <w:bottom w:val="nil"/>
              <w:right w:val="nil"/>
            </w:tcBorders>
            <w:shd w:val="clear" w:color="auto" w:fill="auto"/>
            <w:vAlign w:val="bottom"/>
            <w:hideMark/>
          </w:tcPr>
          <w:p w14:paraId="569963A7"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107</w:t>
            </w:r>
          </w:p>
        </w:tc>
        <w:tc>
          <w:tcPr>
            <w:tcW w:w="1060" w:type="dxa"/>
            <w:tcBorders>
              <w:top w:val="nil"/>
              <w:left w:val="nil"/>
              <w:bottom w:val="nil"/>
              <w:right w:val="nil"/>
            </w:tcBorders>
            <w:shd w:val="clear" w:color="auto" w:fill="auto"/>
            <w:vAlign w:val="bottom"/>
            <w:hideMark/>
          </w:tcPr>
          <w:p w14:paraId="5590E73E"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p>
        </w:tc>
        <w:tc>
          <w:tcPr>
            <w:tcW w:w="2460" w:type="dxa"/>
            <w:tcBorders>
              <w:top w:val="nil"/>
              <w:left w:val="nil"/>
              <w:bottom w:val="nil"/>
              <w:right w:val="nil"/>
            </w:tcBorders>
            <w:shd w:val="clear" w:color="auto" w:fill="auto"/>
            <w:vAlign w:val="bottom"/>
            <w:hideMark/>
          </w:tcPr>
          <w:p w14:paraId="33040CBE"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10.1098/rsif.2015.0086</w:t>
            </w:r>
          </w:p>
        </w:tc>
        <w:tc>
          <w:tcPr>
            <w:tcW w:w="660" w:type="dxa"/>
            <w:tcBorders>
              <w:top w:val="nil"/>
              <w:left w:val="nil"/>
              <w:bottom w:val="nil"/>
              <w:right w:val="nil"/>
            </w:tcBorders>
            <w:shd w:val="clear" w:color="auto" w:fill="auto"/>
            <w:vAlign w:val="bottom"/>
            <w:hideMark/>
          </w:tcPr>
          <w:p w14:paraId="3D6998FC"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2015</w:t>
            </w:r>
          </w:p>
        </w:tc>
      </w:tr>
      <w:tr w:rsidR="00921C29" w:rsidRPr="00E37E04" w14:paraId="759E44D6" w14:textId="77777777" w:rsidTr="00112CD6">
        <w:trPr>
          <w:trHeight w:val="820"/>
        </w:trPr>
        <w:tc>
          <w:tcPr>
            <w:tcW w:w="2458" w:type="dxa"/>
            <w:tcBorders>
              <w:top w:val="nil"/>
              <w:left w:val="nil"/>
              <w:bottom w:val="nil"/>
              <w:right w:val="nil"/>
            </w:tcBorders>
            <w:shd w:val="clear" w:color="auto" w:fill="auto"/>
            <w:vAlign w:val="bottom"/>
            <w:hideMark/>
          </w:tcPr>
          <w:p w14:paraId="137A3953"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Masin, Simone; Bonardi, Anna; Padoa-Schioppa, Emilio; Bottoni, Luciana; Ficetola, Gentile Francesco</w:t>
            </w:r>
          </w:p>
        </w:tc>
        <w:tc>
          <w:tcPr>
            <w:tcW w:w="2458" w:type="dxa"/>
            <w:tcBorders>
              <w:top w:val="nil"/>
              <w:left w:val="nil"/>
              <w:bottom w:val="nil"/>
              <w:right w:val="nil"/>
            </w:tcBorders>
            <w:shd w:val="clear" w:color="auto" w:fill="auto"/>
            <w:vAlign w:val="bottom"/>
            <w:hideMark/>
          </w:tcPr>
          <w:p w14:paraId="52F5D2B5"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Risk of invasion by frequently traded freshwater turtles</w:t>
            </w:r>
          </w:p>
        </w:tc>
        <w:tc>
          <w:tcPr>
            <w:tcW w:w="2459" w:type="dxa"/>
            <w:tcBorders>
              <w:top w:val="nil"/>
              <w:left w:val="nil"/>
              <w:bottom w:val="nil"/>
              <w:right w:val="nil"/>
            </w:tcBorders>
            <w:shd w:val="clear" w:color="auto" w:fill="auto"/>
            <w:vAlign w:val="bottom"/>
            <w:hideMark/>
          </w:tcPr>
          <w:p w14:paraId="3BA15461"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BIOLOGICAL INVASIONS</w:t>
            </w:r>
          </w:p>
        </w:tc>
        <w:tc>
          <w:tcPr>
            <w:tcW w:w="545" w:type="dxa"/>
            <w:tcBorders>
              <w:top w:val="nil"/>
              <w:left w:val="nil"/>
              <w:bottom w:val="nil"/>
              <w:right w:val="nil"/>
            </w:tcBorders>
            <w:shd w:val="clear" w:color="auto" w:fill="auto"/>
            <w:vAlign w:val="bottom"/>
            <w:hideMark/>
          </w:tcPr>
          <w:p w14:paraId="372ED2EC"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16</w:t>
            </w:r>
          </w:p>
        </w:tc>
        <w:tc>
          <w:tcPr>
            <w:tcW w:w="780" w:type="dxa"/>
            <w:tcBorders>
              <w:top w:val="nil"/>
              <w:left w:val="nil"/>
              <w:bottom w:val="nil"/>
              <w:right w:val="nil"/>
            </w:tcBorders>
            <w:shd w:val="clear" w:color="auto" w:fill="auto"/>
            <w:vAlign w:val="bottom"/>
            <w:hideMark/>
          </w:tcPr>
          <w:p w14:paraId="1A5E7EBB"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w:t>
            </w:r>
          </w:p>
        </w:tc>
        <w:tc>
          <w:tcPr>
            <w:tcW w:w="1060" w:type="dxa"/>
            <w:tcBorders>
              <w:top w:val="nil"/>
              <w:left w:val="nil"/>
              <w:bottom w:val="nil"/>
              <w:right w:val="nil"/>
            </w:tcBorders>
            <w:shd w:val="clear" w:color="auto" w:fill="auto"/>
            <w:vAlign w:val="bottom"/>
            <w:hideMark/>
          </w:tcPr>
          <w:p w14:paraId="36307AFD"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217-231</w:t>
            </w:r>
          </w:p>
        </w:tc>
        <w:tc>
          <w:tcPr>
            <w:tcW w:w="2460" w:type="dxa"/>
            <w:tcBorders>
              <w:top w:val="nil"/>
              <w:left w:val="nil"/>
              <w:bottom w:val="nil"/>
              <w:right w:val="nil"/>
            </w:tcBorders>
            <w:shd w:val="clear" w:color="auto" w:fill="auto"/>
            <w:vAlign w:val="bottom"/>
            <w:hideMark/>
          </w:tcPr>
          <w:p w14:paraId="7CEB1871"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10.1007/s10530-013-0515-y</w:t>
            </w:r>
          </w:p>
        </w:tc>
        <w:tc>
          <w:tcPr>
            <w:tcW w:w="660" w:type="dxa"/>
            <w:tcBorders>
              <w:top w:val="nil"/>
              <w:left w:val="nil"/>
              <w:bottom w:val="nil"/>
              <w:right w:val="nil"/>
            </w:tcBorders>
            <w:shd w:val="clear" w:color="auto" w:fill="auto"/>
            <w:vAlign w:val="bottom"/>
            <w:hideMark/>
          </w:tcPr>
          <w:p w14:paraId="6215B3C4"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2014</w:t>
            </w:r>
          </w:p>
        </w:tc>
      </w:tr>
      <w:tr w:rsidR="00921C29" w:rsidRPr="00E37E04" w14:paraId="5B359A65" w14:textId="77777777" w:rsidTr="00112CD6">
        <w:trPr>
          <w:trHeight w:val="1020"/>
        </w:trPr>
        <w:tc>
          <w:tcPr>
            <w:tcW w:w="2458" w:type="dxa"/>
            <w:tcBorders>
              <w:top w:val="nil"/>
              <w:left w:val="nil"/>
              <w:bottom w:val="nil"/>
              <w:right w:val="nil"/>
            </w:tcBorders>
            <w:shd w:val="clear" w:color="auto" w:fill="auto"/>
            <w:vAlign w:val="bottom"/>
            <w:hideMark/>
          </w:tcPr>
          <w:p w14:paraId="53C3AF64"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Ficetola, Gentile Francesco; Cagnetta, Massimo; Padoa-Schioppa, Emilio; Quas, Anita; Razzetti, Edoardo; Sindaco, Roberto; Bonardi, Anna</w:t>
            </w:r>
          </w:p>
        </w:tc>
        <w:tc>
          <w:tcPr>
            <w:tcW w:w="2458" w:type="dxa"/>
            <w:tcBorders>
              <w:top w:val="nil"/>
              <w:left w:val="nil"/>
              <w:bottom w:val="nil"/>
              <w:right w:val="nil"/>
            </w:tcBorders>
            <w:shd w:val="clear" w:color="auto" w:fill="auto"/>
            <w:vAlign w:val="bottom"/>
            <w:hideMark/>
          </w:tcPr>
          <w:p w14:paraId="152C6DAA"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Sampling bias inverts ecogeographical relationships in island reptiles</w:t>
            </w:r>
          </w:p>
        </w:tc>
        <w:tc>
          <w:tcPr>
            <w:tcW w:w="2459" w:type="dxa"/>
            <w:tcBorders>
              <w:top w:val="nil"/>
              <w:left w:val="nil"/>
              <w:bottom w:val="nil"/>
              <w:right w:val="nil"/>
            </w:tcBorders>
            <w:shd w:val="clear" w:color="auto" w:fill="auto"/>
            <w:vAlign w:val="bottom"/>
            <w:hideMark/>
          </w:tcPr>
          <w:p w14:paraId="6477E088"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GLOBAL ECOLOGY AND BIOGEOGRAPHY</w:t>
            </w:r>
          </w:p>
        </w:tc>
        <w:tc>
          <w:tcPr>
            <w:tcW w:w="545" w:type="dxa"/>
            <w:tcBorders>
              <w:top w:val="nil"/>
              <w:left w:val="nil"/>
              <w:bottom w:val="nil"/>
              <w:right w:val="nil"/>
            </w:tcBorders>
            <w:shd w:val="clear" w:color="auto" w:fill="auto"/>
            <w:vAlign w:val="bottom"/>
            <w:hideMark/>
          </w:tcPr>
          <w:p w14:paraId="65EDB013"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23</w:t>
            </w:r>
          </w:p>
        </w:tc>
        <w:tc>
          <w:tcPr>
            <w:tcW w:w="780" w:type="dxa"/>
            <w:tcBorders>
              <w:top w:val="nil"/>
              <w:left w:val="nil"/>
              <w:bottom w:val="nil"/>
              <w:right w:val="nil"/>
            </w:tcBorders>
            <w:shd w:val="clear" w:color="auto" w:fill="auto"/>
            <w:vAlign w:val="bottom"/>
            <w:hideMark/>
          </w:tcPr>
          <w:p w14:paraId="6A88AD9B"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11</w:t>
            </w:r>
          </w:p>
        </w:tc>
        <w:tc>
          <w:tcPr>
            <w:tcW w:w="1060" w:type="dxa"/>
            <w:tcBorders>
              <w:top w:val="nil"/>
              <w:left w:val="nil"/>
              <w:bottom w:val="nil"/>
              <w:right w:val="nil"/>
            </w:tcBorders>
            <w:shd w:val="clear" w:color="auto" w:fill="auto"/>
            <w:vAlign w:val="bottom"/>
            <w:hideMark/>
          </w:tcPr>
          <w:p w14:paraId="1878F1F2"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1303-1313</w:t>
            </w:r>
          </w:p>
        </w:tc>
        <w:tc>
          <w:tcPr>
            <w:tcW w:w="2460" w:type="dxa"/>
            <w:tcBorders>
              <w:top w:val="nil"/>
              <w:left w:val="nil"/>
              <w:bottom w:val="nil"/>
              <w:right w:val="nil"/>
            </w:tcBorders>
            <w:shd w:val="clear" w:color="auto" w:fill="auto"/>
            <w:vAlign w:val="bottom"/>
            <w:hideMark/>
          </w:tcPr>
          <w:p w14:paraId="72E69432"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10.1111/geb.12201</w:t>
            </w:r>
          </w:p>
        </w:tc>
        <w:tc>
          <w:tcPr>
            <w:tcW w:w="660" w:type="dxa"/>
            <w:tcBorders>
              <w:top w:val="nil"/>
              <w:left w:val="nil"/>
              <w:bottom w:val="nil"/>
              <w:right w:val="nil"/>
            </w:tcBorders>
            <w:shd w:val="clear" w:color="auto" w:fill="auto"/>
            <w:vAlign w:val="bottom"/>
            <w:hideMark/>
          </w:tcPr>
          <w:p w14:paraId="12D046B7"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2014</w:t>
            </w:r>
          </w:p>
        </w:tc>
      </w:tr>
      <w:tr w:rsidR="00921C29" w:rsidRPr="00E37E04" w14:paraId="625BB439" w14:textId="77777777" w:rsidTr="00112CD6">
        <w:trPr>
          <w:trHeight w:val="1020"/>
        </w:trPr>
        <w:tc>
          <w:tcPr>
            <w:tcW w:w="2458" w:type="dxa"/>
            <w:tcBorders>
              <w:top w:val="nil"/>
              <w:left w:val="nil"/>
              <w:bottom w:val="nil"/>
              <w:right w:val="nil"/>
            </w:tcBorders>
            <w:shd w:val="clear" w:color="auto" w:fill="auto"/>
            <w:vAlign w:val="bottom"/>
            <w:hideMark/>
          </w:tcPr>
          <w:p w14:paraId="3270EC35"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lastRenderedPageBreak/>
              <w:t>Segurado, Pedro; Branco, Paulo; Avelar, Ana P.; Ferreira, Maria T.</w:t>
            </w:r>
          </w:p>
        </w:tc>
        <w:tc>
          <w:tcPr>
            <w:tcW w:w="2458" w:type="dxa"/>
            <w:tcBorders>
              <w:top w:val="nil"/>
              <w:left w:val="nil"/>
              <w:bottom w:val="nil"/>
              <w:right w:val="nil"/>
            </w:tcBorders>
            <w:shd w:val="clear" w:color="auto" w:fill="auto"/>
            <w:vAlign w:val="bottom"/>
            <w:hideMark/>
          </w:tcPr>
          <w:p w14:paraId="31228D17"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Historical changes in the functional connectivity of rivers based on spatial network analysis and the past occurrences of diadromous species in Portugal</w:t>
            </w:r>
          </w:p>
        </w:tc>
        <w:tc>
          <w:tcPr>
            <w:tcW w:w="2459" w:type="dxa"/>
            <w:tcBorders>
              <w:top w:val="nil"/>
              <w:left w:val="nil"/>
              <w:bottom w:val="nil"/>
              <w:right w:val="nil"/>
            </w:tcBorders>
            <w:shd w:val="clear" w:color="auto" w:fill="auto"/>
            <w:vAlign w:val="bottom"/>
            <w:hideMark/>
          </w:tcPr>
          <w:p w14:paraId="158B6B0C"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AQUATIC SCIENCES</w:t>
            </w:r>
          </w:p>
        </w:tc>
        <w:tc>
          <w:tcPr>
            <w:tcW w:w="545" w:type="dxa"/>
            <w:tcBorders>
              <w:top w:val="nil"/>
              <w:left w:val="nil"/>
              <w:bottom w:val="nil"/>
              <w:right w:val="nil"/>
            </w:tcBorders>
            <w:shd w:val="clear" w:color="auto" w:fill="auto"/>
            <w:vAlign w:val="bottom"/>
            <w:hideMark/>
          </w:tcPr>
          <w:p w14:paraId="20966DF9"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77</w:t>
            </w:r>
          </w:p>
        </w:tc>
        <w:tc>
          <w:tcPr>
            <w:tcW w:w="780" w:type="dxa"/>
            <w:tcBorders>
              <w:top w:val="nil"/>
              <w:left w:val="nil"/>
              <w:bottom w:val="nil"/>
              <w:right w:val="nil"/>
            </w:tcBorders>
            <w:shd w:val="clear" w:color="auto" w:fill="auto"/>
            <w:vAlign w:val="bottom"/>
            <w:hideMark/>
          </w:tcPr>
          <w:p w14:paraId="4605AF4A"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3</w:t>
            </w:r>
          </w:p>
        </w:tc>
        <w:tc>
          <w:tcPr>
            <w:tcW w:w="1060" w:type="dxa"/>
            <w:tcBorders>
              <w:top w:val="nil"/>
              <w:left w:val="nil"/>
              <w:bottom w:val="nil"/>
              <w:right w:val="nil"/>
            </w:tcBorders>
            <w:shd w:val="clear" w:color="auto" w:fill="auto"/>
            <w:vAlign w:val="bottom"/>
            <w:hideMark/>
          </w:tcPr>
          <w:p w14:paraId="63228ECF"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427-440</w:t>
            </w:r>
          </w:p>
        </w:tc>
        <w:tc>
          <w:tcPr>
            <w:tcW w:w="2460" w:type="dxa"/>
            <w:tcBorders>
              <w:top w:val="nil"/>
              <w:left w:val="nil"/>
              <w:bottom w:val="nil"/>
              <w:right w:val="nil"/>
            </w:tcBorders>
            <w:shd w:val="clear" w:color="auto" w:fill="auto"/>
            <w:vAlign w:val="bottom"/>
            <w:hideMark/>
          </w:tcPr>
          <w:p w14:paraId="3FCD8EBD"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10.1007/s00027-014-0371-6</w:t>
            </w:r>
          </w:p>
        </w:tc>
        <w:tc>
          <w:tcPr>
            <w:tcW w:w="660" w:type="dxa"/>
            <w:tcBorders>
              <w:top w:val="nil"/>
              <w:left w:val="nil"/>
              <w:bottom w:val="nil"/>
              <w:right w:val="nil"/>
            </w:tcBorders>
            <w:shd w:val="clear" w:color="auto" w:fill="auto"/>
            <w:vAlign w:val="bottom"/>
            <w:hideMark/>
          </w:tcPr>
          <w:p w14:paraId="4BE9C5F2"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2015</w:t>
            </w:r>
          </w:p>
        </w:tc>
      </w:tr>
      <w:tr w:rsidR="00921C29" w:rsidRPr="00E37E04" w14:paraId="6089EFDF" w14:textId="77777777" w:rsidTr="00112CD6">
        <w:trPr>
          <w:trHeight w:val="1020"/>
        </w:trPr>
        <w:tc>
          <w:tcPr>
            <w:tcW w:w="2458" w:type="dxa"/>
            <w:tcBorders>
              <w:top w:val="nil"/>
              <w:left w:val="nil"/>
              <w:bottom w:val="nil"/>
              <w:right w:val="nil"/>
            </w:tcBorders>
            <w:shd w:val="clear" w:color="auto" w:fill="auto"/>
            <w:vAlign w:val="bottom"/>
            <w:hideMark/>
          </w:tcPr>
          <w:p w14:paraId="731DCA57"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Zhao, C. S.; Yang, S. T.; Liu, C. M.; Dou, T. W.; Yang, Z. L.; Yang, Z. Y.; Liu, X. L.; Xiang, H.; Nie, S. Y.; Zhang, J. L.; Mitrovic, S. M.; Yu, Q.; Lim, R. P.</w:t>
            </w:r>
          </w:p>
        </w:tc>
        <w:tc>
          <w:tcPr>
            <w:tcW w:w="2458" w:type="dxa"/>
            <w:tcBorders>
              <w:top w:val="nil"/>
              <w:left w:val="nil"/>
              <w:bottom w:val="nil"/>
              <w:right w:val="nil"/>
            </w:tcBorders>
            <w:shd w:val="clear" w:color="auto" w:fill="auto"/>
            <w:vAlign w:val="bottom"/>
            <w:hideMark/>
          </w:tcPr>
          <w:p w14:paraId="58E8716D"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Linking hydrologic, physical and chemical habitat environments for the potential assessment of fish community rehabilitation in a developing city</w:t>
            </w:r>
          </w:p>
        </w:tc>
        <w:tc>
          <w:tcPr>
            <w:tcW w:w="2459" w:type="dxa"/>
            <w:tcBorders>
              <w:top w:val="nil"/>
              <w:left w:val="nil"/>
              <w:bottom w:val="nil"/>
              <w:right w:val="nil"/>
            </w:tcBorders>
            <w:shd w:val="clear" w:color="auto" w:fill="auto"/>
            <w:vAlign w:val="bottom"/>
            <w:hideMark/>
          </w:tcPr>
          <w:p w14:paraId="68544C52"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JOURNAL OF HYDROLOGY</w:t>
            </w:r>
          </w:p>
        </w:tc>
        <w:tc>
          <w:tcPr>
            <w:tcW w:w="545" w:type="dxa"/>
            <w:tcBorders>
              <w:top w:val="nil"/>
              <w:left w:val="nil"/>
              <w:bottom w:val="nil"/>
              <w:right w:val="nil"/>
            </w:tcBorders>
            <w:shd w:val="clear" w:color="auto" w:fill="auto"/>
            <w:vAlign w:val="bottom"/>
            <w:hideMark/>
          </w:tcPr>
          <w:p w14:paraId="0500CAF2"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523</w:t>
            </w:r>
          </w:p>
        </w:tc>
        <w:tc>
          <w:tcPr>
            <w:tcW w:w="780" w:type="dxa"/>
            <w:tcBorders>
              <w:top w:val="nil"/>
              <w:left w:val="nil"/>
              <w:bottom w:val="nil"/>
              <w:right w:val="nil"/>
            </w:tcBorders>
            <w:shd w:val="clear" w:color="auto" w:fill="auto"/>
            <w:vAlign w:val="bottom"/>
            <w:hideMark/>
          </w:tcPr>
          <w:p w14:paraId="0A7661A3"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p>
        </w:tc>
        <w:tc>
          <w:tcPr>
            <w:tcW w:w="1060" w:type="dxa"/>
            <w:tcBorders>
              <w:top w:val="nil"/>
              <w:left w:val="nil"/>
              <w:bottom w:val="nil"/>
              <w:right w:val="nil"/>
            </w:tcBorders>
            <w:shd w:val="clear" w:color="auto" w:fill="auto"/>
            <w:vAlign w:val="bottom"/>
            <w:hideMark/>
          </w:tcPr>
          <w:p w14:paraId="7A8C54C5"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384-397</w:t>
            </w:r>
          </w:p>
        </w:tc>
        <w:tc>
          <w:tcPr>
            <w:tcW w:w="2460" w:type="dxa"/>
            <w:tcBorders>
              <w:top w:val="nil"/>
              <w:left w:val="nil"/>
              <w:bottom w:val="nil"/>
              <w:right w:val="nil"/>
            </w:tcBorders>
            <w:shd w:val="clear" w:color="auto" w:fill="auto"/>
            <w:vAlign w:val="bottom"/>
            <w:hideMark/>
          </w:tcPr>
          <w:p w14:paraId="749D105C"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10.1016/j.jhydrol.2015.01.067</w:t>
            </w:r>
          </w:p>
        </w:tc>
        <w:tc>
          <w:tcPr>
            <w:tcW w:w="660" w:type="dxa"/>
            <w:tcBorders>
              <w:top w:val="nil"/>
              <w:left w:val="nil"/>
              <w:bottom w:val="nil"/>
              <w:right w:val="nil"/>
            </w:tcBorders>
            <w:shd w:val="clear" w:color="auto" w:fill="auto"/>
            <w:vAlign w:val="bottom"/>
            <w:hideMark/>
          </w:tcPr>
          <w:p w14:paraId="488990EF"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2015</w:t>
            </w:r>
          </w:p>
        </w:tc>
      </w:tr>
      <w:tr w:rsidR="00921C29" w:rsidRPr="00E37E04" w14:paraId="317DA53A" w14:textId="77777777" w:rsidTr="00112CD6">
        <w:trPr>
          <w:trHeight w:val="1020"/>
        </w:trPr>
        <w:tc>
          <w:tcPr>
            <w:tcW w:w="2458" w:type="dxa"/>
            <w:tcBorders>
              <w:top w:val="nil"/>
              <w:left w:val="nil"/>
              <w:bottom w:val="nil"/>
              <w:right w:val="nil"/>
            </w:tcBorders>
            <w:shd w:val="clear" w:color="auto" w:fill="auto"/>
            <w:vAlign w:val="bottom"/>
            <w:hideMark/>
          </w:tcPr>
          <w:p w14:paraId="26C4300E"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Roger, Erin; Duursma, Daisy Englert; Downey, Paul O.; Gallagher, Rachael V.; Hughes, Lesley; Steel, Jackie; Johnson, Stephen B.; Leishman, Michelle R.</w:t>
            </w:r>
          </w:p>
        </w:tc>
        <w:tc>
          <w:tcPr>
            <w:tcW w:w="2458" w:type="dxa"/>
            <w:tcBorders>
              <w:top w:val="nil"/>
              <w:left w:val="nil"/>
              <w:bottom w:val="nil"/>
              <w:right w:val="nil"/>
            </w:tcBorders>
            <w:shd w:val="clear" w:color="auto" w:fill="auto"/>
            <w:vAlign w:val="bottom"/>
            <w:hideMark/>
          </w:tcPr>
          <w:p w14:paraId="4F744E18"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A tool to assess potential for alien plant establishment and expansion under climate change</w:t>
            </w:r>
          </w:p>
        </w:tc>
        <w:tc>
          <w:tcPr>
            <w:tcW w:w="2459" w:type="dxa"/>
            <w:tcBorders>
              <w:top w:val="nil"/>
              <w:left w:val="nil"/>
              <w:bottom w:val="nil"/>
              <w:right w:val="nil"/>
            </w:tcBorders>
            <w:shd w:val="clear" w:color="auto" w:fill="auto"/>
            <w:vAlign w:val="bottom"/>
            <w:hideMark/>
          </w:tcPr>
          <w:p w14:paraId="3BE4D3B9"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JOURNAL OF ENVIRONMENTAL MANAGEMENT</w:t>
            </w:r>
          </w:p>
        </w:tc>
        <w:tc>
          <w:tcPr>
            <w:tcW w:w="545" w:type="dxa"/>
            <w:tcBorders>
              <w:top w:val="nil"/>
              <w:left w:val="nil"/>
              <w:bottom w:val="nil"/>
              <w:right w:val="nil"/>
            </w:tcBorders>
            <w:shd w:val="clear" w:color="auto" w:fill="auto"/>
            <w:vAlign w:val="bottom"/>
            <w:hideMark/>
          </w:tcPr>
          <w:p w14:paraId="549B345A"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159</w:t>
            </w:r>
          </w:p>
        </w:tc>
        <w:tc>
          <w:tcPr>
            <w:tcW w:w="780" w:type="dxa"/>
            <w:tcBorders>
              <w:top w:val="nil"/>
              <w:left w:val="nil"/>
              <w:bottom w:val="nil"/>
              <w:right w:val="nil"/>
            </w:tcBorders>
            <w:shd w:val="clear" w:color="auto" w:fill="auto"/>
            <w:vAlign w:val="bottom"/>
            <w:hideMark/>
          </w:tcPr>
          <w:p w14:paraId="613439DC"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p>
        </w:tc>
        <w:tc>
          <w:tcPr>
            <w:tcW w:w="1060" w:type="dxa"/>
            <w:tcBorders>
              <w:top w:val="nil"/>
              <w:left w:val="nil"/>
              <w:bottom w:val="nil"/>
              <w:right w:val="nil"/>
            </w:tcBorders>
            <w:shd w:val="clear" w:color="auto" w:fill="auto"/>
            <w:vAlign w:val="bottom"/>
            <w:hideMark/>
          </w:tcPr>
          <w:p w14:paraId="2B9C8C9B"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121-127</w:t>
            </w:r>
          </w:p>
        </w:tc>
        <w:tc>
          <w:tcPr>
            <w:tcW w:w="2460" w:type="dxa"/>
            <w:tcBorders>
              <w:top w:val="nil"/>
              <w:left w:val="nil"/>
              <w:bottom w:val="nil"/>
              <w:right w:val="nil"/>
            </w:tcBorders>
            <w:shd w:val="clear" w:color="auto" w:fill="auto"/>
            <w:vAlign w:val="bottom"/>
            <w:hideMark/>
          </w:tcPr>
          <w:p w14:paraId="2FCAEE6D"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10.1016/j.jenvman.2015.05.039</w:t>
            </w:r>
          </w:p>
        </w:tc>
        <w:tc>
          <w:tcPr>
            <w:tcW w:w="660" w:type="dxa"/>
            <w:tcBorders>
              <w:top w:val="nil"/>
              <w:left w:val="nil"/>
              <w:bottom w:val="nil"/>
              <w:right w:val="nil"/>
            </w:tcBorders>
            <w:shd w:val="clear" w:color="auto" w:fill="auto"/>
            <w:vAlign w:val="bottom"/>
            <w:hideMark/>
          </w:tcPr>
          <w:p w14:paraId="17299674"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2015</w:t>
            </w:r>
          </w:p>
        </w:tc>
      </w:tr>
      <w:tr w:rsidR="00921C29" w:rsidRPr="00E37E04" w14:paraId="03A81ACD" w14:textId="77777777" w:rsidTr="00112CD6">
        <w:trPr>
          <w:trHeight w:val="820"/>
        </w:trPr>
        <w:tc>
          <w:tcPr>
            <w:tcW w:w="2458" w:type="dxa"/>
            <w:tcBorders>
              <w:top w:val="nil"/>
              <w:left w:val="nil"/>
              <w:bottom w:val="nil"/>
              <w:right w:val="nil"/>
            </w:tcBorders>
            <w:shd w:val="clear" w:color="auto" w:fill="auto"/>
            <w:vAlign w:val="bottom"/>
            <w:hideMark/>
          </w:tcPr>
          <w:p w14:paraId="3C3867AE"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Poulos, Davina E.; Gallen, Christopher; Davis, Tom; Booth, David J.; Harasti, David</w:t>
            </w:r>
          </w:p>
        </w:tc>
        <w:tc>
          <w:tcPr>
            <w:tcW w:w="2458" w:type="dxa"/>
            <w:tcBorders>
              <w:top w:val="nil"/>
              <w:left w:val="nil"/>
              <w:bottom w:val="nil"/>
              <w:right w:val="nil"/>
            </w:tcBorders>
            <w:shd w:val="clear" w:color="auto" w:fill="auto"/>
            <w:vAlign w:val="bottom"/>
            <w:hideMark/>
          </w:tcPr>
          <w:p w14:paraId="5AEE4E3C"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Distribution and spatial modelling of a soft coral habitat in the Port Stephens-Great Lakes Marine Park: implications for management</w:t>
            </w:r>
          </w:p>
        </w:tc>
        <w:tc>
          <w:tcPr>
            <w:tcW w:w="2459" w:type="dxa"/>
            <w:tcBorders>
              <w:top w:val="nil"/>
              <w:left w:val="nil"/>
              <w:bottom w:val="nil"/>
              <w:right w:val="nil"/>
            </w:tcBorders>
            <w:shd w:val="clear" w:color="auto" w:fill="auto"/>
            <w:vAlign w:val="bottom"/>
            <w:hideMark/>
          </w:tcPr>
          <w:p w14:paraId="033C2D57"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MARINE AND FRESHWATER RESEARCH</w:t>
            </w:r>
          </w:p>
        </w:tc>
        <w:tc>
          <w:tcPr>
            <w:tcW w:w="545" w:type="dxa"/>
            <w:tcBorders>
              <w:top w:val="nil"/>
              <w:left w:val="nil"/>
              <w:bottom w:val="nil"/>
              <w:right w:val="nil"/>
            </w:tcBorders>
            <w:shd w:val="clear" w:color="auto" w:fill="auto"/>
            <w:vAlign w:val="bottom"/>
            <w:hideMark/>
          </w:tcPr>
          <w:p w14:paraId="36A41868"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67</w:t>
            </w:r>
          </w:p>
        </w:tc>
        <w:tc>
          <w:tcPr>
            <w:tcW w:w="780" w:type="dxa"/>
            <w:tcBorders>
              <w:top w:val="nil"/>
              <w:left w:val="nil"/>
              <w:bottom w:val="nil"/>
              <w:right w:val="nil"/>
            </w:tcBorders>
            <w:shd w:val="clear" w:color="auto" w:fill="auto"/>
            <w:vAlign w:val="bottom"/>
            <w:hideMark/>
          </w:tcPr>
          <w:p w14:paraId="5049114B"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w:t>
            </w:r>
          </w:p>
        </w:tc>
        <w:tc>
          <w:tcPr>
            <w:tcW w:w="1060" w:type="dxa"/>
            <w:tcBorders>
              <w:top w:val="nil"/>
              <w:left w:val="nil"/>
              <w:bottom w:val="nil"/>
              <w:right w:val="nil"/>
            </w:tcBorders>
            <w:shd w:val="clear" w:color="auto" w:fill="auto"/>
            <w:vAlign w:val="bottom"/>
            <w:hideMark/>
          </w:tcPr>
          <w:p w14:paraId="1E294DFA"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256-265</w:t>
            </w:r>
          </w:p>
        </w:tc>
        <w:tc>
          <w:tcPr>
            <w:tcW w:w="2460" w:type="dxa"/>
            <w:tcBorders>
              <w:top w:val="nil"/>
              <w:left w:val="nil"/>
              <w:bottom w:val="nil"/>
              <w:right w:val="nil"/>
            </w:tcBorders>
            <w:shd w:val="clear" w:color="auto" w:fill="auto"/>
            <w:vAlign w:val="bottom"/>
            <w:hideMark/>
          </w:tcPr>
          <w:p w14:paraId="31A14098"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10.1071/MF14059</w:t>
            </w:r>
          </w:p>
        </w:tc>
        <w:tc>
          <w:tcPr>
            <w:tcW w:w="660" w:type="dxa"/>
            <w:tcBorders>
              <w:top w:val="nil"/>
              <w:left w:val="nil"/>
              <w:bottom w:val="nil"/>
              <w:right w:val="nil"/>
            </w:tcBorders>
            <w:shd w:val="clear" w:color="auto" w:fill="auto"/>
            <w:vAlign w:val="bottom"/>
            <w:hideMark/>
          </w:tcPr>
          <w:p w14:paraId="1237D9B8"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2016</w:t>
            </w:r>
          </w:p>
        </w:tc>
      </w:tr>
      <w:tr w:rsidR="00921C29" w:rsidRPr="00E37E04" w14:paraId="2CF3F2A3" w14:textId="77777777" w:rsidTr="00112CD6">
        <w:trPr>
          <w:trHeight w:val="820"/>
        </w:trPr>
        <w:tc>
          <w:tcPr>
            <w:tcW w:w="2458" w:type="dxa"/>
            <w:tcBorders>
              <w:top w:val="nil"/>
              <w:left w:val="nil"/>
              <w:bottom w:val="nil"/>
              <w:right w:val="nil"/>
            </w:tcBorders>
            <w:shd w:val="clear" w:color="auto" w:fill="auto"/>
            <w:vAlign w:val="bottom"/>
            <w:hideMark/>
          </w:tcPr>
          <w:p w14:paraId="6318CB5D"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Lira-Noriega, Andres; Peterson, A. Townsend</w:t>
            </w:r>
          </w:p>
        </w:tc>
        <w:tc>
          <w:tcPr>
            <w:tcW w:w="2458" w:type="dxa"/>
            <w:tcBorders>
              <w:top w:val="nil"/>
              <w:left w:val="nil"/>
              <w:bottom w:val="nil"/>
              <w:right w:val="nil"/>
            </w:tcBorders>
            <w:shd w:val="clear" w:color="auto" w:fill="auto"/>
            <w:vAlign w:val="bottom"/>
            <w:hideMark/>
          </w:tcPr>
          <w:p w14:paraId="493EA506"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Range-wide ecological niche comparisons of parasite, hosts and dispersers in a vector-borne plant parasite system</w:t>
            </w:r>
          </w:p>
        </w:tc>
        <w:tc>
          <w:tcPr>
            <w:tcW w:w="2459" w:type="dxa"/>
            <w:tcBorders>
              <w:top w:val="nil"/>
              <w:left w:val="nil"/>
              <w:bottom w:val="nil"/>
              <w:right w:val="nil"/>
            </w:tcBorders>
            <w:shd w:val="clear" w:color="auto" w:fill="auto"/>
            <w:vAlign w:val="bottom"/>
            <w:hideMark/>
          </w:tcPr>
          <w:p w14:paraId="034DA2C9"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JOURNAL OF BIOGEOGRAPHY</w:t>
            </w:r>
          </w:p>
        </w:tc>
        <w:tc>
          <w:tcPr>
            <w:tcW w:w="545" w:type="dxa"/>
            <w:tcBorders>
              <w:top w:val="nil"/>
              <w:left w:val="nil"/>
              <w:bottom w:val="nil"/>
              <w:right w:val="nil"/>
            </w:tcBorders>
            <w:shd w:val="clear" w:color="auto" w:fill="auto"/>
            <w:vAlign w:val="bottom"/>
            <w:hideMark/>
          </w:tcPr>
          <w:p w14:paraId="546AB70F"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41</w:t>
            </w:r>
          </w:p>
        </w:tc>
        <w:tc>
          <w:tcPr>
            <w:tcW w:w="780" w:type="dxa"/>
            <w:tcBorders>
              <w:top w:val="nil"/>
              <w:left w:val="nil"/>
              <w:bottom w:val="nil"/>
              <w:right w:val="nil"/>
            </w:tcBorders>
            <w:shd w:val="clear" w:color="auto" w:fill="auto"/>
            <w:vAlign w:val="bottom"/>
            <w:hideMark/>
          </w:tcPr>
          <w:p w14:paraId="1CFDA394"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9</w:t>
            </w:r>
          </w:p>
        </w:tc>
        <w:tc>
          <w:tcPr>
            <w:tcW w:w="1060" w:type="dxa"/>
            <w:tcBorders>
              <w:top w:val="nil"/>
              <w:left w:val="nil"/>
              <w:bottom w:val="nil"/>
              <w:right w:val="nil"/>
            </w:tcBorders>
            <w:shd w:val="clear" w:color="auto" w:fill="auto"/>
            <w:vAlign w:val="bottom"/>
            <w:hideMark/>
          </w:tcPr>
          <w:p w14:paraId="4979292D"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1664-1673</w:t>
            </w:r>
          </w:p>
        </w:tc>
        <w:tc>
          <w:tcPr>
            <w:tcW w:w="2460" w:type="dxa"/>
            <w:tcBorders>
              <w:top w:val="nil"/>
              <w:left w:val="nil"/>
              <w:bottom w:val="nil"/>
              <w:right w:val="nil"/>
            </w:tcBorders>
            <w:shd w:val="clear" w:color="auto" w:fill="auto"/>
            <w:vAlign w:val="bottom"/>
            <w:hideMark/>
          </w:tcPr>
          <w:p w14:paraId="482D76F8"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10.1111/jbi.12302</w:t>
            </w:r>
          </w:p>
        </w:tc>
        <w:tc>
          <w:tcPr>
            <w:tcW w:w="660" w:type="dxa"/>
            <w:tcBorders>
              <w:top w:val="nil"/>
              <w:left w:val="nil"/>
              <w:bottom w:val="nil"/>
              <w:right w:val="nil"/>
            </w:tcBorders>
            <w:shd w:val="clear" w:color="auto" w:fill="auto"/>
            <w:vAlign w:val="bottom"/>
            <w:hideMark/>
          </w:tcPr>
          <w:p w14:paraId="1339D6D9"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2014</w:t>
            </w:r>
          </w:p>
        </w:tc>
      </w:tr>
      <w:tr w:rsidR="00921C29" w:rsidRPr="00E37E04" w14:paraId="4E75A0DC" w14:textId="77777777" w:rsidTr="00112CD6">
        <w:trPr>
          <w:trHeight w:val="620"/>
        </w:trPr>
        <w:tc>
          <w:tcPr>
            <w:tcW w:w="2458" w:type="dxa"/>
            <w:tcBorders>
              <w:top w:val="nil"/>
              <w:left w:val="nil"/>
              <w:bottom w:val="nil"/>
              <w:right w:val="nil"/>
            </w:tcBorders>
            <w:shd w:val="clear" w:color="auto" w:fill="auto"/>
            <w:vAlign w:val="bottom"/>
            <w:hideMark/>
          </w:tcPr>
          <w:p w14:paraId="25B02CB6"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Olsson, Ola; Bolin, Arvid</w:t>
            </w:r>
          </w:p>
        </w:tc>
        <w:tc>
          <w:tcPr>
            <w:tcW w:w="2458" w:type="dxa"/>
            <w:tcBorders>
              <w:top w:val="nil"/>
              <w:left w:val="nil"/>
              <w:bottom w:val="nil"/>
              <w:right w:val="nil"/>
            </w:tcBorders>
            <w:shd w:val="clear" w:color="auto" w:fill="auto"/>
            <w:vAlign w:val="bottom"/>
            <w:hideMark/>
          </w:tcPr>
          <w:p w14:paraId="72AFFF42"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A model for habitat selection and species distribution derived from central place foraging theory</w:t>
            </w:r>
          </w:p>
        </w:tc>
        <w:tc>
          <w:tcPr>
            <w:tcW w:w="2459" w:type="dxa"/>
            <w:tcBorders>
              <w:top w:val="nil"/>
              <w:left w:val="nil"/>
              <w:bottom w:val="nil"/>
              <w:right w:val="nil"/>
            </w:tcBorders>
            <w:shd w:val="clear" w:color="auto" w:fill="auto"/>
            <w:vAlign w:val="bottom"/>
            <w:hideMark/>
          </w:tcPr>
          <w:p w14:paraId="64E06935"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OECOLOGIA</w:t>
            </w:r>
          </w:p>
        </w:tc>
        <w:tc>
          <w:tcPr>
            <w:tcW w:w="545" w:type="dxa"/>
            <w:tcBorders>
              <w:top w:val="nil"/>
              <w:left w:val="nil"/>
              <w:bottom w:val="nil"/>
              <w:right w:val="nil"/>
            </w:tcBorders>
            <w:shd w:val="clear" w:color="auto" w:fill="auto"/>
            <w:vAlign w:val="bottom"/>
            <w:hideMark/>
          </w:tcPr>
          <w:p w14:paraId="1030F531"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175</w:t>
            </w:r>
          </w:p>
        </w:tc>
        <w:tc>
          <w:tcPr>
            <w:tcW w:w="780" w:type="dxa"/>
            <w:tcBorders>
              <w:top w:val="nil"/>
              <w:left w:val="nil"/>
              <w:bottom w:val="nil"/>
              <w:right w:val="nil"/>
            </w:tcBorders>
            <w:shd w:val="clear" w:color="auto" w:fill="auto"/>
            <w:vAlign w:val="bottom"/>
            <w:hideMark/>
          </w:tcPr>
          <w:p w14:paraId="413B1199"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w:t>
            </w:r>
          </w:p>
        </w:tc>
        <w:tc>
          <w:tcPr>
            <w:tcW w:w="1060" w:type="dxa"/>
            <w:tcBorders>
              <w:top w:val="nil"/>
              <w:left w:val="nil"/>
              <w:bottom w:val="nil"/>
              <w:right w:val="nil"/>
            </w:tcBorders>
            <w:shd w:val="clear" w:color="auto" w:fill="auto"/>
            <w:vAlign w:val="bottom"/>
            <w:hideMark/>
          </w:tcPr>
          <w:p w14:paraId="121EE849"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537-548</w:t>
            </w:r>
          </w:p>
        </w:tc>
        <w:tc>
          <w:tcPr>
            <w:tcW w:w="2460" w:type="dxa"/>
            <w:tcBorders>
              <w:top w:val="nil"/>
              <w:left w:val="nil"/>
              <w:bottom w:val="nil"/>
              <w:right w:val="nil"/>
            </w:tcBorders>
            <w:shd w:val="clear" w:color="auto" w:fill="auto"/>
            <w:vAlign w:val="bottom"/>
            <w:hideMark/>
          </w:tcPr>
          <w:p w14:paraId="46C1F9DB"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10.1007/s00442-014-2931-9</w:t>
            </w:r>
          </w:p>
        </w:tc>
        <w:tc>
          <w:tcPr>
            <w:tcW w:w="660" w:type="dxa"/>
            <w:tcBorders>
              <w:top w:val="nil"/>
              <w:left w:val="nil"/>
              <w:bottom w:val="nil"/>
              <w:right w:val="nil"/>
            </w:tcBorders>
            <w:shd w:val="clear" w:color="auto" w:fill="auto"/>
            <w:vAlign w:val="bottom"/>
            <w:hideMark/>
          </w:tcPr>
          <w:p w14:paraId="1A9B2F63"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2014</w:t>
            </w:r>
          </w:p>
        </w:tc>
      </w:tr>
      <w:tr w:rsidR="00921C29" w:rsidRPr="00E37E04" w14:paraId="4CB1EFE6" w14:textId="77777777" w:rsidTr="00112CD6">
        <w:trPr>
          <w:trHeight w:val="620"/>
        </w:trPr>
        <w:tc>
          <w:tcPr>
            <w:tcW w:w="2458" w:type="dxa"/>
            <w:tcBorders>
              <w:top w:val="nil"/>
              <w:left w:val="nil"/>
              <w:bottom w:val="nil"/>
              <w:right w:val="nil"/>
            </w:tcBorders>
            <w:shd w:val="clear" w:color="auto" w:fill="auto"/>
            <w:vAlign w:val="bottom"/>
            <w:hideMark/>
          </w:tcPr>
          <w:p w14:paraId="11A90518"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Lee, Chang-Bae; Yun, Soon Jin; œÌÈTÖ</w:t>
            </w:r>
          </w:p>
        </w:tc>
        <w:tc>
          <w:tcPr>
            <w:tcW w:w="2458" w:type="dxa"/>
            <w:tcBorders>
              <w:top w:val="nil"/>
              <w:left w:val="nil"/>
              <w:bottom w:val="nil"/>
              <w:right w:val="nil"/>
            </w:tcBorders>
            <w:shd w:val="clear" w:color="auto" w:fill="auto"/>
            <w:vAlign w:val="bottom"/>
            <w:hideMark/>
          </w:tcPr>
          <w:p w14:paraId="1C353626"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Effects of climate change on the geographic distribution of Quercus acuta Thunb.</w:t>
            </w:r>
          </w:p>
        </w:tc>
        <w:tc>
          <w:tcPr>
            <w:tcW w:w="2459" w:type="dxa"/>
            <w:tcBorders>
              <w:top w:val="nil"/>
              <w:left w:val="nil"/>
              <w:bottom w:val="nil"/>
              <w:right w:val="nil"/>
            </w:tcBorders>
            <w:shd w:val="clear" w:color="auto" w:fill="auto"/>
            <w:vAlign w:val="bottom"/>
            <w:hideMark/>
          </w:tcPr>
          <w:p w14:paraId="406B0DC5"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Journal of Agriculture &amp; Life Science</w:t>
            </w:r>
          </w:p>
        </w:tc>
        <w:tc>
          <w:tcPr>
            <w:tcW w:w="545" w:type="dxa"/>
            <w:tcBorders>
              <w:top w:val="nil"/>
              <w:left w:val="nil"/>
              <w:bottom w:val="nil"/>
              <w:right w:val="nil"/>
            </w:tcBorders>
            <w:shd w:val="clear" w:color="auto" w:fill="auto"/>
            <w:vAlign w:val="bottom"/>
            <w:hideMark/>
          </w:tcPr>
          <w:p w14:paraId="65FC20B8"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49</w:t>
            </w:r>
          </w:p>
        </w:tc>
        <w:tc>
          <w:tcPr>
            <w:tcW w:w="780" w:type="dxa"/>
            <w:tcBorders>
              <w:top w:val="nil"/>
              <w:left w:val="nil"/>
              <w:bottom w:val="nil"/>
              <w:right w:val="nil"/>
            </w:tcBorders>
            <w:shd w:val="clear" w:color="auto" w:fill="auto"/>
            <w:vAlign w:val="bottom"/>
            <w:hideMark/>
          </w:tcPr>
          <w:p w14:paraId="1480311A"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6</w:t>
            </w:r>
          </w:p>
        </w:tc>
        <w:tc>
          <w:tcPr>
            <w:tcW w:w="1060" w:type="dxa"/>
            <w:tcBorders>
              <w:top w:val="nil"/>
              <w:left w:val="nil"/>
              <w:bottom w:val="nil"/>
              <w:right w:val="nil"/>
            </w:tcBorders>
            <w:shd w:val="clear" w:color="auto" w:fill="auto"/>
            <w:vAlign w:val="bottom"/>
            <w:hideMark/>
          </w:tcPr>
          <w:p w14:paraId="14E86866"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47-56</w:t>
            </w:r>
          </w:p>
        </w:tc>
        <w:tc>
          <w:tcPr>
            <w:tcW w:w="2460" w:type="dxa"/>
            <w:tcBorders>
              <w:top w:val="nil"/>
              <w:left w:val="nil"/>
              <w:bottom w:val="nil"/>
              <w:right w:val="nil"/>
            </w:tcBorders>
            <w:shd w:val="clear" w:color="auto" w:fill="auto"/>
            <w:vAlign w:val="bottom"/>
            <w:hideMark/>
          </w:tcPr>
          <w:p w14:paraId="32F9BC24"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10.14397/jals.2015.49.6.47</w:t>
            </w:r>
          </w:p>
        </w:tc>
        <w:tc>
          <w:tcPr>
            <w:tcW w:w="660" w:type="dxa"/>
            <w:tcBorders>
              <w:top w:val="nil"/>
              <w:left w:val="nil"/>
              <w:bottom w:val="nil"/>
              <w:right w:val="nil"/>
            </w:tcBorders>
            <w:shd w:val="clear" w:color="auto" w:fill="auto"/>
            <w:vAlign w:val="bottom"/>
            <w:hideMark/>
          </w:tcPr>
          <w:p w14:paraId="31B37590"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2015</w:t>
            </w:r>
          </w:p>
        </w:tc>
      </w:tr>
      <w:tr w:rsidR="00921C29" w:rsidRPr="00E37E04" w14:paraId="114EC54A" w14:textId="77777777" w:rsidTr="00112CD6">
        <w:trPr>
          <w:trHeight w:val="820"/>
        </w:trPr>
        <w:tc>
          <w:tcPr>
            <w:tcW w:w="2458" w:type="dxa"/>
            <w:tcBorders>
              <w:top w:val="nil"/>
              <w:left w:val="nil"/>
              <w:bottom w:val="nil"/>
              <w:right w:val="nil"/>
            </w:tcBorders>
            <w:shd w:val="clear" w:color="auto" w:fill="auto"/>
            <w:vAlign w:val="bottom"/>
            <w:hideMark/>
          </w:tcPr>
          <w:p w14:paraId="614D3B8B"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Skov, Henrik; Heinanen, Stefan; Thaxter, Chris B.; Williams, Adrian E.; Lohier, Sabine; Banks, Alex N.</w:t>
            </w:r>
          </w:p>
        </w:tc>
        <w:tc>
          <w:tcPr>
            <w:tcW w:w="2458" w:type="dxa"/>
            <w:tcBorders>
              <w:top w:val="nil"/>
              <w:left w:val="nil"/>
              <w:bottom w:val="nil"/>
              <w:right w:val="nil"/>
            </w:tcBorders>
            <w:shd w:val="clear" w:color="auto" w:fill="auto"/>
            <w:vAlign w:val="bottom"/>
            <w:hideMark/>
          </w:tcPr>
          <w:p w14:paraId="6AF24066"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Real-time species distribution models for conservation and management of natural resources in marine environments</w:t>
            </w:r>
          </w:p>
        </w:tc>
        <w:tc>
          <w:tcPr>
            <w:tcW w:w="2459" w:type="dxa"/>
            <w:tcBorders>
              <w:top w:val="nil"/>
              <w:left w:val="nil"/>
              <w:bottom w:val="nil"/>
              <w:right w:val="nil"/>
            </w:tcBorders>
            <w:shd w:val="clear" w:color="auto" w:fill="auto"/>
            <w:vAlign w:val="bottom"/>
            <w:hideMark/>
          </w:tcPr>
          <w:p w14:paraId="6A9D8163"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MARINE ECOLOGY PROGRESS SERIES</w:t>
            </w:r>
          </w:p>
        </w:tc>
        <w:tc>
          <w:tcPr>
            <w:tcW w:w="545" w:type="dxa"/>
            <w:tcBorders>
              <w:top w:val="nil"/>
              <w:left w:val="nil"/>
              <w:bottom w:val="nil"/>
              <w:right w:val="nil"/>
            </w:tcBorders>
            <w:shd w:val="clear" w:color="auto" w:fill="auto"/>
            <w:vAlign w:val="bottom"/>
            <w:hideMark/>
          </w:tcPr>
          <w:p w14:paraId="3779A861"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542</w:t>
            </w:r>
          </w:p>
        </w:tc>
        <w:tc>
          <w:tcPr>
            <w:tcW w:w="780" w:type="dxa"/>
            <w:tcBorders>
              <w:top w:val="nil"/>
              <w:left w:val="nil"/>
              <w:bottom w:val="nil"/>
              <w:right w:val="nil"/>
            </w:tcBorders>
            <w:shd w:val="clear" w:color="auto" w:fill="auto"/>
            <w:vAlign w:val="bottom"/>
            <w:hideMark/>
          </w:tcPr>
          <w:p w14:paraId="513D5CEA"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p>
        </w:tc>
        <w:tc>
          <w:tcPr>
            <w:tcW w:w="1060" w:type="dxa"/>
            <w:tcBorders>
              <w:top w:val="nil"/>
              <w:left w:val="nil"/>
              <w:bottom w:val="nil"/>
              <w:right w:val="nil"/>
            </w:tcBorders>
            <w:shd w:val="clear" w:color="auto" w:fill="auto"/>
            <w:vAlign w:val="bottom"/>
            <w:hideMark/>
          </w:tcPr>
          <w:p w14:paraId="3A226861"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221-234</w:t>
            </w:r>
          </w:p>
        </w:tc>
        <w:tc>
          <w:tcPr>
            <w:tcW w:w="2460" w:type="dxa"/>
            <w:tcBorders>
              <w:top w:val="nil"/>
              <w:left w:val="nil"/>
              <w:bottom w:val="nil"/>
              <w:right w:val="nil"/>
            </w:tcBorders>
            <w:shd w:val="clear" w:color="auto" w:fill="auto"/>
            <w:vAlign w:val="bottom"/>
            <w:hideMark/>
          </w:tcPr>
          <w:p w14:paraId="550B363E"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10.3354/meps11572</w:t>
            </w:r>
          </w:p>
        </w:tc>
        <w:tc>
          <w:tcPr>
            <w:tcW w:w="660" w:type="dxa"/>
            <w:tcBorders>
              <w:top w:val="nil"/>
              <w:left w:val="nil"/>
              <w:bottom w:val="nil"/>
              <w:right w:val="nil"/>
            </w:tcBorders>
            <w:shd w:val="clear" w:color="auto" w:fill="auto"/>
            <w:vAlign w:val="bottom"/>
            <w:hideMark/>
          </w:tcPr>
          <w:p w14:paraId="2A2CBCAB"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2016</w:t>
            </w:r>
          </w:p>
        </w:tc>
      </w:tr>
      <w:tr w:rsidR="00921C29" w:rsidRPr="00E37E04" w14:paraId="03B0CBAC" w14:textId="77777777" w:rsidTr="00112CD6">
        <w:trPr>
          <w:trHeight w:val="620"/>
        </w:trPr>
        <w:tc>
          <w:tcPr>
            <w:tcW w:w="2458" w:type="dxa"/>
            <w:tcBorders>
              <w:top w:val="nil"/>
              <w:left w:val="nil"/>
              <w:bottom w:val="nil"/>
              <w:right w:val="nil"/>
            </w:tcBorders>
            <w:shd w:val="clear" w:color="auto" w:fill="auto"/>
            <w:vAlign w:val="bottom"/>
            <w:hideMark/>
          </w:tcPr>
          <w:p w14:paraId="15F36135"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Afkhami, Michelle E.; McIntyre, Patrick J.; Strauss, Sharon Y.</w:t>
            </w:r>
          </w:p>
        </w:tc>
        <w:tc>
          <w:tcPr>
            <w:tcW w:w="2458" w:type="dxa"/>
            <w:tcBorders>
              <w:top w:val="nil"/>
              <w:left w:val="nil"/>
              <w:bottom w:val="nil"/>
              <w:right w:val="nil"/>
            </w:tcBorders>
            <w:shd w:val="clear" w:color="auto" w:fill="auto"/>
            <w:vAlign w:val="bottom"/>
            <w:hideMark/>
          </w:tcPr>
          <w:p w14:paraId="34E4E002"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Mutualist-mediated effects on species' range limits across large geographic scales</w:t>
            </w:r>
          </w:p>
        </w:tc>
        <w:tc>
          <w:tcPr>
            <w:tcW w:w="2459" w:type="dxa"/>
            <w:tcBorders>
              <w:top w:val="nil"/>
              <w:left w:val="nil"/>
              <w:bottom w:val="nil"/>
              <w:right w:val="nil"/>
            </w:tcBorders>
            <w:shd w:val="clear" w:color="auto" w:fill="auto"/>
            <w:vAlign w:val="bottom"/>
            <w:hideMark/>
          </w:tcPr>
          <w:p w14:paraId="4B727794"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ECOLOGY LETTERS</w:t>
            </w:r>
          </w:p>
        </w:tc>
        <w:tc>
          <w:tcPr>
            <w:tcW w:w="545" w:type="dxa"/>
            <w:tcBorders>
              <w:top w:val="nil"/>
              <w:left w:val="nil"/>
              <w:bottom w:val="nil"/>
              <w:right w:val="nil"/>
            </w:tcBorders>
            <w:shd w:val="clear" w:color="auto" w:fill="auto"/>
            <w:vAlign w:val="bottom"/>
            <w:hideMark/>
          </w:tcPr>
          <w:p w14:paraId="01625438"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17</w:t>
            </w:r>
          </w:p>
        </w:tc>
        <w:tc>
          <w:tcPr>
            <w:tcW w:w="780" w:type="dxa"/>
            <w:tcBorders>
              <w:top w:val="nil"/>
              <w:left w:val="nil"/>
              <w:bottom w:val="nil"/>
              <w:right w:val="nil"/>
            </w:tcBorders>
            <w:shd w:val="clear" w:color="auto" w:fill="auto"/>
            <w:vAlign w:val="bottom"/>
            <w:hideMark/>
          </w:tcPr>
          <w:p w14:paraId="34458797"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w:t>
            </w:r>
          </w:p>
        </w:tc>
        <w:tc>
          <w:tcPr>
            <w:tcW w:w="1060" w:type="dxa"/>
            <w:tcBorders>
              <w:top w:val="nil"/>
              <w:left w:val="nil"/>
              <w:bottom w:val="nil"/>
              <w:right w:val="nil"/>
            </w:tcBorders>
            <w:shd w:val="clear" w:color="auto" w:fill="auto"/>
            <w:vAlign w:val="bottom"/>
            <w:hideMark/>
          </w:tcPr>
          <w:p w14:paraId="6A6F7BE1"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1265-1273</w:t>
            </w:r>
          </w:p>
        </w:tc>
        <w:tc>
          <w:tcPr>
            <w:tcW w:w="2460" w:type="dxa"/>
            <w:tcBorders>
              <w:top w:val="nil"/>
              <w:left w:val="nil"/>
              <w:bottom w:val="nil"/>
              <w:right w:val="nil"/>
            </w:tcBorders>
            <w:shd w:val="clear" w:color="auto" w:fill="auto"/>
            <w:vAlign w:val="bottom"/>
            <w:hideMark/>
          </w:tcPr>
          <w:p w14:paraId="51F04BC7"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10.1111/ele.12332</w:t>
            </w:r>
          </w:p>
        </w:tc>
        <w:tc>
          <w:tcPr>
            <w:tcW w:w="660" w:type="dxa"/>
            <w:tcBorders>
              <w:top w:val="nil"/>
              <w:left w:val="nil"/>
              <w:bottom w:val="nil"/>
              <w:right w:val="nil"/>
            </w:tcBorders>
            <w:shd w:val="clear" w:color="auto" w:fill="auto"/>
            <w:vAlign w:val="bottom"/>
            <w:hideMark/>
          </w:tcPr>
          <w:p w14:paraId="0A97FC25"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2014</w:t>
            </w:r>
          </w:p>
        </w:tc>
      </w:tr>
      <w:tr w:rsidR="00921C29" w:rsidRPr="00E37E04" w14:paraId="1C7CC58C" w14:textId="77777777" w:rsidTr="00112CD6">
        <w:trPr>
          <w:trHeight w:val="1020"/>
        </w:trPr>
        <w:tc>
          <w:tcPr>
            <w:tcW w:w="2458" w:type="dxa"/>
            <w:tcBorders>
              <w:top w:val="nil"/>
              <w:left w:val="nil"/>
              <w:bottom w:val="nil"/>
              <w:right w:val="nil"/>
            </w:tcBorders>
            <w:shd w:val="clear" w:color="auto" w:fill="auto"/>
            <w:vAlign w:val="bottom"/>
            <w:hideMark/>
          </w:tcPr>
          <w:p w14:paraId="308229C0"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Mimet, Anne; Maurel, Noelie; Pellissier, Vincent; Simon, Laurent; Julliard, Romain</w:t>
            </w:r>
          </w:p>
        </w:tc>
        <w:tc>
          <w:tcPr>
            <w:tcW w:w="2458" w:type="dxa"/>
            <w:tcBorders>
              <w:top w:val="nil"/>
              <w:left w:val="nil"/>
              <w:bottom w:val="nil"/>
              <w:right w:val="nil"/>
            </w:tcBorders>
            <w:shd w:val="clear" w:color="auto" w:fill="auto"/>
            <w:vAlign w:val="bottom"/>
            <w:hideMark/>
          </w:tcPr>
          <w:p w14:paraId="0C88814C"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Towards a unique landscape description for multi-species studies: A model comparison with common birds in a human-dominated French region</w:t>
            </w:r>
          </w:p>
        </w:tc>
        <w:tc>
          <w:tcPr>
            <w:tcW w:w="2459" w:type="dxa"/>
            <w:tcBorders>
              <w:top w:val="nil"/>
              <w:left w:val="nil"/>
              <w:bottom w:val="nil"/>
              <w:right w:val="nil"/>
            </w:tcBorders>
            <w:shd w:val="clear" w:color="auto" w:fill="auto"/>
            <w:vAlign w:val="bottom"/>
            <w:hideMark/>
          </w:tcPr>
          <w:p w14:paraId="6BD4EC37"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ECOLOGICAL INDICATORS</w:t>
            </w:r>
          </w:p>
        </w:tc>
        <w:tc>
          <w:tcPr>
            <w:tcW w:w="545" w:type="dxa"/>
            <w:tcBorders>
              <w:top w:val="nil"/>
              <w:left w:val="nil"/>
              <w:bottom w:val="nil"/>
              <w:right w:val="nil"/>
            </w:tcBorders>
            <w:shd w:val="clear" w:color="auto" w:fill="auto"/>
            <w:vAlign w:val="bottom"/>
            <w:hideMark/>
          </w:tcPr>
          <w:p w14:paraId="6276EF3E"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36</w:t>
            </w:r>
          </w:p>
        </w:tc>
        <w:tc>
          <w:tcPr>
            <w:tcW w:w="780" w:type="dxa"/>
            <w:tcBorders>
              <w:top w:val="nil"/>
              <w:left w:val="nil"/>
              <w:bottom w:val="nil"/>
              <w:right w:val="nil"/>
            </w:tcBorders>
            <w:shd w:val="clear" w:color="auto" w:fill="auto"/>
            <w:vAlign w:val="bottom"/>
            <w:hideMark/>
          </w:tcPr>
          <w:p w14:paraId="07C501B5"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p>
        </w:tc>
        <w:tc>
          <w:tcPr>
            <w:tcW w:w="1060" w:type="dxa"/>
            <w:tcBorders>
              <w:top w:val="nil"/>
              <w:left w:val="nil"/>
              <w:bottom w:val="nil"/>
              <w:right w:val="nil"/>
            </w:tcBorders>
            <w:shd w:val="clear" w:color="auto" w:fill="auto"/>
            <w:vAlign w:val="bottom"/>
            <w:hideMark/>
          </w:tcPr>
          <w:p w14:paraId="2BDF2A9D"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19-32</w:t>
            </w:r>
          </w:p>
        </w:tc>
        <w:tc>
          <w:tcPr>
            <w:tcW w:w="2460" w:type="dxa"/>
            <w:tcBorders>
              <w:top w:val="nil"/>
              <w:left w:val="nil"/>
              <w:bottom w:val="nil"/>
              <w:right w:val="nil"/>
            </w:tcBorders>
            <w:shd w:val="clear" w:color="auto" w:fill="auto"/>
            <w:vAlign w:val="bottom"/>
            <w:hideMark/>
          </w:tcPr>
          <w:p w14:paraId="2B7282CE"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10.1016/j.ecolind.2013.06.029</w:t>
            </w:r>
          </w:p>
        </w:tc>
        <w:tc>
          <w:tcPr>
            <w:tcW w:w="660" w:type="dxa"/>
            <w:tcBorders>
              <w:top w:val="nil"/>
              <w:left w:val="nil"/>
              <w:bottom w:val="nil"/>
              <w:right w:val="nil"/>
            </w:tcBorders>
            <w:shd w:val="clear" w:color="auto" w:fill="auto"/>
            <w:vAlign w:val="bottom"/>
            <w:hideMark/>
          </w:tcPr>
          <w:p w14:paraId="6310F466"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2014</w:t>
            </w:r>
          </w:p>
        </w:tc>
      </w:tr>
      <w:tr w:rsidR="00921C29" w:rsidRPr="00E37E04" w14:paraId="1FC10CFF" w14:textId="77777777" w:rsidTr="00112CD6">
        <w:trPr>
          <w:trHeight w:val="1020"/>
        </w:trPr>
        <w:tc>
          <w:tcPr>
            <w:tcW w:w="2458" w:type="dxa"/>
            <w:tcBorders>
              <w:top w:val="nil"/>
              <w:left w:val="nil"/>
              <w:bottom w:val="nil"/>
              <w:right w:val="nil"/>
            </w:tcBorders>
            <w:shd w:val="clear" w:color="auto" w:fill="auto"/>
            <w:vAlign w:val="bottom"/>
            <w:hideMark/>
          </w:tcPr>
          <w:p w14:paraId="79B35330"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lastRenderedPageBreak/>
              <w:t>Owens, Hannah L.</w:t>
            </w:r>
          </w:p>
        </w:tc>
        <w:tc>
          <w:tcPr>
            <w:tcW w:w="2458" w:type="dxa"/>
            <w:tcBorders>
              <w:top w:val="nil"/>
              <w:left w:val="nil"/>
              <w:bottom w:val="nil"/>
              <w:right w:val="nil"/>
            </w:tcBorders>
            <w:shd w:val="clear" w:color="auto" w:fill="auto"/>
            <w:vAlign w:val="bottom"/>
            <w:hideMark/>
          </w:tcPr>
          <w:p w14:paraId="6F8B55A4"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Evolution of codfishes (Teleostei: Gadinae) in geographical and ecological space: evidence that physiological limits drove diversification of subarctic fishes</w:t>
            </w:r>
          </w:p>
        </w:tc>
        <w:tc>
          <w:tcPr>
            <w:tcW w:w="2459" w:type="dxa"/>
            <w:tcBorders>
              <w:top w:val="nil"/>
              <w:left w:val="nil"/>
              <w:bottom w:val="nil"/>
              <w:right w:val="nil"/>
            </w:tcBorders>
            <w:shd w:val="clear" w:color="auto" w:fill="auto"/>
            <w:vAlign w:val="bottom"/>
            <w:hideMark/>
          </w:tcPr>
          <w:p w14:paraId="4F61627F"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JOURNAL OF BIOGEOGRAPHY</w:t>
            </w:r>
          </w:p>
        </w:tc>
        <w:tc>
          <w:tcPr>
            <w:tcW w:w="545" w:type="dxa"/>
            <w:tcBorders>
              <w:top w:val="nil"/>
              <w:left w:val="nil"/>
              <w:bottom w:val="nil"/>
              <w:right w:val="nil"/>
            </w:tcBorders>
            <w:shd w:val="clear" w:color="auto" w:fill="auto"/>
            <w:vAlign w:val="bottom"/>
            <w:hideMark/>
          </w:tcPr>
          <w:p w14:paraId="660C8DF5"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42</w:t>
            </w:r>
          </w:p>
        </w:tc>
        <w:tc>
          <w:tcPr>
            <w:tcW w:w="780" w:type="dxa"/>
            <w:tcBorders>
              <w:top w:val="nil"/>
              <w:left w:val="nil"/>
              <w:bottom w:val="nil"/>
              <w:right w:val="nil"/>
            </w:tcBorders>
            <w:shd w:val="clear" w:color="auto" w:fill="auto"/>
            <w:vAlign w:val="bottom"/>
            <w:hideMark/>
          </w:tcPr>
          <w:p w14:paraId="0AAED875"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6</w:t>
            </w:r>
          </w:p>
        </w:tc>
        <w:tc>
          <w:tcPr>
            <w:tcW w:w="1060" w:type="dxa"/>
            <w:tcBorders>
              <w:top w:val="nil"/>
              <w:left w:val="nil"/>
              <w:bottom w:val="nil"/>
              <w:right w:val="nil"/>
            </w:tcBorders>
            <w:shd w:val="clear" w:color="auto" w:fill="auto"/>
            <w:vAlign w:val="bottom"/>
            <w:hideMark/>
          </w:tcPr>
          <w:p w14:paraId="70B2BBEB"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1091-1102</w:t>
            </w:r>
          </w:p>
        </w:tc>
        <w:tc>
          <w:tcPr>
            <w:tcW w:w="2460" w:type="dxa"/>
            <w:tcBorders>
              <w:top w:val="nil"/>
              <w:left w:val="nil"/>
              <w:bottom w:val="nil"/>
              <w:right w:val="nil"/>
            </w:tcBorders>
            <w:shd w:val="clear" w:color="auto" w:fill="auto"/>
            <w:vAlign w:val="bottom"/>
            <w:hideMark/>
          </w:tcPr>
          <w:p w14:paraId="13E02826"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10.1111/jbi.12483</w:t>
            </w:r>
          </w:p>
        </w:tc>
        <w:tc>
          <w:tcPr>
            <w:tcW w:w="660" w:type="dxa"/>
            <w:tcBorders>
              <w:top w:val="nil"/>
              <w:left w:val="nil"/>
              <w:bottom w:val="nil"/>
              <w:right w:val="nil"/>
            </w:tcBorders>
            <w:shd w:val="clear" w:color="auto" w:fill="auto"/>
            <w:vAlign w:val="bottom"/>
            <w:hideMark/>
          </w:tcPr>
          <w:p w14:paraId="1971045C"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2015</w:t>
            </w:r>
          </w:p>
        </w:tc>
      </w:tr>
      <w:tr w:rsidR="00921C29" w:rsidRPr="00E37E04" w14:paraId="088E4A9A" w14:textId="77777777" w:rsidTr="00112CD6">
        <w:trPr>
          <w:trHeight w:val="1020"/>
        </w:trPr>
        <w:tc>
          <w:tcPr>
            <w:tcW w:w="2458" w:type="dxa"/>
            <w:tcBorders>
              <w:top w:val="nil"/>
              <w:left w:val="nil"/>
              <w:bottom w:val="nil"/>
              <w:right w:val="nil"/>
            </w:tcBorders>
            <w:shd w:val="clear" w:color="auto" w:fill="auto"/>
            <w:vAlign w:val="bottom"/>
            <w:hideMark/>
          </w:tcPr>
          <w:p w14:paraId="4C1C68BB"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Rato, Catarina; Harris, David James; Perera, Ana; Carvalho, Silvia B.; Carretero, Miguel A.; Roedder, Dennis</w:t>
            </w:r>
          </w:p>
        </w:tc>
        <w:tc>
          <w:tcPr>
            <w:tcW w:w="2458" w:type="dxa"/>
            <w:tcBorders>
              <w:top w:val="nil"/>
              <w:left w:val="nil"/>
              <w:bottom w:val="nil"/>
              <w:right w:val="nil"/>
            </w:tcBorders>
            <w:shd w:val="clear" w:color="auto" w:fill="auto"/>
            <w:vAlign w:val="bottom"/>
            <w:hideMark/>
          </w:tcPr>
          <w:p w14:paraId="78EA9C75"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A Combination of Divergence and Conservatism in the Niche Evolution of the Moorish Gecko, Tarentola mauritanica (Gekkota: Phyllodactylidae)</w:t>
            </w:r>
          </w:p>
        </w:tc>
        <w:tc>
          <w:tcPr>
            <w:tcW w:w="2459" w:type="dxa"/>
            <w:tcBorders>
              <w:top w:val="nil"/>
              <w:left w:val="nil"/>
              <w:bottom w:val="nil"/>
              <w:right w:val="nil"/>
            </w:tcBorders>
            <w:shd w:val="clear" w:color="auto" w:fill="auto"/>
            <w:vAlign w:val="bottom"/>
            <w:hideMark/>
          </w:tcPr>
          <w:p w14:paraId="5B811C21"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PLOS ONE</w:t>
            </w:r>
          </w:p>
        </w:tc>
        <w:tc>
          <w:tcPr>
            <w:tcW w:w="545" w:type="dxa"/>
            <w:tcBorders>
              <w:top w:val="nil"/>
              <w:left w:val="nil"/>
              <w:bottom w:val="nil"/>
              <w:right w:val="nil"/>
            </w:tcBorders>
            <w:shd w:val="clear" w:color="auto" w:fill="auto"/>
            <w:vAlign w:val="bottom"/>
            <w:hideMark/>
          </w:tcPr>
          <w:p w14:paraId="0320FFEC"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w:t>
            </w:r>
          </w:p>
        </w:tc>
        <w:tc>
          <w:tcPr>
            <w:tcW w:w="780" w:type="dxa"/>
            <w:tcBorders>
              <w:top w:val="nil"/>
              <w:left w:val="nil"/>
              <w:bottom w:val="nil"/>
              <w:right w:val="nil"/>
            </w:tcBorders>
            <w:shd w:val="clear" w:color="auto" w:fill="auto"/>
            <w:vAlign w:val="bottom"/>
            <w:hideMark/>
          </w:tcPr>
          <w:p w14:paraId="2406C3B9"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5</w:t>
            </w:r>
          </w:p>
        </w:tc>
        <w:tc>
          <w:tcPr>
            <w:tcW w:w="1060" w:type="dxa"/>
            <w:tcBorders>
              <w:top w:val="nil"/>
              <w:left w:val="nil"/>
              <w:bottom w:val="nil"/>
              <w:right w:val="nil"/>
            </w:tcBorders>
            <w:shd w:val="clear" w:color="auto" w:fill="auto"/>
            <w:vAlign w:val="bottom"/>
            <w:hideMark/>
          </w:tcPr>
          <w:p w14:paraId="328F5286"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w:t>
            </w:r>
          </w:p>
        </w:tc>
        <w:tc>
          <w:tcPr>
            <w:tcW w:w="2460" w:type="dxa"/>
            <w:tcBorders>
              <w:top w:val="nil"/>
              <w:left w:val="nil"/>
              <w:bottom w:val="nil"/>
              <w:right w:val="nil"/>
            </w:tcBorders>
            <w:shd w:val="clear" w:color="auto" w:fill="auto"/>
            <w:vAlign w:val="bottom"/>
            <w:hideMark/>
          </w:tcPr>
          <w:p w14:paraId="3F5D9FA5"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10.1371/journal.pone.0127980</w:t>
            </w:r>
          </w:p>
        </w:tc>
        <w:tc>
          <w:tcPr>
            <w:tcW w:w="660" w:type="dxa"/>
            <w:tcBorders>
              <w:top w:val="nil"/>
              <w:left w:val="nil"/>
              <w:bottom w:val="nil"/>
              <w:right w:val="nil"/>
            </w:tcBorders>
            <w:shd w:val="clear" w:color="auto" w:fill="auto"/>
            <w:vAlign w:val="bottom"/>
            <w:hideMark/>
          </w:tcPr>
          <w:p w14:paraId="05C242EE"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2015</w:t>
            </w:r>
          </w:p>
        </w:tc>
      </w:tr>
      <w:tr w:rsidR="00921C29" w:rsidRPr="00E37E04" w14:paraId="1C51983E" w14:textId="77777777" w:rsidTr="00112CD6">
        <w:trPr>
          <w:trHeight w:val="820"/>
        </w:trPr>
        <w:tc>
          <w:tcPr>
            <w:tcW w:w="2458" w:type="dxa"/>
            <w:tcBorders>
              <w:top w:val="nil"/>
              <w:left w:val="nil"/>
              <w:bottom w:val="nil"/>
              <w:right w:val="nil"/>
            </w:tcBorders>
            <w:shd w:val="clear" w:color="auto" w:fill="auto"/>
            <w:vAlign w:val="bottom"/>
            <w:hideMark/>
          </w:tcPr>
          <w:p w14:paraId="55D0BAE1"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Munoz, Antonio-Roman; Jimenez-Valverde, Alberto; Luz Marquez, Ana; Moleon, Marcos; Real, Raimundo</w:t>
            </w:r>
          </w:p>
        </w:tc>
        <w:tc>
          <w:tcPr>
            <w:tcW w:w="2458" w:type="dxa"/>
            <w:tcBorders>
              <w:top w:val="nil"/>
              <w:left w:val="nil"/>
              <w:bottom w:val="nil"/>
              <w:right w:val="nil"/>
            </w:tcBorders>
            <w:shd w:val="clear" w:color="auto" w:fill="auto"/>
            <w:vAlign w:val="bottom"/>
            <w:hideMark/>
          </w:tcPr>
          <w:p w14:paraId="439E27C6"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Environmental favourability as a cost-efficient tool to estimate carrying capacity</w:t>
            </w:r>
          </w:p>
        </w:tc>
        <w:tc>
          <w:tcPr>
            <w:tcW w:w="2459" w:type="dxa"/>
            <w:tcBorders>
              <w:top w:val="nil"/>
              <w:left w:val="nil"/>
              <w:bottom w:val="nil"/>
              <w:right w:val="nil"/>
            </w:tcBorders>
            <w:shd w:val="clear" w:color="auto" w:fill="auto"/>
            <w:vAlign w:val="bottom"/>
            <w:hideMark/>
          </w:tcPr>
          <w:p w14:paraId="2568AF32"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DIVERSITY AND DISTRIBUTIONS</w:t>
            </w:r>
          </w:p>
        </w:tc>
        <w:tc>
          <w:tcPr>
            <w:tcW w:w="545" w:type="dxa"/>
            <w:tcBorders>
              <w:top w:val="nil"/>
              <w:left w:val="nil"/>
              <w:bottom w:val="nil"/>
              <w:right w:val="nil"/>
            </w:tcBorders>
            <w:shd w:val="clear" w:color="auto" w:fill="auto"/>
            <w:vAlign w:val="bottom"/>
            <w:hideMark/>
          </w:tcPr>
          <w:p w14:paraId="3C15E9F4"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21</w:t>
            </w:r>
          </w:p>
        </w:tc>
        <w:tc>
          <w:tcPr>
            <w:tcW w:w="780" w:type="dxa"/>
            <w:tcBorders>
              <w:top w:val="nil"/>
              <w:left w:val="nil"/>
              <w:bottom w:val="nil"/>
              <w:right w:val="nil"/>
            </w:tcBorders>
            <w:shd w:val="clear" w:color="auto" w:fill="auto"/>
            <w:vAlign w:val="bottom"/>
            <w:hideMark/>
          </w:tcPr>
          <w:p w14:paraId="2FBD18D9"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12</w:t>
            </w:r>
          </w:p>
        </w:tc>
        <w:tc>
          <w:tcPr>
            <w:tcW w:w="1060" w:type="dxa"/>
            <w:tcBorders>
              <w:top w:val="nil"/>
              <w:left w:val="nil"/>
              <w:bottom w:val="nil"/>
              <w:right w:val="nil"/>
            </w:tcBorders>
            <w:shd w:val="clear" w:color="auto" w:fill="auto"/>
            <w:vAlign w:val="bottom"/>
            <w:hideMark/>
          </w:tcPr>
          <w:p w14:paraId="046F0332"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1388-1400</w:t>
            </w:r>
          </w:p>
        </w:tc>
        <w:tc>
          <w:tcPr>
            <w:tcW w:w="2460" w:type="dxa"/>
            <w:tcBorders>
              <w:top w:val="nil"/>
              <w:left w:val="nil"/>
              <w:bottom w:val="nil"/>
              <w:right w:val="nil"/>
            </w:tcBorders>
            <w:shd w:val="clear" w:color="auto" w:fill="auto"/>
            <w:vAlign w:val="bottom"/>
            <w:hideMark/>
          </w:tcPr>
          <w:p w14:paraId="31DA37C8"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10.1111/ddi.12352</w:t>
            </w:r>
          </w:p>
        </w:tc>
        <w:tc>
          <w:tcPr>
            <w:tcW w:w="660" w:type="dxa"/>
            <w:tcBorders>
              <w:top w:val="nil"/>
              <w:left w:val="nil"/>
              <w:bottom w:val="nil"/>
              <w:right w:val="nil"/>
            </w:tcBorders>
            <w:shd w:val="clear" w:color="auto" w:fill="auto"/>
            <w:vAlign w:val="bottom"/>
            <w:hideMark/>
          </w:tcPr>
          <w:p w14:paraId="1B9ACA5A"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2015</w:t>
            </w:r>
          </w:p>
        </w:tc>
      </w:tr>
      <w:tr w:rsidR="00921C29" w:rsidRPr="00E37E04" w14:paraId="1EA0D9C1" w14:textId="77777777" w:rsidTr="00112CD6">
        <w:trPr>
          <w:trHeight w:val="820"/>
        </w:trPr>
        <w:tc>
          <w:tcPr>
            <w:tcW w:w="2458" w:type="dxa"/>
            <w:tcBorders>
              <w:top w:val="nil"/>
              <w:left w:val="nil"/>
              <w:bottom w:val="nil"/>
              <w:right w:val="nil"/>
            </w:tcBorders>
            <w:shd w:val="clear" w:color="auto" w:fill="auto"/>
            <w:vAlign w:val="bottom"/>
            <w:hideMark/>
          </w:tcPr>
          <w:p w14:paraId="014A492F"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Ortego, Joaquin; Gugger, Paul F.; Sork, Victoria L.</w:t>
            </w:r>
          </w:p>
        </w:tc>
        <w:tc>
          <w:tcPr>
            <w:tcW w:w="2458" w:type="dxa"/>
            <w:tcBorders>
              <w:top w:val="nil"/>
              <w:left w:val="nil"/>
              <w:bottom w:val="nil"/>
              <w:right w:val="nil"/>
            </w:tcBorders>
            <w:shd w:val="clear" w:color="auto" w:fill="auto"/>
            <w:vAlign w:val="bottom"/>
            <w:hideMark/>
          </w:tcPr>
          <w:p w14:paraId="19E64E91"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Climatically stable landscapes predict patterns of genetic structure and admixture in the Californian canyon live oak</w:t>
            </w:r>
          </w:p>
        </w:tc>
        <w:tc>
          <w:tcPr>
            <w:tcW w:w="2459" w:type="dxa"/>
            <w:tcBorders>
              <w:top w:val="nil"/>
              <w:left w:val="nil"/>
              <w:bottom w:val="nil"/>
              <w:right w:val="nil"/>
            </w:tcBorders>
            <w:shd w:val="clear" w:color="auto" w:fill="auto"/>
            <w:vAlign w:val="bottom"/>
            <w:hideMark/>
          </w:tcPr>
          <w:p w14:paraId="3360D6E3"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JOURNAL OF BIOGEOGRAPHY</w:t>
            </w:r>
          </w:p>
        </w:tc>
        <w:tc>
          <w:tcPr>
            <w:tcW w:w="545" w:type="dxa"/>
            <w:tcBorders>
              <w:top w:val="nil"/>
              <w:left w:val="nil"/>
              <w:bottom w:val="nil"/>
              <w:right w:val="nil"/>
            </w:tcBorders>
            <w:shd w:val="clear" w:color="auto" w:fill="auto"/>
            <w:vAlign w:val="bottom"/>
            <w:hideMark/>
          </w:tcPr>
          <w:p w14:paraId="25208903"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42</w:t>
            </w:r>
          </w:p>
        </w:tc>
        <w:tc>
          <w:tcPr>
            <w:tcW w:w="780" w:type="dxa"/>
            <w:tcBorders>
              <w:top w:val="nil"/>
              <w:left w:val="nil"/>
              <w:bottom w:val="nil"/>
              <w:right w:val="nil"/>
            </w:tcBorders>
            <w:shd w:val="clear" w:color="auto" w:fill="auto"/>
            <w:vAlign w:val="bottom"/>
            <w:hideMark/>
          </w:tcPr>
          <w:p w14:paraId="6C34FF4F"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w:t>
            </w:r>
          </w:p>
        </w:tc>
        <w:tc>
          <w:tcPr>
            <w:tcW w:w="1060" w:type="dxa"/>
            <w:tcBorders>
              <w:top w:val="nil"/>
              <w:left w:val="nil"/>
              <w:bottom w:val="nil"/>
              <w:right w:val="nil"/>
            </w:tcBorders>
            <w:shd w:val="clear" w:color="auto" w:fill="auto"/>
            <w:vAlign w:val="bottom"/>
            <w:hideMark/>
          </w:tcPr>
          <w:p w14:paraId="48335945"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328-338</w:t>
            </w:r>
          </w:p>
        </w:tc>
        <w:tc>
          <w:tcPr>
            <w:tcW w:w="2460" w:type="dxa"/>
            <w:tcBorders>
              <w:top w:val="nil"/>
              <w:left w:val="nil"/>
              <w:bottom w:val="nil"/>
              <w:right w:val="nil"/>
            </w:tcBorders>
            <w:shd w:val="clear" w:color="auto" w:fill="auto"/>
            <w:vAlign w:val="bottom"/>
            <w:hideMark/>
          </w:tcPr>
          <w:p w14:paraId="74F48CF2"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10.1111/jbi.12419</w:t>
            </w:r>
          </w:p>
        </w:tc>
        <w:tc>
          <w:tcPr>
            <w:tcW w:w="660" w:type="dxa"/>
            <w:tcBorders>
              <w:top w:val="nil"/>
              <w:left w:val="nil"/>
              <w:bottom w:val="nil"/>
              <w:right w:val="nil"/>
            </w:tcBorders>
            <w:shd w:val="clear" w:color="auto" w:fill="auto"/>
            <w:vAlign w:val="bottom"/>
            <w:hideMark/>
          </w:tcPr>
          <w:p w14:paraId="64D01ACB"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2015</w:t>
            </w:r>
          </w:p>
        </w:tc>
      </w:tr>
      <w:tr w:rsidR="00921C29" w:rsidRPr="00E37E04" w14:paraId="690F41C7" w14:textId="77777777" w:rsidTr="00112CD6">
        <w:trPr>
          <w:trHeight w:val="620"/>
        </w:trPr>
        <w:tc>
          <w:tcPr>
            <w:tcW w:w="2458" w:type="dxa"/>
            <w:tcBorders>
              <w:top w:val="nil"/>
              <w:left w:val="nil"/>
              <w:bottom w:val="nil"/>
              <w:right w:val="nil"/>
            </w:tcBorders>
            <w:shd w:val="clear" w:color="auto" w:fill="auto"/>
            <w:vAlign w:val="bottom"/>
            <w:hideMark/>
          </w:tcPr>
          <w:p w14:paraId="1BCE8C32"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Latif, Quresh S.; Saab, Victoria A.; Mellen-Mclean, Kim; Dudley, Jonathan G.</w:t>
            </w:r>
          </w:p>
        </w:tc>
        <w:tc>
          <w:tcPr>
            <w:tcW w:w="2458" w:type="dxa"/>
            <w:tcBorders>
              <w:top w:val="nil"/>
              <w:left w:val="nil"/>
              <w:bottom w:val="nil"/>
              <w:right w:val="nil"/>
            </w:tcBorders>
            <w:shd w:val="clear" w:color="auto" w:fill="auto"/>
            <w:vAlign w:val="bottom"/>
            <w:hideMark/>
          </w:tcPr>
          <w:p w14:paraId="5DE50DCA"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Evaluating Habitat Suitability Models for Nesting White-Headed Woodpeckers in Unburned Forest</w:t>
            </w:r>
          </w:p>
        </w:tc>
        <w:tc>
          <w:tcPr>
            <w:tcW w:w="2459" w:type="dxa"/>
            <w:tcBorders>
              <w:top w:val="nil"/>
              <w:left w:val="nil"/>
              <w:bottom w:val="nil"/>
              <w:right w:val="nil"/>
            </w:tcBorders>
            <w:shd w:val="clear" w:color="auto" w:fill="auto"/>
            <w:vAlign w:val="bottom"/>
            <w:hideMark/>
          </w:tcPr>
          <w:p w14:paraId="374EDDFE"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JOURNAL OF WILDLIFE MANAGEMENT</w:t>
            </w:r>
          </w:p>
        </w:tc>
        <w:tc>
          <w:tcPr>
            <w:tcW w:w="545" w:type="dxa"/>
            <w:tcBorders>
              <w:top w:val="nil"/>
              <w:left w:val="nil"/>
              <w:bottom w:val="nil"/>
              <w:right w:val="nil"/>
            </w:tcBorders>
            <w:shd w:val="clear" w:color="auto" w:fill="auto"/>
            <w:vAlign w:val="bottom"/>
            <w:hideMark/>
          </w:tcPr>
          <w:p w14:paraId="67A72A6B"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79</w:t>
            </w:r>
          </w:p>
        </w:tc>
        <w:tc>
          <w:tcPr>
            <w:tcW w:w="780" w:type="dxa"/>
            <w:tcBorders>
              <w:top w:val="nil"/>
              <w:left w:val="nil"/>
              <w:bottom w:val="nil"/>
              <w:right w:val="nil"/>
            </w:tcBorders>
            <w:shd w:val="clear" w:color="auto" w:fill="auto"/>
            <w:vAlign w:val="bottom"/>
            <w:hideMark/>
          </w:tcPr>
          <w:p w14:paraId="13134036"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w:t>
            </w:r>
          </w:p>
        </w:tc>
        <w:tc>
          <w:tcPr>
            <w:tcW w:w="1060" w:type="dxa"/>
            <w:tcBorders>
              <w:top w:val="nil"/>
              <w:left w:val="nil"/>
              <w:bottom w:val="nil"/>
              <w:right w:val="nil"/>
            </w:tcBorders>
            <w:shd w:val="clear" w:color="auto" w:fill="auto"/>
            <w:vAlign w:val="bottom"/>
            <w:hideMark/>
          </w:tcPr>
          <w:p w14:paraId="64931C53"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263-273</w:t>
            </w:r>
          </w:p>
        </w:tc>
        <w:tc>
          <w:tcPr>
            <w:tcW w:w="2460" w:type="dxa"/>
            <w:tcBorders>
              <w:top w:val="nil"/>
              <w:left w:val="nil"/>
              <w:bottom w:val="nil"/>
              <w:right w:val="nil"/>
            </w:tcBorders>
            <w:shd w:val="clear" w:color="auto" w:fill="auto"/>
            <w:vAlign w:val="bottom"/>
            <w:hideMark/>
          </w:tcPr>
          <w:p w14:paraId="7AB28BA4"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10.1002/jwmg.842</w:t>
            </w:r>
          </w:p>
        </w:tc>
        <w:tc>
          <w:tcPr>
            <w:tcW w:w="660" w:type="dxa"/>
            <w:tcBorders>
              <w:top w:val="nil"/>
              <w:left w:val="nil"/>
              <w:bottom w:val="nil"/>
              <w:right w:val="nil"/>
            </w:tcBorders>
            <w:shd w:val="clear" w:color="auto" w:fill="auto"/>
            <w:vAlign w:val="bottom"/>
            <w:hideMark/>
          </w:tcPr>
          <w:p w14:paraId="2EA41D92"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2015</w:t>
            </w:r>
          </w:p>
        </w:tc>
      </w:tr>
      <w:tr w:rsidR="00921C29" w:rsidRPr="00E37E04" w14:paraId="11E46B78" w14:textId="77777777" w:rsidTr="00112CD6">
        <w:trPr>
          <w:trHeight w:val="620"/>
        </w:trPr>
        <w:tc>
          <w:tcPr>
            <w:tcW w:w="2458" w:type="dxa"/>
            <w:tcBorders>
              <w:top w:val="nil"/>
              <w:left w:val="nil"/>
              <w:bottom w:val="nil"/>
              <w:right w:val="nil"/>
            </w:tcBorders>
            <w:shd w:val="clear" w:color="auto" w:fill="auto"/>
            <w:vAlign w:val="bottom"/>
            <w:hideMark/>
          </w:tcPr>
          <w:p w14:paraId="095B6409"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Branco, Paulo; Segurado, Pedro; Santos, Jose M.; Ferreira, Maria T.</w:t>
            </w:r>
          </w:p>
        </w:tc>
        <w:tc>
          <w:tcPr>
            <w:tcW w:w="2458" w:type="dxa"/>
            <w:tcBorders>
              <w:top w:val="nil"/>
              <w:left w:val="nil"/>
              <w:bottom w:val="nil"/>
              <w:right w:val="nil"/>
            </w:tcBorders>
            <w:shd w:val="clear" w:color="auto" w:fill="auto"/>
            <w:vAlign w:val="bottom"/>
            <w:hideMark/>
          </w:tcPr>
          <w:p w14:paraId="12196099"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Prioritizing barrier removal to improve functional connectivity of rivers</w:t>
            </w:r>
          </w:p>
        </w:tc>
        <w:tc>
          <w:tcPr>
            <w:tcW w:w="2459" w:type="dxa"/>
            <w:tcBorders>
              <w:top w:val="nil"/>
              <w:left w:val="nil"/>
              <w:bottom w:val="nil"/>
              <w:right w:val="nil"/>
            </w:tcBorders>
            <w:shd w:val="clear" w:color="auto" w:fill="auto"/>
            <w:vAlign w:val="bottom"/>
            <w:hideMark/>
          </w:tcPr>
          <w:p w14:paraId="729B9150"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JOURNAL OF APPLIED ECOLOGY</w:t>
            </w:r>
          </w:p>
        </w:tc>
        <w:tc>
          <w:tcPr>
            <w:tcW w:w="545" w:type="dxa"/>
            <w:tcBorders>
              <w:top w:val="nil"/>
              <w:left w:val="nil"/>
              <w:bottom w:val="nil"/>
              <w:right w:val="nil"/>
            </w:tcBorders>
            <w:shd w:val="clear" w:color="auto" w:fill="auto"/>
            <w:vAlign w:val="bottom"/>
            <w:hideMark/>
          </w:tcPr>
          <w:p w14:paraId="5522B20E"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51</w:t>
            </w:r>
          </w:p>
        </w:tc>
        <w:tc>
          <w:tcPr>
            <w:tcW w:w="780" w:type="dxa"/>
            <w:tcBorders>
              <w:top w:val="nil"/>
              <w:left w:val="nil"/>
              <w:bottom w:val="nil"/>
              <w:right w:val="nil"/>
            </w:tcBorders>
            <w:shd w:val="clear" w:color="auto" w:fill="auto"/>
            <w:vAlign w:val="bottom"/>
            <w:hideMark/>
          </w:tcPr>
          <w:p w14:paraId="2F15B700"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5</w:t>
            </w:r>
          </w:p>
        </w:tc>
        <w:tc>
          <w:tcPr>
            <w:tcW w:w="1060" w:type="dxa"/>
            <w:tcBorders>
              <w:top w:val="nil"/>
              <w:left w:val="nil"/>
              <w:bottom w:val="nil"/>
              <w:right w:val="nil"/>
            </w:tcBorders>
            <w:shd w:val="clear" w:color="auto" w:fill="auto"/>
            <w:vAlign w:val="bottom"/>
            <w:hideMark/>
          </w:tcPr>
          <w:p w14:paraId="6F1A54C3"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1197-1206</w:t>
            </w:r>
          </w:p>
        </w:tc>
        <w:tc>
          <w:tcPr>
            <w:tcW w:w="2460" w:type="dxa"/>
            <w:tcBorders>
              <w:top w:val="nil"/>
              <w:left w:val="nil"/>
              <w:bottom w:val="nil"/>
              <w:right w:val="nil"/>
            </w:tcBorders>
            <w:shd w:val="clear" w:color="auto" w:fill="auto"/>
            <w:vAlign w:val="bottom"/>
            <w:hideMark/>
          </w:tcPr>
          <w:p w14:paraId="6032ADE8"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10.1111/1365-2664.12317</w:t>
            </w:r>
          </w:p>
        </w:tc>
        <w:tc>
          <w:tcPr>
            <w:tcW w:w="660" w:type="dxa"/>
            <w:tcBorders>
              <w:top w:val="nil"/>
              <w:left w:val="nil"/>
              <w:bottom w:val="nil"/>
              <w:right w:val="nil"/>
            </w:tcBorders>
            <w:shd w:val="clear" w:color="auto" w:fill="auto"/>
            <w:vAlign w:val="bottom"/>
            <w:hideMark/>
          </w:tcPr>
          <w:p w14:paraId="13467ADF"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2014</w:t>
            </w:r>
          </w:p>
        </w:tc>
      </w:tr>
      <w:tr w:rsidR="00921C29" w:rsidRPr="00E37E04" w14:paraId="2F04234F" w14:textId="77777777" w:rsidTr="00112CD6">
        <w:trPr>
          <w:trHeight w:val="820"/>
        </w:trPr>
        <w:tc>
          <w:tcPr>
            <w:tcW w:w="2458" w:type="dxa"/>
            <w:tcBorders>
              <w:top w:val="nil"/>
              <w:left w:val="nil"/>
              <w:bottom w:val="nil"/>
              <w:right w:val="nil"/>
            </w:tcBorders>
            <w:shd w:val="clear" w:color="auto" w:fill="auto"/>
            <w:vAlign w:val="bottom"/>
            <w:hideMark/>
          </w:tcPr>
          <w:p w14:paraId="02FBA5C0"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Callen, Steven T.; Miller, Allison J.</w:t>
            </w:r>
          </w:p>
        </w:tc>
        <w:tc>
          <w:tcPr>
            <w:tcW w:w="2458" w:type="dxa"/>
            <w:tcBorders>
              <w:top w:val="nil"/>
              <w:left w:val="nil"/>
              <w:bottom w:val="nil"/>
              <w:right w:val="nil"/>
            </w:tcBorders>
            <w:shd w:val="clear" w:color="auto" w:fill="auto"/>
            <w:vAlign w:val="bottom"/>
            <w:hideMark/>
          </w:tcPr>
          <w:p w14:paraId="0B127159"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Signatures of niche conservatism and niche shift in the North American kudzu (Pueraria montana) invasion</w:t>
            </w:r>
          </w:p>
        </w:tc>
        <w:tc>
          <w:tcPr>
            <w:tcW w:w="2459" w:type="dxa"/>
            <w:tcBorders>
              <w:top w:val="nil"/>
              <w:left w:val="nil"/>
              <w:bottom w:val="nil"/>
              <w:right w:val="nil"/>
            </w:tcBorders>
            <w:shd w:val="clear" w:color="auto" w:fill="auto"/>
            <w:vAlign w:val="bottom"/>
            <w:hideMark/>
          </w:tcPr>
          <w:p w14:paraId="5D931875"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DIVERSITY AND DISTRIBUTIONS</w:t>
            </w:r>
          </w:p>
        </w:tc>
        <w:tc>
          <w:tcPr>
            <w:tcW w:w="545" w:type="dxa"/>
            <w:tcBorders>
              <w:top w:val="nil"/>
              <w:left w:val="nil"/>
              <w:bottom w:val="nil"/>
              <w:right w:val="nil"/>
            </w:tcBorders>
            <w:shd w:val="clear" w:color="auto" w:fill="auto"/>
            <w:vAlign w:val="bottom"/>
            <w:hideMark/>
          </w:tcPr>
          <w:p w14:paraId="6F1E2904"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21</w:t>
            </w:r>
          </w:p>
        </w:tc>
        <w:tc>
          <w:tcPr>
            <w:tcW w:w="780" w:type="dxa"/>
            <w:tcBorders>
              <w:top w:val="nil"/>
              <w:left w:val="nil"/>
              <w:bottom w:val="nil"/>
              <w:right w:val="nil"/>
            </w:tcBorders>
            <w:shd w:val="clear" w:color="auto" w:fill="auto"/>
            <w:vAlign w:val="bottom"/>
            <w:hideMark/>
          </w:tcPr>
          <w:p w14:paraId="73187E47"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8</w:t>
            </w:r>
          </w:p>
        </w:tc>
        <w:tc>
          <w:tcPr>
            <w:tcW w:w="1060" w:type="dxa"/>
            <w:tcBorders>
              <w:top w:val="nil"/>
              <w:left w:val="nil"/>
              <w:bottom w:val="nil"/>
              <w:right w:val="nil"/>
            </w:tcBorders>
            <w:shd w:val="clear" w:color="auto" w:fill="auto"/>
            <w:vAlign w:val="bottom"/>
            <w:hideMark/>
          </w:tcPr>
          <w:p w14:paraId="0DB16581"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853-863</w:t>
            </w:r>
          </w:p>
        </w:tc>
        <w:tc>
          <w:tcPr>
            <w:tcW w:w="2460" w:type="dxa"/>
            <w:tcBorders>
              <w:top w:val="nil"/>
              <w:left w:val="nil"/>
              <w:bottom w:val="nil"/>
              <w:right w:val="nil"/>
            </w:tcBorders>
            <w:shd w:val="clear" w:color="auto" w:fill="auto"/>
            <w:vAlign w:val="bottom"/>
            <w:hideMark/>
          </w:tcPr>
          <w:p w14:paraId="698FB524"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10.1111/ddi.12341</w:t>
            </w:r>
          </w:p>
        </w:tc>
        <w:tc>
          <w:tcPr>
            <w:tcW w:w="660" w:type="dxa"/>
            <w:tcBorders>
              <w:top w:val="nil"/>
              <w:left w:val="nil"/>
              <w:bottom w:val="nil"/>
              <w:right w:val="nil"/>
            </w:tcBorders>
            <w:shd w:val="clear" w:color="auto" w:fill="auto"/>
            <w:vAlign w:val="bottom"/>
            <w:hideMark/>
          </w:tcPr>
          <w:p w14:paraId="49251785"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2015</w:t>
            </w:r>
          </w:p>
        </w:tc>
      </w:tr>
      <w:tr w:rsidR="00921C29" w:rsidRPr="00E37E04" w14:paraId="2872D829" w14:textId="77777777" w:rsidTr="00112CD6">
        <w:trPr>
          <w:trHeight w:val="1020"/>
        </w:trPr>
        <w:tc>
          <w:tcPr>
            <w:tcW w:w="2458" w:type="dxa"/>
            <w:tcBorders>
              <w:top w:val="nil"/>
              <w:left w:val="nil"/>
              <w:bottom w:val="nil"/>
              <w:right w:val="nil"/>
            </w:tcBorders>
            <w:shd w:val="clear" w:color="auto" w:fill="auto"/>
            <w:vAlign w:val="bottom"/>
            <w:hideMark/>
          </w:tcPr>
          <w:p w14:paraId="4CCB46F2"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Alberdi, Antton; Gilbert, M. Thomas P.; Razgour, Orly; Aizpurua, Ostaizka; Aihartza, Joxerra; Garin, Inazio</w:t>
            </w:r>
          </w:p>
        </w:tc>
        <w:tc>
          <w:tcPr>
            <w:tcW w:w="2458" w:type="dxa"/>
            <w:tcBorders>
              <w:top w:val="nil"/>
              <w:left w:val="nil"/>
              <w:bottom w:val="nil"/>
              <w:right w:val="nil"/>
            </w:tcBorders>
            <w:shd w:val="clear" w:color="auto" w:fill="auto"/>
            <w:vAlign w:val="bottom"/>
            <w:hideMark/>
          </w:tcPr>
          <w:p w14:paraId="2D6D8310"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Contrasting population-level responses to Pleistocene climatic oscillations in analpine bat revealed by complete mitochondrial genomes and evolutionary history inference</w:t>
            </w:r>
          </w:p>
        </w:tc>
        <w:tc>
          <w:tcPr>
            <w:tcW w:w="2459" w:type="dxa"/>
            <w:tcBorders>
              <w:top w:val="nil"/>
              <w:left w:val="nil"/>
              <w:bottom w:val="nil"/>
              <w:right w:val="nil"/>
            </w:tcBorders>
            <w:shd w:val="clear" w:color="auto" w:fill="auto"/>
            <w:vAlign w:val="bottom"/>
            <w:hideMark/>
          </w:tcPr>
          <w:p w14:paraId="5D49CBC9"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JOURNAL OF BIOGEOGRAPHY</w:t>
            </w:r>
          </w:p>
        </w:tc>
        <w:tc>
          <w:tcPr>
            <w:tcW w:w="545" w:type="dxa"/>
            <w:tcBorders>
              <w:top w:val="nil"/>
              <w:left w:val="nil"/>
              <w:bottom w:val="nil"/>
              <w:right w:val="nil"/>
            </w:tcBorders>
            <w:shd w:val="clear" w:color="auto" w:fill="auto"/>
            <w:vAlign w:val="bottom"/>
            <w:hideMark/>
          </w:tcPr>
          <w:p w14:paraId="731BC917"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42</w:t>
            </w:r>
          </w:p>
        </w:tc>
        <w:tc>
          <w:tcPr>
            <w:tcW w:w="780" w:type="dxa"/>
            <w:tcBorders>
              <w:top w:val="nil"/>
              <w:left w:val="nil"/>
              <w:bottom w:val="nil"/>
              <w:right w:val="nil"/>
            </w:tcBorders>
            <w:shd w:val="clear" w:color="auto" w:fill="auto"/>
            <w:vAlign w:val="bottom"/>
            <w:hideMark/>
          </w:tcPr>
          <w:p w14:paraId="0BFE66DA"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9</w:t>
            </w:r>
          </w:p>
        </w:tc>
        <w:tc>
          <w:tcPr>
            <w:tcW w:w="1060" w:type="dxa"/>
            <w:tcBorders>
              <w:top w:val="nil"/>
              <w:left w:val="nil"/>
              <w:bottom w:val="nil"/>
              <w:right w:val="nil"/>
            </w:tcBorders>
            <w:shd w:val="clear" w:color="auto" w:fill="auto"/>
            <w:vAlign w:val="bottom"/>
            <w:hideMark/>
          </w:tcPr>
          <w:p w14:paraId="39BC7776"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1689-1700</w:t>
            </w:r>
          </w:p>
        </w:tc>
        <w:tc>
          <w:tcPr>
            <w:tcW w:w="2460" w:type="dxa"/>
            <w:tcBorders>
              <w:top w:val="nil"/>
              <w:left w:val="nil"/>
              <w:bottom w:val="nil"/>
              <w:right w:val="nil"/>
            </w:tcBorders>
            <w:shd w:val="clear" w:color="auto" w:fill="auto"/>
            <w:vAlign w:val="bottom"/>
            <w:hideMark/>
          </w:tcPr>
          <w:p w14:paraId="0E3FC189"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10.1111/jbi.12535</w:t>
            </w:r>
          </w:p>
        </w:tc>
        <w:tc>
          <w:tcPr>
            <w:tcW w:w="660" w:type="dxa"/>
            <w:tcBorders>
              <w:top w:val="nil"/>
              <w:left w:val="nil"/>
              <w:bottom w:val="nil"/>
              <w:right w:val="nil"/>
            </w:tcBorders>
            <w:shd w:val="clear" w:color="auto" w:fill="auto"/>
            <w:vAlign w:val="bottom"/>
            <w:hideMark/>
          </w:tcPr>
          <w:p w14:paraId="3EF06C2D"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2015</w:t>
            </w:r>
          </w:p>
        </w:tc>
      </w:tr>
      <w:tr w:rsidR="00921C29" w:rsidRPr="00E37E04" w14:paraId="4324084B" w14:textId="77777777" w:rsidTr="00112CD6">
        <w:trPr>
          <w:trHeight w:val="820"/>
        </w:trPr>
        <w:tc>
          <w:tcPr>
            <w:tcW w:w="2458" w:type="dxa"/>
            <w:tcBorders>
              <w:top w:val="nil"/>
              <w:left w:val="nil"/>
              <w:bottom w:val="nil"/>
              <w:right w:val="nil"/>
            </w:tcBorders>
            <w:shd w:val="clear" w:color="auto" w:fill="auto"/>
            <w:vAlign w:val="bottom"/>
            <w:hideMark/>
          </w:tcPr>
          <w:p w14:paraId="58DB6041"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Rezende, Vanessa Leite; de Oliveira-Filho, Ary T.; Eisenlohr, Pedro V.; Yoshino Kamino, Luciana Hiromi; Vibrans, Alexander Christian</w:t>
            </w:r>
          </w:p>
        </w:tc>
        <w:tc>
          <w:tcPr>
            <w:tcW w:w="2458" w:type="dxa"/>
            <w:tcBorders>
              <w:top w:val="nil"/>
              <w:left w:val="nil"/>
              <w:bottom w:val="nil"/>
              <w:right w:val="nil"/>
            </w:tcBorders>
            <w:shd w:val="clear" w:color="auto" w:fill="auto"/>
            <w:vAlign w:val="bottom"/>
            <w:hideMark/>
          </w:tcPr>
          <w:p w14:paraId="730882C4"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Restricted geographic distribution of tree species calls for urgent conservation efforts in the Subtropical Atlantic Forest</w:t>
            </w:r>
          </w:p>
        </w:tc>
        <w:tc>
          <w:tcPr>
            <w:tcW w:w="2459" w:type="dxa"/>
            <w:tcBorders>
              <w:top w:val="nil"/>
              <w:left w:val="nil"/>
              <w:bottom w:val="nil"/>
              <w:right w:val="nil"/>
            </w:tcBorders>
            <w:shd w:val="clear" w:color="auto" w:fill="auto"/>
            <w:vAlign w:val="bottom"/>
            <w:hideMark/>
          </w:tcPr>
          <w:p w14:paraId="288D7B49"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BIODIVERSITY AND CONSERVATION</w:t>
            </w:r>
          </w:p>
        </w:tc>
        <w:tc>
          <w:tcPr>
            <w:tcW w:w="545" w:type="dxa"/>
            <w:tcBorders>
              <w:top w:val="nil"/>
              <w:left w:val="nil"/>
              <w:bottom w:val="nil"/>
              <w:right w:val="nil"/>
            </w:tcBorders>
            <w:shd w:val="clear" w:color="auto" w:fill="auto"/>
            <w:vAlign w:val="bottom"/>
            <w:hideMark/>
          </w:tcPr>
          <w:p w14:paraId="56BF7084"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24</w:t>
            </w:r>
          </w:p>
        </w:tc>
        <w:tc>
          <w:tcPr>
            <w:tcW w:w="780" w:type="dxa"/>
            <w:tcBorders>
              <w:top w:val="nil"/>
              <w:left w:val="nil"/>
              <w:bottom w:val="nil"/>
              <w:right w:val="nil"/>
            </w:tcBorders>
            <w:shd w:val="clear" w:color="auto" w:fill="auto"/>
            <w:vAlign w:val="bottom"/>
            <w:hideMark/>
          </w:tcPr>
          <w:p w14:paraId="094C5F5C"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5</w:t>
            </w:r>
          </w:p>
        </w:tc>
        <w:tc>
          <w:tcPr>
            <w:tcW w:w="1060" w:type="dxa"/>
            <w:tcBorders>
              <w:top w:val="nil"/>
              <w:left w:val="nil"/>
              <w:bottom w:val="nil"/>
              <w:right w:val="nil"/>
            </w:tcBorders>
            <w:shd w:val="clear" w:color="auto" w:fill="auto"/>
            <w:vAlign w:val="bottom"/>
            <w:hideMark/>
          </w:tcPr>
          <w:p w14:paraId="51F2F302"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1057-1071</w:t>
            </w:r>
          </w:p>
        </w:tc>
        <w:tc>
          <w:tcPr>
            <w:tcW w:w="2460" w:type="dxa"/>
            <w:tcBorders>
              <w:top w:val="nil"/>
              <w:left w:val="nil"/>
              <w:bottom w:val="nil"/>
              <w:right w:val="nil"/>
            </w:tcBorders>
            <w:shd w:val="clear" w:color="auto" w:fill="auto"/>
            <w:vAlign w:val="bottom"/>
            <w:hideMark/>
          </w:tcPr>
          <w:p w14:paraId="70618278"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10.1007/s10531-014-0721-7</w:t>
            </w:r>
          </w:p>
        </w:tc>
        <w:tc>
          <w:tcPr>
            <w:tcW w:w="660" w:type="dxa"/>
            <w:tcBorders>
              <w:top w:val="nil"/>
              <w:left w:val="nil"/>
              <w:bottom w:val="nil"/>
              <w:right w:val="nil"/>
            </w:tcBorders>
            <w:shd w:val="clear" w:color="auto" w:fill="auto"/>
            <w:vAlign w:val="bottom"/>
            <w:hideMark/>
          </w:tcPr>
          <w:p w14:paraId="67D72143"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2015</w:t>
            </w:r>
          </w:p>
        </w:tc>
      </w:tr>
      <w:tr w:rsidR="00921C29" w:rsidRPr="00E37E04" w14:paraId="3005481E" w14:textId="77777777" w:rsidTr="00112CD6">
        <w:trPr>
          <w:trHeight w:val="1020"/>
        </w:trPr>
        <w:tc>
          <w:tcPr>
            <w:tcW w:w="2458" w:type="dxa"/>
            <w:tcBorders>
              <w:top w:val="nil"/>
              <w:left w:val="nil"/>
              <w:bottom w:val="nil"/>
              <w:right w:val="nil"/>
            </w:tcBorders>
            <w:shd w:val="clear" w:color="auto" w:fill="auto"/>
            <w:vAlign w:val="bottom"/>
            <w:hideMark/>
          </w:tcPr>
          <w:p w14:paraId="585EEFE0"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Fresia, Pablo; Silver, Micha; Mastrangelo, Thiago; De Azeredo-Espin, Ana Maria L.; Lyra, Mariana L.</w:t>
            </w:r>
          </w:p>
        </w:tc>
        <w:tc>
          <w:tcPr>
            <w:tcW w:w="2458" w:type="dxa"/>
            <w:tcBorders>
              <w:top w:val="nil"/>
              <w:left w:val="nil"/>
              <w:bottom w:val="nil"/>
              <w:right w:val="nil"/>
            </w:tcBorders>
            <w:shd w:val="clear" w:color="auto" w:fill="auto"/>
            <w:vAlign w:val="bottom"/>
            <w:hideMark/>
          </w:tcPr>
          <w:p w14:paraId="4D253AEB"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Applying spatial analysis of genetic and environmental data to predict connection corridors to the New World screwworm populations in South America</w:t>
            </w:r>
          </w:p>
        </w:tc>
        <w:tc>
          <w:tcPr>
            <w:tcW w:w="2459" w:type="dxa"/>
            <w:tcBorders>
              <w:top w:val="nil"/>
              <w:left w:val="nil"/>
              <w:bottom w:val="nil"/>
              <w:right w:val="nil"/>
            </w:tcBorders>
            <w:shd w:val="clear" w:color="auto" w:fill="auto"/>
            <w:vAlign w:val="bottom"/>
            <w:hideMark/>
          </w:tcPr>
          <w:p w14:paraId="28521B58"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ACTA TROPICA</w:t>
            </w:r>
          </w:p>
        </w:tc>
        <w:tc>
          <w:tcPr>
            <w:tcW w:w="545" w:type="dxa"/>
            <w:tcBorders>
              <w:top w:val="nil"/>
              <w:left w:val="nil"/>
              <w:bottom w:val="nil"/>
              <w:right w:val="nil"/>
            </w:tcBorders>
            <w:shd w:val="clear" w:color="auto" w:fill="auto"/>
            <w:vAlign w:val="bottom"/>
            <w:hideMark/>
          </w:tcPr>
          <w:p w14:paraId="70EFCDDE"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138</w:t>
            </w:r>
          </w:p>
        </w:tc>
        <w:tc>
          <w:tcPr>
            <w:tcW w:w="780" w:type="dxa"/>
            <w:tcBorders>
              <w:top w:val="nil"/>
              <w:left w:val="nil"/>
              <w:bottom w:val="nil"/>
              <w:right w:val="nil"/>
            </w:tcBorders>
            <w:shd w:val="clear" w:color="auto" w:fill="auto"/>
            <w:vAlign w:val="bottom"/>
            <w:hideMark/>
          </w:tcPr>
          <w:p w14:paraId="3AB9A1C1"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p>
        </w:tc>
        <w:tc>
          <w:tcPr>
            <w:tcW w:w="1060" w:type="dxa"/>
            <w:tcBorders>
              <w:top w:val="nil"/>
              <w:left w:val="nil"/>
              <w:bottom w:val="nil"/>
              <w:right w:val="nil"/>
            </w:tcBorders>
            <w:shd w:val="clear" w:color="auto" w:fill="auto"/>
            <w:vAlign w:val="bottom"/>
            <w:hideMark/>
          </w:tcPr>
          <w:p w14:paraId="7E7F365C"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S34-S41</w:t>
            </w:r>
          </w:p>
        </w:tc>
        <w:tc>
          <w:tcPr>
            <w:tcW w:w="2460" w:type="dxa"/>
            <w:tcBorders>
              <w:top w:val="nil"/>
              <w:left w:val="nil"/>
              <w:bottom w:val="nil"/>
              <w:right w:val="nil"/>
            </w:tcBorders>
            <w:shd w:val="clear" w:color="auto" w:fill="auto"/>
            <w:vAlign w:val="bottom"/>
            <w:hideMark/>
          </w:tcPr>
          <w:p w14:paraId="71557209"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10.1016/j.actatropica.2014.04.003</w:t>
            </w:r>
          </w:p>
        </w:tc>
        <w:tc>
          <w:tcPr>
            <w:tcW w:w="660" w:type="dxa"/>
            <w:tcBorders>
              <w:top w:val="nil"/>
              <w:left w:val="nil"/>
              <w:bottom w:val="nil"/>
              <w:right w:val="nil"/>
            </w:tcBorders>
            <w:shd w:val="clear" w:color="auto" w:fill="auto"/>
            <w:vAlign w:val="bottom"/>
            <w:hideMark/>
          </w:tcPr>
          <w:p w14:paraId="7604C4F8"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2014</w:t>
            </w:r>
          </w:p>
        </w:tc>
      </w:tr>
      <w:tr w:rsidR="00921C29" w:rsidRPr="00E37E04" w14:paraId="01C3CCCC" w14:textId="77777777" w:rsidTr="00112CD6">
        <w:trPr>
          <w:trHeight w:val="420"/>
        </w:trPr>
        <w:tc>
          <w:tcPr>
            <w:tcW w:w="2458" w:type="dxa"/>
            <w:tcBorders>
              <w:top w:val="nil"/>
              <w:left w:val="nil"/>
              <w:bottom w:val="nil"/>
              <w:right w:val="nil"/>
            </w:tcBorders>
            <w:shd w:val="clear" w:color="auto" w:fill="auto"/>
            <w:vAlign w:val="bottom"/>
            <w:hideMark/>
          </w:tcPr>
          <w:p w14:paraId="55AC81A3"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Mod, Heidi K.; le Roux, Peter C.; Guisan, Antoine; Luoto, Miska</w:t>
            </w:r>
          </w:p>
        </w:tc>
        <w:tc>
          <w:tcPr>
            <w:tcW w:w="2458" w:type="dxa"/>
            <w:tcBorders>
              <w:top w:val="nil"/>
              <w:left w:val="nil"/>
              <w:bottom w:val="nil"/>
              <w:right w:val="nil"/>
            </w:tcBorders>
            <w:shd w:val="clear" w:color="auto" w:fill="auto"/>
            <w:vAlign w:val="bottom"/>
            <w:hideMark/>
          </w:tcPr>
          <w:p w14:paraId="55F622C7"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Biotic interactions boost spatial models of species richness</w:t>
            </w:r>
          </w:p>
        </w:tc>
        <w:tc>
          <w:tcPr>
            <w:tcW w:w="2459" w:type="dxa"/>
            <w:tcBorders>
              <w:top w:val="nil"/>
              <w:left w:val="nil"/>
              <w:bottom w:val="nil"/>
              <w:right w:val="nil"/>
            </w:tcBorders>
            <w:shd w:val="clear" w:color="auto" w:fill="auto"/>
            <w:vAlign w:val="bottom"/>
            <w:hideMark/>
          </w:tcPr>
          <w:p w14:paraId="5EA120F4"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ECOGRAPHY</w:t>
            </w:r>
          </w:p>
        </w:tc>
        <w:tc>
          <w:tcPr>
            <w:tcW w:w="545" w:type="dxa"/>
            <w:tcBorders>
              <w:top w:val="nil"/>
              <w:left w:val="nil"/>
              <w:bottom w:val="nil"/>
              <w:right w:val="nil"/>
            </w:tcBorders>
            <w:shd w:val="clear" w:color="auto" w:fill="auto"/>
            <w:vAlign w:val="bottom"/>
            <w:hideMark/>
          </w:tcPr>
          <w:p w14:paraId="667A29B9"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38</w:t>
            </w:r>
          </w:p>
        </w:tc>
        <w:tc>
          <w:tcPr>
            <w:tcW w:w="780" w:type="dxa"/>
            <w:tcBorders>
              <w:top w:val="nil"/>
              <w:left w:val="nil"/>
              <w:bottom w:val="nil"/>
              <w:right w:val="nil"/>
            </w:tcBorders>
            <w:shd w:val="clear" w:color="auto" w:fill="auto"/>
            <w:vAlign w:val="bottom"/>
            <w:hideMark/>
          </w:tcPr>
          <w:p w14:paraId="779F8C6C"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9</w:t>
            </w:r>
          </w:p>
        </w:tc>
        <w:tc>
          <w:tcPr>
            <w:tcW w:w="1060" w:type="dxa"/>
            <w:tcBorders>
              <w:top w:val="nil"/>
              <w:left w:val="nil"/>
              <w:bottom w:val="nil"/>
              <w:right w:val="nil"/>
            </w:tcBorders>
            <w:shd w:val="clear" w:color="auto" w:fill="auto"/>
            <w:vAlign w:val="bottom"/>
            <w:hideMark/>
          </w:tcPr>
          <w:p w14:paraId="3EDB12DB"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913-921</w:t>
            </w:r>
          </w:p>
        </w:tc>
        <w:tc>
          <w:tcPr>
            <w:tcW w:w="2460" w:type="dxa"/>
            <w:tcBorders>
              <w:top w:val="nil"/>
              <w:left w:val="nil"/>
              <w:bottom w:val="nil"/>
              <w:right w:val="nil"/>
            </w:tcBorders>
            <w:shd w:val="clear" w:color="auto" w:fill="auto"/>
            <w:vAlign w:val="bottom"/>
            <w:hideMark/>
          </w:tcPr>
          <w:p w14:paraId="756F2CB4"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10.1111/ecog.01129</w:t>
            </w:r>
          </w:p>
        </w:tc>
        <w:tc>
          <w:tcPr>
            <w:tcW w:w="660" w:type="dxa"/>
            <w:tcBorders>
              <w:top w:val="nil"/>
              <w:left w:val="nil"/>
              <w:bottom w:val="nil"/>
              <w:right w:val="nil"/>
            </w:tcBorders>
            <w:shd w:val="clear" w:color="auto" w:fill="auto"/>
            <w:vAlign w:val="bottom"/>
            <w:hideMark/>
          </w:tcPr>
          <w:p w14:paraId="4512EABA"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2015</w:t>
            </w:r>
          </w:p>
        </w:tc>
      </w:tr>
      <w:tr w:rsidR="00921C29" w:rsidRPr="00E37E04" w14:paraId="584DECA8" w14:textId="77777777" w:rsidTr="00112CD6">
        <w:trPr>
          <w:trHeight w:val="820"/>
        </w:trPr>
        <w:tc>
          <w:tcPr>
            <w:tcW w:w="2458" w:type="dxa"/>
            <w:tcBorders>
              <w:top w:val="nil"/>
              <w:left w:val="nil"/>
              <w:bottom w:val="nil"/>
              <w:right w:val="nil"/>
            </w:tcBorders>
            <w:shd w:val="clear" w:color="auto" w:fill="auto"/>
            <w:vAlign w:val="bottom"/>
            <w:hideMark/>
          </w:tcPr>
          <w:p w14:paraId="4F945ED0"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lastRenderedPageBreak/>
              <w:t>le Roux, Peter C.; Luoto, Miska</w:t>
            </w:r>
          </w:p>
        </w:tc>
        <w:tc>
          <w:tcPr>
            <w:tcW w:w="2458" w:type="dxa"/>
            <w:tcBorders>
              <w:top w:val="nil"/>
              <w:left w:val="nil"/>
              <w:bottom w:val="nil"/>
              <w:right w:val="nil"/>
            </w:tcBorders>
            <w:shd w:val="clear" w:color="auto" w:fill="auto"/>
            <w:vAlign w:val="bottom"/>
            <w:hideMark/>
          </w:tcPr>
          <w:p w14:paraId="0A062DF4"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Earth surface processes drive the richness, composition and occurrence of plant species in an arctic-alpine environment</w:t>
            </w:r>
          </w:p>
        </w:tc>
        <w:tc>
          <w:tcPr>
            <w:tcW w:w="2459" w:type="dxa"/>
            <w:tcBorders>
              <w:top w:val="nil"/>
              <w:left w:val="nil"/>
              <w:bottom w:val="nil"/>
              <w:right w:val="nil"/>
            </w:tcBorders>
            <w:shd w:val="clear" w:color="auto" w:fill="auto"/>
            <w:vAlign w:val="bottom"/>
            <w:hideMark/>
          </w:tcPr>
          <w:p w14:paraId="2A1DB2B3"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JOURNAL OF VEGETATION SCIENCE</w:t>
            </w:r>
          </w:p>
        </w:tc>
        <w:tc>
          <w:tcPr>
            <w:tcW w:w="545" w:type="dxa"/>
            <w:tcBorders>
              <w:top w:val="nil"/>
              <w:left w:val="nil"/>
              <w:bottom w:val="nil"/>
              <w:right w:val="nil"/>
            </w:tcBorders>
            <w:shd w:val="clear" w:color="auto" w:fill="auto"/>
            <w:vAlign w:val="bottom"/>
            <w:hideMark/>
          </w:tcPr>
          <w:p w14:paraId="505D3453"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25</w:t>
            </w:r>
          </w:p>
        </w:tc>
        <w:tc>
          <w:tcPr>
            <w:tcW w:w="780" w:type="dxa"/>
            <w:tcBorders>
              <w:top w:val="nil"/>
              <w:left w:val="nil"/>
              <w:bottom w:val="nil"/>
              <w:right w:val="nil"/>
            </w:tcBorders>
            <w:shd w:val="clear" w:color="auto" w:fill="auto"/>
            <w:vAlign w:val="bottom"/>
            <w:hideMark/>
          </w:tcPr>
          <w:p w14:paraId="22AD2FF1"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w:t>
            </w:r>
          </w:p>
        </w:tc>
        <w:tc>
          <w:tcPr>
            <w:tcW w:w="1060" w:type="dxa"/>
            <w:tcBorders>
              <w:top w:val="nil"/>
              <w:left w:val="nil"/>
              <w:bottom w:val="nil"/>
              <w:right w:val="nil"/>
            </w:tcBorders>
            <w:shd w:val="clear" w:color="auto" w:fill="auto"/>
            <w:vAlign w:val="bottom"/>
            <w:hideMark/>
          </w:tcPr>
          <w:p w14:paraId="6914F795"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45-54</w:t>
            </w:r>
          </w:p>
        </w:tc>
        <w:tc>
          <w:tcPr>
            <w:tcW w:w="2460" w:type="dxa"/>
            <w:tcBorders>
              <w:top w:val="nil"/>
              <w:left w:val="nil"/>
              <w:bottom w:val="nil"/>
              <w:right w:val="nil"/>
            </w:tcBorders>
            <w:shd w:val="clear" w:color="auto" w:fill="auto"/>
            <w:vAlign w:val="bottom"/>
            <w:hideMark/>
          </w:tcPr>
          <w:p w14:paraId="646AF075"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10.1111/jvs.12059</w:t>
            </w:r>
          </w:p>
        </w:tc>
        <w:tc>
          <w:tcPr>
            <w:tcW w:w="660" w:type="dxa"/>
            <w:tcBorders>
              <w:top w:val="nil"/>
              <w:left w:val="nil"/>
              <w:bottom w:val="nil"/>
              <w:right w:val="nil"/>
            </w:tcBorders>
            <w:shd w:val="clear" w:color="auto" w:fill="auto"/>
            <w:vAlign w:val="bottom"/>
            <w:hideMark/>
          </w:tcPr>
          <w:p w14:paraId="7597B6D4"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2014</w:t>
            </w:r>
          </w:p>
        </w:tc>
      </w:tr>
      <w:tr w:rsidR="00921C29" w:rsidRPr="00E37E04" w14:paraId="6F0310B7" w14:textId="77777777" w:rsidTr="00112CD6">
        <w:trPr>
          <w:trHeight w:val="820"/>
        </w:trPr>
        <w:tc>
          <w:tcPr>
            <w:tcW w:w="2458" w:type="dxa"/>
            <w:tcBorders>
              <w:top w:val="nil"/>
              <w:left w:val="nil"/>
              <w:bottom w:val="nil"/>
              <w:right w:val="nil"/>
            </w:tcBorders>
            <w:shd w:val="clear" w:color="auto" w:fill="auto"/>
            <w:vAlign w:val="bottom"/>
            <w:hideMark/>
          </w:tcPr>
          <w:p w14:paraId="407CDCCC"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Razgour, Orly; Salicini, Irene; Ibanez, Carlos; Randi, Ettore; Juste, Javier</w:t>
            </w:r>
          </w:p>
        </w:tc>
        <w:tc>
          <w:tcPr>
            <w:tcW w:w="2458" w:type="dxa"/>
            <w:tcBorders>
              <w:top w:val="nil"/>
              <w:left w:val="nil"/>
              <w:bottom w:val="nil"/>
              <w:right w:val="nil"/>
            </w:tcBorders>
            <w:shd w:val="clear" w:color="auto" w:fill="auto"/>
            <w:vAlign w:val="bottom"/>
            <w:hideMark/>
          </w:tcPr>
          <w:p w14:paraId="112F49F1"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Unravelling the evolutionary history and future prospects of endemic species restricted to former glacial refugia</w:t>
            </w:r>
          </w:p>
        </w:tc>
        <w:tc>
          <w:tcPr>
            <w:tcW w:w="2459" w:type="dxa"/>
            <w:tcBorders>
              <w:top w:val="nil"/>
              <w:left w:val="nil"/>
              <w:bottom w:val="nil"/>
              <w:right w:val="nil"/>
            </w:tcBorders>
            <w:shd w:val="clear" w:color="auto" w:fill="auto"/>
            <w:vAlign w:val="bottom"/>
            <w:hideMark/>
          </w:tcPr>
          <w:p w14:paraId="5E344F22"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MOLECULAR ECOLOGY</w:t>
            </w:r>
          </w:p>
        </w:tc>
        <w:tc>
          <w:tcPr>
            <w:tcW w:w="545" w:type="dxa"/>
            <w:tcBorders>
              <w:top w:val="nil"/>
              <w:left w:val="nil"/>
              <w:bottom w:val="nil"/>
              <w:right w:val="nil"/>
            </w:tcBorders>
            <w:shd w:val="clear" w:color="auto" w:fill="auto"/>
            <w:vAlign w:val="bottom"/>
            <w:hideMark/>
          </w:tcPr>
          <w:p w14:paraId="17CCA81E"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24</w:t>
            </w:r>
          </w:p>
        </w:tc>
        <w:tc>
          <w:tcPr>
            <w:tcW w:w="780" w:type="dxa"/>
            <w:tcBorders>
              <w:top w:val="nil"/>
              <w:left w:val="nil"/>
              <w:bottom w:val="nil"/>
              <w:right w:val="nil"/>
            </w:tcBorders>
            <w:shd w:val="clear" w:color="auto" w:fill="auto"/>
            <w:vAlign w:val="bottom"/>
            <w:hideMark/>
          </w:tcPr>
          <w:p w14:paraId="215A356E"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w:t>
            </w:r>
          </w:p>
        </w:tc>
        <w:tc>
          <w:tcPr>
            <w:tcW w:w="1060" w:type="dxa"/>
            <w:tcBorders>
              <w:top w:val="nil"/>
              <w:left w:val="nil"/>
              <w:bottom w:val="nil"/>
              <w:right w:val="nil"/>
            </w:tcBorders>
            <w:shd w:val="clear" w:color="auto" w:fill="auto"/>
            <w:vAlign w:val="bottom"/>
            <w:hideMark/>
          </w:tcPr>
          <w:p w14:paraId="1CC08F16"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5267-5283</w:t>
            </w:r>
          </w:p>
        </w:tc>
        <w:tc>
          <w:tcPr>
            <w:tcW w:w="2460" w:type="dxa"/>
            <w:tcBorders>
              <w:top w:val="nil"/>
              <w:left w:val="nil"/>
              <w:bottom w:val="nil"/>
              <w:right w:val="nil"/>
            </w:tcBorders>
            <w:shd w:val="clear" w:color="auto" w:fill="auto"/>
            <w:vAlign w:val="bottom"/>
            <w:hideMark/>
          </w:tcPr>
          <w:p w14:paraId="223DF578"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10.1111/mec.13379</w:t>
            </w:r>
          </w:p>
        </w:tc>
        <w:tc>
          <w:tcPr>
            <w:tcW w:w="660" w:type="dxa"/>
            <w:tcBorders>
              <w:top w:val="nil"/>
              <w:left w:val="nil"/>
              <w:bottom w:val="nil"/>
              <w:right w:val="nil"/>
            </w:tcBorders>
            <w:shd w:val="clear" w:color="auto" w:fill="auto"/>
            <w:vAlign w:val="bottom"/>
            <w:hideMark/>
          </w:tcPr>
          <w:p w14:paraId="3DFEB218"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2015</w:t>
            </w:r>
          </w:p>
        </w:tc>
      </w:tr>
      <w:tr w:rsidR="00921C29" w:rsidRPr="00E37E04" w14:paraId="049B6548" w14:textId="77777777" w:rsidTr="00112CD6">
        <w:trPr>
          <w:trHeight w:val="820"/>
        </w:trPr>
        <w:tc>
          <w:tcPr>
            <w:tcW w:w="2458" w:type="dxa"/>
            <w:tcBorders>
              <w:top w:val="nil"/>
              <w:left w:val="nil"/>
              <w:bottom w:val="nil"/>
              <w:right w:val="nil"/>
            </w:tcBorders>
            <w:shd w:val="clear" w:color="auto" w:fill="auto"/>
            <w:vAlign w:val="bottom"/>
            <w:hideMark/>
          </w:tcPr>
          <w:p w14:paraId="63A5400D"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Belmaker, Jonathan; Zarnetske, Phoebe; Tuanmu, Mao-Ning; Zonneveld, Sara; Record, Sydne; Strecker, Angela; Beaudrot, Lydia</w:t>
            </w:r>
          </w:p>
        </w:tc>
        <w:tc>
          <w:tcPr>
            <w:tcW w:w="2458" w:type="dxa"/>
            <w:tcBorders>
              <w:top w:val="nil"/>
              <w:left w:val="nil"/>
              <w:bottom w:val="nil"/>
              <w:right w:val="nil"/>
            </w:tcBorders>
            <w:shd w:val="clear" w:color="auto" w:fill="auto"/>
            <w:vAlign w:val="bottom"/>
            <w:hideMark/>
          </w:tcPr>
          <w:p w14:paraId="5597316D"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Empirical evidence for the scale dependence of biotic interactions</w:t>
            </w:r>
          </w:p>
        </w:tc>
        <w:tc>
          <w:tcPr>
            <w:tcW w:w="2459" w:type="dxa"/>
            <w:tcBorders>
              <w:top w:val="nil"/>
              <w:left w:val="nil"/>
              <w:bottom w:val="nil"/>
              <w:right w:val="nil"/>
            </w:tcBorders>
            <w:shd w:val="clear" w:color="auto" w:fill="auto"/>
            <w:vAlign w:val="bottom"/>
            <w:hideMark/>
          </w:tcPr>
          <w:p w14:paraId="2450025C"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GLOBAL ECOLOGY AND BIOGEOGRAPHY</w:t>
            </w:r>
          </w:p>
        </w:tc>
        <w:tc>
          <w:tcPr>
            <w:tcW w:w="545" w:type="dxa"/>
            <w:tcBorders>
              <w:top w:val="nil"/>
              <w:left w:val="nil"/>
              <w:bottom w:val="nil"/>
              <w:right w:val="nil"/>
            </w:tcBorders>
            <w:shd w:val="clear" w:color="auto" w:fill="auto"/>
            <w:vAlign w:val="bottom"/>
            <w:hideMark/>
          </w:tcPr>
          <w:p w14:paraId="2C773C25"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24</w:t>
            </w:r>
          </w:p>
        </w:tc>
        <w:tc>
          <w:tcPr>
            <w:tcW w:w="780" w:type="dxa"/>
            <w:tcBorders>
              <w:top w:val="nil"/>
              <w:left w:val="nil"/>
              <w:bottom w:val="nil"/>
              <w:right w:val="nil"/>
            </w:tcBorders>
            <w:shd w:val="clear" w:color="auto" w:fill="auto"/>
            <w:vAlign w:val="bottom"/>
            <w:hideMark/>
          </w:tcPr>
          <w:p w14:paraId="754B1E2C"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7</w:t>
            </w:r>
          </w:p>
        </w:tc>
        <w:tc>
          <w:tcPr>
            <w:tcW w:w="1060" w:type="dxa"/>
            <w:tcBorders>
              <w:top w:val="nil"/>
              <w:left w:val="nil"/>
              <w:bottom w:val="nil"/>
              <w:right w:val="nil"/>
            </w:tcBorders>
            <w:shd w:val="clear" w:color="auto" w:fill="auto"/>
            <w:vAlign w:val="bottom"/>
            <w:hideMark/>
          </w:tcPr>
          <w:p w14:paraId="5DD169CE"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750-761</w:t>
            </w:r>
          </w:p>
        </w:tc>
        <w:tc>
          <w:tcPr>
            <w:tcW w:w="2460" w:type="dxa"/>
            <w:tcBorders>
              <w:top w:val="nil"/>
              <w:left w:val="nil"/>
              <w:bottom w:val="nil"/>
              <w:right w:val="nil"/>
            </w:tcBorders>
            <w:shd w:val="clear" w:color="auto" w:fill="auto"/>
            <w:vAlign w:val="bottom"/>
            <w:hideMark/>
          </w:tcPr>
          <w:p w14:paraId="45D4EC5C"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10.1111/geb.12311</w:t>
            </w:r>
          </w:p>
        </w:tc>
        <w:tc>
          <w:tcPr>
            <w:tcW w:w="660" w:type="dxa"/>
            <w:tcBorders>
              <w:top w:val="nil"/>
              <w:left w:val="nil"/>
              <w:bottom w:val="nil"/>
              <w:right w:val="nil"/>
            </w:tcBorders>
            <w:shd w:val="clear" w:color="auto" w:fill="auto"/>
            <w:vAlign w:val="bottom"/>
            <w:hideMark/>
          </w:tcPr>
          <w:p w14:paraId="147C6E2D"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2015</w:t>
            </w:r>
          </w:p>
        </w:tc>
      </w:tr>
      <w:tr w:rsidR="00921C29" w:rsidRPr="00E37E04" w14:paraId="3FC5269D" w14:textId="77777777" w:rsidTr="00112CD6">
        <w:trPr>
          <w:trHeight w:val="620"/>
        </w:trPr>
        <w:tc>
          <w:tcPr>
            <w:tcW w:w="2458" w:type="dxa"/>
            <w:tcBorders>
              <w:top w:val="nil"/>
              <w:left w:val="nil"/>
              <w:bottom w:val="nil"/>
              <w:right w:val="nil"/>
            </w:tcBorders>
            <w:shd w:val="clear" w:color="auto" w:fill="auto"/>
            <w:vAlign w:val="bottom"/>
            <w:hideMark/>
          </w:tcPr>
          <w:p w14:paraId="58891FB8"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Wrege, Marcos Silveira; Coutinho, Enilton Fick; Pantano, Angelica Prela; Jorge, Rogerio Oliveira</w:t>
            </w:r>
          </w:p>
        </w:tc>
        <w:tc>
          <w:tcPr>
            <w:tcW w:w="2458" w:type="dxa"/>
            <w:tcBorders>
              <w:top w:val="nil"/>
              <w:left w:val="nil"/>
              <w:bottom w:val="nil"/>
              <w:right w:val="nil"/>
            </w:tcBorders>
            <w:shd w:val="clear" w:color="auto" w:fill="auto"/>
            <w:vAlign w:val="bottom"/>
            <w:hideMark/>
          </w:tcPr>
          <w:p w14:paraId="1F92C843"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POTENCIAL DISTRIBUTION OF OLIVE IN BRAZIL AND WORLDWIDE</w:t>
            </w:r>
          </w:p>
        </w:tc>
        <w:tc>
          <w:tcPr>
            <w:tcW w:w="2459" w:type="dxa"/>
            <w:tcBorders>
              <w:top w:val="nil"/>
              <w:left w:val="nil"/>
              <w:bottom w:val="nil"/>
              <w:right w:val="nil"/>
            </w:tcBorders>
            <w:shd w:val="clear" w:color="auto" w:fill="auto"/>
            <w:vAlign w:val="bottom"/>
            <w:hideMark/>
          </w:tcPr>
          <w:p w14:paraId="5D1973D3"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REVISTA BRASILEIRA DE FRUTICULTURA</w:t>
            </w:r>
          </w:p>
        </w:tc>
        <w:tc>
          <w:tcPr>
            <w:tcW w:w="545" w:type="dxa"/>
            <w:tcBorders>
              <w:top w:val="nil"/>
              <w:left w:val="nil"/>
              <w:bottom w:val="nil"/>
              <w:right w:val="nil"/>
            </w:tcBorders>
            <w:shd w:val="clear" w:color="auto" w:fill="auto"/>
            <w:vAlign w:val="bottom"/>
            <w:hideMark/>
          </w:tcPr>
          <w:p w14:paraId="347D5C6A"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37</w:t>
            </w:r>
          </w:p>
        </w:tc>
        <w:tc>
          <w:tcPr>
            <w:tcW w:w="780" w:type="dxa"/>
            <w:tcBorders>
              <w:top w:val="nil"/>
              <w:left w:val="nil"/>
              <w:bottom w:val="nil"/>
              <w:right w:val="nil"/>
            </w:tcBorders>
            <w:shd w:val="clear" w:color="auto" w:fill="auto"/>
            <w:vAlign w:val="bottom"/>
            <w:hideMark/>
          </w:tcPr>
          <w:p w14:paraId="484F2486"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3</w:t>
            </w:r>
          </w:p>
        </w:tc>
        <w:tc>
          <w:tcPr>
            <w:tcW w:w="1060" w:type="dxa"/>
            <w:tcBorders>
              <w:top w:val="nil"/>
              <w:left w:val="nil"/>
              <w:bottom w:val="nil"/>
              <w:right w:val="nil"/>
            </w:tcBorders>
            <w:shd w:val="clear" w:color="auto" w:fill="auto"/>
            <w:vAlign w:val="bottom"/>
            <w:hideMark/>
          </w:tcPr>
          <w:p w14:paraId="1F39169A"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656-666</w:t>
            </w:r>
          </w:p>
        </w:tc>
        <w:tc>
          <w:tcPr>
            <w:tcW w:w="2460" w:type="dxa"/>
            <w:tcBorders>
              <w:top w:val="nil"/>
              <w:left w:val="nil"/>
              <w:bottom w:val="nil"/>
              <w:right w:val="nil"/>
            </w:tcBorders>
            <w:shd w:val="clear" w:color="auto" w:fill="auto"/>
            <w:vAlign w:val="bottom"/>
            <w:hideMark/>
          </w:tcPr>
          <w:p w14:paraId="6C24D754"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10.1590/0100-2945-174/14</w:t>
            </w:r>
          </w:p>
        </w:tc>
        <w:tc>
          <w:tcPr>
            <w:tcW w:w="660" w:type="dxa"/>
            <w:tcBorders>
              <w:top w:val="nil"/>
              <w:left w:val="nil"/>
              <w:bottom w:val="nil"/>
              <w:right w:val="nil"/>
            </w:tcBorders>
            <w:shd w:val="clear" w:color="auto" w:fill="auto"/>
            <w:vAlign w:val="bottom"/>
            <w:hideMark/>
          </w:tcPr>
          <w:p w14:paraId="5C6592FF"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2015</w:t>
            </w:r>
          </w:p>
        </w:tc>
      </w:tr>
      <w:tr w:rsidR="00921C29" w:rsidRPr="00E37E04" w14:paraId="21308128" w14:textId="77777777" w:rsidTr="00112CD6">
        <w:trPr>
          <w:trHeight w:val="820"/>
        </w:trPr>
        <w:tc>
          <w:tcPr>
            <w:tcW w:w="2458" w:type="dxa"/>
            <w:tcBorders>
              <w:top w:val="nil"/>
              <w:left w:val="nil"/>
              <w:bottom w:val="nil"/>
              <w:right w:val="nil"/>
            </w:tcBorders>
            <w:shd w:val="clear" w:color="auto" w:fill="auto"/>
            <w:vAlign w:val="bottom"/>
            <w:hideMark/>
          </w:tcPr>
          <w:p w14:paraId="0967370C"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Dong, Xiaoli; Grimm, Nancy B.; Ogle, Kiona; Franklin, Janet</w:t>
            </w:r>
          </w:p>
        </w:tc>
        <w:tc>
          <w:tcPr>
            <w:tcW w:w="2458" w:type="dxa"/>
            <w:tcBorders>
              <w:top w:val="nil"/>
              <w:left w:val="nil"/>
              <w:bottom w:val="nil"/>
              <w:right w:val="nil"/>
            </w:tcBorders>
            <w:shd w:val="clear" w:color="auto" w:fill="auto"/>
            <w:vAlign w:val="bottom"/>
            <w:hideMark/>
          </w:tcPr>
          <w:p w14:paraId="57B76AF3"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Temporal variability in hydrology modifies the influence of geomorphology on wetland distribution along a desert stream</w:t>
            </w:r>
          </w:p>
        </w:tc>
        <w:tc>
          <w:tcPr>
            <w:tcW w:w="2459" w:type="dxa"/>
            <w:tcBorders>
              <w:top w:val="nil"/>
              <w:left w:val="nil"/>
              <w:bottom w:val="nil"/>
              <w:right w:val="nil"/>
            </w:tcBorders>
            <w:shd w:val="clear" w:color="auto" w:fill="auto"/>
            <w:vAlign w:val="bottom"/>
            <w:hideMark/>
          </w:tcPr>
          <w:p w14:paraId="328ED0D5"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JOURNAL OF ECOLOGY</w:t>
            </w:r>
          </w:p>
        </w:tc>
        <w:tc>
          <w:tcPr>
            <w:tcW w:w="545" w:type="dxa"/>
            <w:tcBorders>
              <w:top w:val="nil"/>
              <w:left w:val="nil"/>
              <w:bottom w:val="nil"/>
              <w:right w:val="nil"/>
            </w:tcBorders>
            <w:shd w:val="clear" w:color="auto" w:fill="auto"/>
            <w:vAlign w:val="bottom"/>
            <w:hideMark/>
          </w:tcPr>
          <w:p w14:paraId="2BEE4C14"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104</w:t>
            </w:r>
          </w:p>
        </w:tc>
        <w:tc>
          <w:tcPr>
            <w:tcW w:w="780" w:type="dxa"/>
            <w:tcBorders>
              <w:top w:val="nil"/>
              <w:left w:val="nil"/>
              <w:bottom w:val="nil"/>
              <w:right w:val="nil"/>
            </w:tcBorders>
            <w:shd w:val="clear" w:color="auto" w:fill="auto"/>
            <w:vAlign w:val="bottom"/>
            <w:hideMark/>
          </w:tcPr>
          <w:p w14:paraId="6FE966CA"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w:t>
            </w:r>
          </w:p>
        </w:tc>
        <w:tc>
          <w:tcPr>
            <w:tcW w:w="1060" w:type="dxa"/>
            <w:tcBorders>
              <w:top w:val="nil"/>
              <w:left w:val="nil"/>
              <w:bottom w:val="nil"/>
              <w:right w:val="nil"/>
            </w:tcBorders>
            <w:shd w:val="clear" w:color="auto" w:fill="auto"/>
            <w:vAlign w:val="bottom"/>
            <w:hideMark/>
          </w:tcPr>
          <w:p w14:paraId="6819572E"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18-30</w:t>
            </w:r>
          </w:p>
        </w:tc>
        <w:tc>
          <w:tcPr>
            <w:tcW w:w="2460" w:type="dxa"/>
            <w:tcBorders>
              <w:top w:val="nil"/>
              <w:left w:val="nil"/>
              <w:bottom w:val="nil"/>
              <w:right w:val="nil"/>
            </w:tcBorders>
            <w:shd w:val="clear" w:color="auto" w:fill="auto"/>
            <w:vAlign w:val="bottom"/>
            <w:hideMark/>
          </w:tcPr>
          <w:p w14:paraId="2F326D08"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10.1111/1365-2745.12450</w:t>
            </w:r>
          </w:p>
        </w:tc>
        <w:tc>
          <w:tcPr>
            <w:tcW w:w="660" w:type="dxa"/>
            <w:tcBorders>
              <w:top w:val="nil"/>
              <w:left w:val="nil"/>
              <w:bottom w:val="nil"/>
              <w:right w:val="nil"/>
            </w:tcBorders>
            <w:shd w:val="clear" w:color="auto" w:fill="auto"/>
            <w:vAlign w:val="bottom"/>
            <w:hideMark/>
          </w:tcPr>
          <w:p w14:paraId="3C8DA645"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2016</w:t>
            </w:r>
          </w:p>
        </w:tc>
      </w:tr>
      <w:tr w:rsidR="00921C29" w:rsidRPr="00E37E04" w14:paraId="2BE0024C" w14:textId="77777777" w:rsidTr="00112CD6">
        <w:trPr>
          <w:trHeight w:val="620"/>
        </w:trPr>
        <w:tc>
          <w:tcPr>
            <w:tcW w:w="2458" w:type="dxa"/>
            <w:tcBorders>
              <w:top w:val="nil"/>
              <w:left w:val="nil"/>
              <w:bottom w:val="nil"/>
              <w:right w:val="nil"/>
            </w:tcBorders>
            <w:shd w:val="clear" w:color="auto" w:fill="auto"/>
            <w:vAlign w:val="bottom"/>
            <w:hideMark/>
          </w:tcPr>
          <w:p w14:paraId="5CD79812"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Liu, Canran; Newell, Graeme; White, Matt</w:t>
            </w:r>
          </w:p>
        </w:tc>
        <w:tc>
          <w:tcPr>
            <w:tcW w:w="2458" w:type="dxa"/>
            <w:tcBorders>
              <w:top w:val="nil"/>
              <w:left w:val="nil"/>
              <w:bottom w:val="nil"/>
              <w:right w:val="nil"/>
            </w:tcBorders>
            <w:shd w:val="clear" w:color="auto" w:fill="auto"/>
            <w:vAlign w:val="bottom"/>
            <w:hideMark/>
          </w:tcPr>
          <w:p w14:paraId="55F1E1C0"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On the selection of thresholds for predicting species occurrence with presence-only data</w:t>
            </w:r>
          </w:p>
        </w:tc>
        <w:tc>
          <w:tcPr>
            <w:tcW w:w="2459" w:type="dxa"/>
            <w:tcBorders>
              <w:top w:val="nil"/>
              <w:left w:val="nil"/>
              <w:bottom w:val="nil"/>
              <w:right w:val="nil"/>
            </w:tcBorders>
            <w:shd w:val="clear" w:color="auto" w:fill="auto"/>
            <w:vAlign w:val="bottom"/>
            <w:hideMark/>
          </w:tcPr>
          <w:p w14:paraId="3B6E5C37"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ECOLOGY AND EVOLUTION</w:t>
            </w:r>
          </w:p>
        </w:tc>
        <w:tc>
          <w:tcPr>
            <w:tcW w:w="545" w:type="dxa"/>
            <w:tcBorders>
              <w:top w:val="nil"/>
              <w:left w:val="nil"/>
              <w:bottom w:val="nil"/>
              <w:right w:val="nil"/>
            </w:tcBorders>
            <w:shd w:val="clear" w:color="auto" w:fill="auto"/>
            <w:vAlign w:val="bottom"/>
            <w:hideMark/>
          </w:tcPr>
          <w:p w14:paraId="13D47F2D"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6</w:t>
            </w:r>
          </w:p>
        </w:tc>
        <w:tc>
          <w:tcPr>
            <w:tcW w:w="780" w:type="dxa"/>
            <w:tcBorders>
              <w:top w:val="nil"/>
              <w:left w:val="nil"/>
              <w:bottom w:val="nil"/>
              <w:right w:val="nil"/>
            </w:tcBorders>
            <w:shd w:val="clear" w:color="auto" w:fill="auto"/>
            <w:vAlign w:val="bottom"/>
            <w:hideMark/>
          </w:tcPr>
          <w:p w14:paraId="5A1FA8FA"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w:t>
            </w:r>
          </w:p>
        </w:tc>
        <w:tc>
          <w:tcPr>
            <w:tcW w:w="1060" w:type="dxa"/>
            <w:tcBorders>
              <w:top w:val="nil"/>
              <w:left w:val="nil"/>
              <w:bottom w:val="nil"/>
              <w:right w:val="nil"/>
            </w:tcBorders>
            <w:shd w:val="clear" w:color="auto" w:fill="auto"/>
            <w:vAlign w:val="bottom"/>
            <w:hideMark/>
          </w:tcPr>
          <w:p w14:paraId="0BA2718A"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337-348</w:t>
            </w:r>
          </w:p>
        </w:tc>
        <w:tc>
          <w:tcPr>
            <w:tcW w:w="2460" w:type="dxa"/>
            <w:tcBorders>
              <w:top w:val="nil"/>
              <w:left w:val="nil"/>
              <w:bottom w:val="nil"/>
              <w:right w:val="nil"/>
            </w:tcBorders>
            <w:shd w:val="clear" w:color="auto" w:fill="auto"/>
            <w:vAlign w:val="bottom"/>
            <w:hideMark/>
          </w:tcPr>
          <w:p w14:paraId="71EA7221"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10.1002/ece3.1878</w:t>
            </w:r>
          </w:p>
        </w:tc>
        <w:tc>
          <w:tcPr>
            <w:tcW w:w="660" w:type="dxa"/>
            <w:tcBorders>
              <w:top w:val="nil"/>
              <w:left w:val="nil"/>
              <w:bottom w:val="nil"/>
              <w:right w:val="nil"/>
            </w:tcBorders>
            <w:shd w:val="clear" w:color="auto" w:fill="auto"/>
            <w:vAlign w:val="bottom"/>
            <w:hideMark/>
          </w:tcPr>
          <w:p w14:paraId="4A294244"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2016</w:t>
            </w:r>
          </w:p>
        </w:tc>
      </w:tr>
      <w:tr w:rsidR="00921C29" w:rsidRPr="00E37E04" w14:paraId="76AA1E48" w14:textId="77777777" w:rsidTr="00112CD6">
        <w:trPr>
          <w:trHeight w:val="820"/>
        </w:trPr>
        <w:tc>
          <w:tcPr>
            <w:tcW w:w="2458" w:type="dxa"/>
            <w:tcBorders>
              <w:top w:val="nil"/>
              <w:left w:val="nil"/>
              <w:bottom w:val="nil"/>
              <w:right w:val="nil"/>
            </w:tcBorders>
            <w:shd w:val="clear" w:color="auto" w:fill="auto"/>
            <w:vAlign w:val="bottom"/>
            <w:hideMark/>
          </w:tcPr>
          <w:p w14:paraId="4BC4DE0C"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Recio, Mariano R.; Seddon, Philip J.; Moore, Antoni B.</w:t>
            </w:r>
          </w:p>
        </w:tc>
        <w:tc>
          <w:tcPr>
            <w:tcW w:w="2458" w:type="dxa"/>
            <w:tcBorders>
              <w:top w:val="nil"/>
              <w:left w:val="nil"/>
              <w:bottom w:val="nil"/>
              <w:right w:val="nil"/>
            </w:tcBorders>
            <w:shd w:val="clear" w:color="auto" w:fill="auto"/>
            <w:vAlign w:val="bottom"/>
            <w:hideMark/>
          </w:tcPr>
          <w:p w14:paraId="5A87544A"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Niche and movement models identify corridors of introduced feral cats infringing ecologically sensitive areas in New Zealand</w:t>
            </w:r>
          </w:p>
        </w:tc>
        <w:tc>
          <w:tcPr>
            <w:tcW w:w="2459" w:type="dxa"/>
            <w:tcBorders>
              <w:top w:val="nil"/>
              <w:left w:val="nil"/>
              <w:bottom w:val="nil"/>
              <w:right w:val="nil"/>
            </w:tcBorders>
            <w:shd w:val="clear" w:color="auto" w:fill="auto"/>
            <w:vAlign w:val="bottom"/>
            <w:hideMark/>
          </w:tcPr>
          <w:p w14:paraId="14B9843C"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BIOLOGICAL CONSERVATION</w:t>
            </w:r>
          </w:p>
        </w:tc>
        <w:tc>
          <w:tcPr>
            <w:tcW w:w="545" w:type="dxa"/>
            <w:tcBorders>
              <w:top w:val="nil"/>
              <w:left w:val="nil"/>
              <w:bottom w:val="nil"/>
              <w:right w:val="nil"/>
            </w:tcBorders>
            <w:shd w:val="clear" w:color="auto" w:fill="auto"/>
            <w:vAlign w:val="bottom"/>
            <w:hideMark/>
          </w:tcPr>
          <w:p w14:paraId="2C12B41C"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192</w:t>
            </w:r>
          </w:p>
        </w:tc>
        <w:tc>
          <w:tcPr>
            <w:tcW w:w="780" w:type="dxa"/>
            <w:tcBorders>
              <w:top w:val="nil"/>
              <w:left w:val="nil"/>
              <w:bottom w:val="nil"/>
              <w:right w:val="nil"/>
            </w:tcBorders>
            <w:shd w:val="clear" w:color="auto" w:fill="auto"/>
            <w:vAlign w:val="bottom"/>
            <w:hideMark/>
          </w:tcPr>
          <w:p w14:paraId="6494667E"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p>
        </w:tc>
        <w:tc>
          <w:tcPr>
            <w:tcW w:w="1060" w:type="dxa"/>
            <w:tcBorders>
              <w:top w:val="nil"/>
              <w:left w:val="nil"/>
              <w:bottom w:val="nil"/>
              <w:right w:val="nil"/>
            </w:tcBorders>
            <w:shd w:val="clear" w:color="auto" w:fill="auto"/>
            <w:vAlign w:val="bottom"/>
            <w:hideMark/>
          </w:tcPr>
          <w:p w14:paraId="2C2CE530"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48-56</w:t>
            </w:r>
          </w:p>
        </w:tc>
        <w:tc>
          <w:tcPr>
            <w:tcW w:w="2460" w:type="dxa"/>
            <w:tcBorders>
              <w:top w:val="nil"/>
              <w:left w:val="nil"/>
              <w:bottom w:val="nil"/>
              <w:right w:val="nil"/>
            </w:tcBorders>
            <w:shd w:val="clear" w:color="auto" w:fill="auto"/>
            <w:vAlign w:val="bottom"/>
            <w:hideMark/>
          </w:tcPr>
          <w:p w14:paraId="51612E1D"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10.1016/j.biocon.2015.09.004</w:t>
            </w:r>
          </w:p>
        </w:tc>
        <w:tc>
          <w:tcPr>
            <w:tcW w:w="660" w:type="dxa"/>
            <w:tcBorders>
              <w:top w:val="nil"/>
              <w:left w:val="nil"/>
              <w:bottom w:val="nil"/>
              <w:right w:val="nil"/>
            </w:tcBorders>
            <w:shd w:val="clear" w:color="auto" w:fill="auto"/>
            <w:vAlign w:val="bottom"/>
            <w:hideMark/>
          </w:tcPr>
          <w:p w14:paraId="1832F9E9"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2015</w:t>
            </w:r>
          </w:p>
        </w:tc>
      </w:tr>
      <w:tr w:rsidR="00921C29" w:rsidRPr="00E37E04" w14:paraId="502B82BA" w14:textId="77777777" w:rsidTr="00112CD6">
        <w:trPr>
          <w:trHeight w:val="1020"/>
        </w:trPr>
        <w:tc>
          <w:tcPr>
            <w:tcW w:w="2458" w:type="dxa"/>
            <w:tcBorders>
              <w:top w:val="nil"/>
              <w:left w:val="nil"/>
              <w:bottom w:val="nil"/>
              <w:right w:val="nil"/>
            </w:tcBorders>
            <w:shd w:val="clear" w:color="auto" w:fill="auto"/>
            <w:vAlign w:val="bottom"/>
            <w:hideMark/>
          </w:tcPr>
          <w:p w14:paraId="7758AAA9"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Tocchio, Luana J.; Gurgel-Goncalves, Rodrigo; Escobar, Luis E.; Peterson, Andrew Townsend</w:t>
            </w:r>
          </w:p>
        </w:tc>
        <w:tc>
          <w:tcPr>
            <w:tcW w:w="2458" w:type="dxa"/>
            <w:tcBorders>
              <w:top w:val="nil"/>
              <w:left w:val="nil"/>
              <w:bottom w:val="nil"/>
              <w:right w:val="nil"/>
            </w:tcBorders>
            <w:shd w:val="clear" w:color="auto" w:fill="auto"/>
            <w:vAlign w:val="bottom"/>
            <w:hideMark/>
          </w:tcPr>
          <w:p w14:paraId="1F981500"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Niche similarities among white-eared opossums (Mammalia, Didelphidae): Is ecological niche modelling relevant to setting species limits?</w:t>
            </w:r>
          </w:p>
        </w:tc>
        <w:tc>
          <w:tcPr>
            <w:tcW w:w="2459" w:type="dxa"/>
            <w:tcBorders>
              <w:top w:val="nil"/>
              <w:left w:val="nil"/>
              <w:bottom w:val="nil"/>
              <w:right w:val="nil"/>
            </w:tcBorders>
            <w:shd w:val="clear" w:color="auto" w:fill="auto"/>
            <w:vAlign w:val="bottom"/>
            <w:hideMark/>
          </w:tcPr>
          <w:p w14:paraId="286A615D"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ZOOLOGICA SCRIPTA</w:t>
            </w:r>
          </w:p>
        </w:tc>
        <w:tc>
          <w:tcPr>
            <w:tcW w:w="545" w:type="dxa"/>
            <w:tcBorders>
              <w:top w:val="nil"/>
              <w:left w:val="nil"/>
              <w:bottom w:val="nil"/>
              <w:right w:val="nil"/>
            </w:tcBorders>
            <w:shd w:val="clear" w:color="auto" w:fill="auto"/>
            <w:vAlign w:val="bottom"/>
            <w:hideMark/>
          </w:tcPr>
          <w:p w14:paraId="142607C0"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44</w:t>
            </w:r>
          </w:p>
        </w:tc>
        <w:tc>
          <w:tcPr>
            <w:tcW w:w="780" w:type="dxa"/>
            <w:tcBorders>
              <w:top w:val="nil"/>
              <w:left w:val="nil"/>
              <w:bottom w:val="nil"/>
              <w:right w:val="nil"/>
            </w:tcBorders>
            <w:shd w:val="clear" w:color="auto" w:fill="auto"/>
            <w:vAlign w:val="bottom"/>
            <w:hideMark/>
          </w:tcPr>
          <w:p w14:paraId="120417DC"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w:t>
            </w:r>
          </w:p>
        </w:tc>
        <w:tc>
          <w:tcPr>
            <w:tcW w:w="1060" w:type="dxa"/>
            <w:tcBorders>
              <w:top w:val="nil"/>
              <w:left w:val="nil"/>
              <w:bottom w:val="nil"/>
              <w:right w:val="nil"/>
            </w:tcBorders>
            <w:shd w:val="clear" w:color="auto" w:fill="auto"/>
            <w:vAlign w:val="bottom"/>
            <w:hideMark/>
          </w:tcPr>
          <w:p w14:paraId="421414DC"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1-10</w:t>
            </w:r>
          </w:p>
        </w:tc>
        <w:tc>
          <w:tcPr>
            <w:tcW w:w="2460" w:type="dxa"/>
            <w:tcBorders>
              <w:top w:val="nil"/>
              <w:left w:val="nil"/>
              <w:bottom w:val="nil"/>
              <w:right w:val="nil"/>
            </w:tcBorders>
            <w:shd w:val="clear" w:color="auto" w:fill="auto"/>
            <w:vAlign w:val="bottom"/>
            <w:hideMark/>
          </w:tcPr>
          <w:p w14:paraId="17710FC5"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10.1111/zsc.12082</w:t>
            </w:r>
          </w:p>
        </w:tc>
        <w:tc>
          <w:tcPr>
            <w:tcW w:w="660" w:type="dxa"/>
            <w:tcBorders>
              <w:top w:val="nil"/>
              <w:left w:val="nil"/>
              <w:bottom w:val="nil"/>
              <w:right w:val="nil"/>
            </w:tcBorders>
            <w:shd w:val="clear" w:color="auto" w:fill="auto"/>
            <w:vAlign w:val="bottom"/>
            <w:hideMark/>
          </w:tcPr>
          <w:p w14:paraId="6776B5DB"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2015</w:t>
            </w:r>
          </w:p>
        </w:tc>
      </w:tr>
      <w:tr w:rsidR="00921C29" w:rsidRPr="00E37E04" w14:paraId="046CD828" w14:textId="77777777" w:rsidTr="00112CD6">
        <w:trPr>
          <w:trHeight w:val="820"/>
        </w:trPr>
        <w:tc>
          <w:tcPr>
            <w:tcW w:w="2458" w:type="dxa"/>
            <w:tcBorders>
              <w:top w:val="nil"/>
              <w:left w:val="nil"/>
              <w:bottom w:val="nil"/>
              <w:right w:val="nil"/>
            </w:tcBorders>
            <w:shd w:val="clear" w:color="auto" w:fill="auto"/>
            <w:vAlign w:val="bottom"/>
            <w:hideMark/>
          </w:tcPr>
          <w:p w14:paraId="3042F030"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Guo, Chuanbo; Lek, Sovan; Ye, Shaowen; Li, Wei; Liu, Jiashou; Li, Zhongjie</w:t>
            </w:r>
          </w:p>
        </w:tc>
        <w:tc>
          <w:tcPr>
            <w:tcW w:w="2458" w:type="dxa"/>
            <w:tcBorders>
              <w:top w:val="nil"/>
              <w:left w:val="nil"/>
              <w:bottom w:val="nil"/>
              <w:right w:val="nil"/>
            </w:tcBorders>
            <w:shd w:val="clear" w:color="auto" w:fill="auto"/>
            <w:vAlign w:val="bottom"/>
            <w:hideMark/>
          </w:tcPr>
          <w:p w14:paraId="13053A61"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Uncertainty in ensemble modelling of large-scale species distribution: Effects from species characteristics and model techniques</w:t>
            </w:r>
          </w:p>
        </w:tc>
        <w:tc>
          <w:tcPr>
            <w:tcW w:w="2459" w:type="dxa"/>
            <w:tcBorders>
              <w:top w:val="nil"/>
              <w:left w:val="nil"/>
              <w:bottom w:val="nil"/>
              <w:right w:val="nil"/>
            </w:tcBorders>
            <w:shd w:val="clear" w:color="auto" w:fill="auto"/>
            <w:vAlign w:val="bottom"/>
            <w:hideMark/>
          </w:tcPr>
          <w:p w14:paraId="4A9D6604"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ECOLOGICAL MODELLING</w:t>
            </w:r>
          </w:p>
        </w:tc>
        <w:tc>
          <w:tcPr>
            <w:tcW w:w="545" w:type="dxa"/>
            <w:tcBorders>
              <w:top w:val="nil"/>
              <w:left w:val="nil"/>
              <w:bottom w:val="nil"/>
              <w:right w:val="nil"/>
            </w:tcBorders>
            <w:shd w:val="clear" w:color="auto" w:fill="auto"/>
            <w:vAlign w:val="bottom"/>
            <w:hideMark/>
          </w:tcPr>
          <w:p w14:paraId="135F8BEF"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306</w:t>
            </w:r>
          </w:p>
        </w:tc>
        <w:tc>
          <w:tcPr>
            <w:tcW w:w="780" w:type="dxa"/>
            <w:tcBorders>
              <w:top w:val="nil"/>
              <w:left w:val="nil"/>
              <w:bottom w:val="nil"/>
              <w:right w:val="nil"/>
            </w:tcBorders>
            <w:shd w:val="clear" w:color="auto" w:fill="auto"/>
            <w:vAlign w:val="bottom"/>
            <w:hideMark/>
          </w:tcPr>
          <w:p w14:paraId="5388198E"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p>
        </w:tc>
        <w:tc>
          <w:tcPr>
            <w:tcW w:w="1060" w:type="dxa"/>
            <w:tcBorders>
              <w:top w:val="nil"/>
              <w:left w:val="nil"/>
              <w:bottom w:val="nil"/>
              <w:right w:val="nil"/>
            </w:tcBorders>
            <w:shd w:val="clear" w:color="auto" w:fill="auto"/>
            <w:vAlign w:val="bottom"/>
            <w:hideMark/>
          </w:tcPr>
          <w:p w14:paraId="27492C3D"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67-75</w:t>
            </w:r>
          </w:p>
        </w:tc>
        <w:tc>
          <w:tcPr>
            <w:tcW w:w="2460" w:type="dxa"/>
            <w:tcBorders>
              <w:top w:val="nil"/>
              <w:left w:val="nil"/>
              <w:bottom w:val="nil"/>
              <w:right w:val="nil"/>
            </w:tcBorders>
            <w:shd w:val="clear" w:color="auto" w:fill="auto"/>
            <w:vAlign w:val="bottom"/>
            <w:hideMark/>
          </w:tcPr>
          <w:p w14:paraId="3D32D6DC"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10.1016/j.ecolmodel.2014.08.002</w:t>
            </w:r>
          </w:p>
        </w:tc>
        <w:tc>
          <w:tcPr>
            <w:tcW w:w="660" w:type="dxa"/>
            <w:tcBorders>
              <w:top w:val="nil"/>
              <w:left w:val="nil"/>
              <w:bottom w:val="nil"/>
              <w:right w:val="nil"/>
            </w:tcBorders>
            <w:shd w:val="clear" w:color="auto" w:fill="auto"/>
            <w:vAlign w:val="bottom"/>
            <w:hideMark/>
          </w:tcPr>
          <w:p w14:paraId="62698053"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2015</w:t>
            </w:r>
          </w:p>
        </w:tc>
      </w:tr>
      <w:tr w:rsidR="00921C29" w:rsidRPr="00E37E04" w14:paraId="26280BC2" w14:textId="77777777" w:rsidTr="00112CD6">
        <w:trPr>
          <w:trHeight w:val="1220"/>
        </w:trPr>
        <w:tc>
          <w:tcPr>
            <w:tcW w:w="2458" w:type="dxa"/>
            <w:tcBorders>
              <w:top w:val="nil"/>
              <w:left w:val="nil"/>
              <w:bottom w:val="nil"/>
              <w:right w:val="nil"/>
            </w:tcBorders>
            <w:shd w:val="clear" w:color="auto" w:fill="auto"/>
            <w:vAlign w:val="bottom"/>
            <w:hideMark/>
          </w:tcPr>
          <w:p w14:paraId="5EAD2E80"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Yin, Hengxia; Yan, Xia; Shi, Yong; Qian, Chaoju; Li, Zhonghu; Zhang, Wen; Wang, Lirong; Li, Yi; Li, Xiaoze; Chen, Guoxiong; Li, Xinrong; Nevo, Eviatar; Ma, Xiao-Fei</w:t>
            </w:r>
          </w:p>
        </w:tc>
        <w:tc>
          <w:tcPr>
            <w:tcW w:w="2458" w:type="dxa"/>
            <w:tcBorders>
              <w:top w:val="nil"/>
              <w:left w:val="nil"/>
              <w:bottom w:val="nil"/>
              <w:right w:val="nil"/>
            </w:tcBorders>
            <w:shd w:val="clear" w:color="auto" w:fill="auto"/>
            <w:vAlign w:val="bottom"/>
            <w:hideMark/>
          </w:tcPr>
          <w:p w14:paraId="34DDD8A4"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The role of East Asian monsoon system in shaping population divergence and dynamics of a constructive desert shrub Reaumuria soongarica</w:t>
            </w:r>
          </w:p>
        </w:tc>
        <w:tc>
          <w:tcPr>
            <w:tcW w:w="2459" w:type="dxa"/>
            <w:tcBorders>
              <w:top w:val="nil"/>
              <w:left w:val="nil"/>
              <w:bottom w:val="nil"/>
              <w:right w:val="nil"/>
            </w:tcBorders>
            <w:shd w:val="clear" w:color="auto" w:fill="auto"/>
            <w:vAlign w:val="bottom"/>
            <w:hideMark/>
          </w:tcPr>
          <w:p w14:paraId="3DCCD3E2"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SCIENTIFIC REPORTS</w:t>
            </w:r>
          </w:p>
        </w:tc>
        <w:tc>
          <w:tcPr>
            <w:tcW w:w="545" w:type="dxa"/>
            <w:tcBorders>
              <w:top w:val="nil"/>
              <w:left w:val="nil"/>
              <w:bottom w:val="nil"/>
              <w:right w:val="nil"/>
            </w:tcBorders>
            <w:shd w:val="clear" w:color="auto" w:fill="auto"/>
            <w:vAlign w:val="bottom"/>
            <w:hideMark/>
          </w:tcPr>
          <w:p w14:paraId="75E969CD"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5</w:t>
            </w:r>
          </w:p>
        </w:tc>
        <w:tc>
          <w:tcPr>
            <w:tcW w:w="780" w:type="dxa"/>
            <w:tcBorders>
              <w:top w:val="nil"/>
              <w:left w:val="nil"/>
              <w:bottom w:val="nil"/>
              <w:right w:val="nil"/>
            </w:tcBorders>
            <w:shd w:val="clear" w:color="auto" w:fill="auto"/>
            <w:vAlign w:val="bottom"/>
            <w:hideMark/>
          </w:tcPr>
          <w:p w14:paraId="168CE279"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p>
        </w:tc>
        <w:tc>
          <w:tcPr>
            <w:tcW w:w="1060" w:type="dxa"/>
            <w:tcBorders>
              <w:top w:val="nil"/>
              <w:left w:val="nil"/>
              <w:bottom w:val="nil"/>
              <w:right w:val="nil"/>
            </w:tcBorders>
            <w:shd w:val="clear" w:color="auto" w:fill="auto"/>
            <w:vAlign w:val="bottom"/>
            <w:hideMark/>
          </w:tcPr>
          <w:p w14:paraId="35D8FF52"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p>
        </w:tc>
        <w:tc>
          <w:tcPr>
            <w:tcW w:w="2460" w:type="dxa"/>
            <w:tcBorders>
              <w:top w:val="nil"/>
              <w:left w:val="nil"/>
              <w:bottom w:val="nil"/>
              <w:right w:val="nil"/>
            </w:tcBorders>
            <w:shd w:val="clear" w:color="auto" w:fill="auto"/>
            <w:vAlign w:val="bottom"/>
            <w:hideMark/>
          </w:tcPr>
          <w:p w14:paraId="60C7AB94"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10.1038/srep15823</w:t>
            </w:r>
          </w:p>
        </w:tc>
        <w:tc>
          <w:tcPr>
            <w:tcW w:w="660" w:type="dxa"/>
            <w:tcBorders>
              <w:top w:val="nil"/>
              <w:left w:val="nil"/>
              <w:bottom w:val="nil"/>
              <w:right w:val="nil"/>
            </w:tcBorders>
            <w:shd w:val="clear" w:color="auto" w:fill="auto"/>
            <w:vAlign w:val="bottom"/>
            <w:hideMark/>
          </w:tcPr>
          <w:p w14:paraId="670E2ED8"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2015</w:t>
            </w:r>
          </w:p>
        </w:tc>
      </w:tr>
      <w:tr w:rsidR="00921C29" w:rsidRPr="00E37E04" w14:paraId="212E8017" w14:textId="77777777" w:rsidTr="00112CD6">
        <w:trPr>
          <w:trHeight w:val="820"/>
        </w:trPr>
        <w:tc>
          <w:tcPr>
            <w:tcW w:w="2458" w:type="dxa"/>
            <w:tcBorders>
              <w:top w:val="nil"/>
              <w:left w:val="nil"/>
              <w:bottom w:val="nil"/>
              <w:right w:val="nil"/>
            </w:tcBorders>
            <w:shd w:val="clear" w:color="auto" w:fill="auto"/>
            <w:vAlign w:val="bottom"/>
            <w:hideMark/>
          </w:tcPr>
          <w:p w14:paraId="6957CB8B"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lastRenderedPageBreak/>
              <w:t>Huang, Jen-Pan</w:t>
            </w:r>
          </w:p>
        </w:tc>
        <w:tc>
          <w:tcPr>
            <w:tcW w:w="2458" w:type="dxa"/>
            <w:tcBorders>
              <w:top w:val="nil"/>
              <w:left w:val="nil"/>
              <w:bottom w:val="nil"/>
              <w:right w:val="nil"/>
            </w:tcBorders>
            <w:shd w:val="clear" w:color="auto" w:fill="auto"/>
            <w:vAlign w:val="bottom"/>
            <w:hideMark/>
          </w:tcPr>
          <w:p w14:paraId="68288AEE"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Modeling the effects of anthropogenic exploitation and climate change on an endemic stag beetle, Lucanus miwai, of Taiwan</w:t>
            </w:r>
          </w:p>
        </w:tc>
        <w:tc>
          <w:tcPr>
            <w:tcW w:w="2459" w:type="dxa"/>
            <w:tcBorders>
              <w:top w:val="nil"/>
              <w:left w:val="nil"/>
              <w:bottom w:val="nil"/>
              <w:right w:val="nil"/>
            </w:tcBorders>
            <w:shd w:val="clear" w:color="auto" w:fill="auto"/>
            <w:vAlign w:val="bottom"/>
            <w:hideMark/>
          </w:tcPr>
          <w:p w14:paraId="7666BAD4"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Dryad</w:t>
            </w:r>
          </w:p>
        </w:tc>
        <w:tc>
          <w:tcPr>
            <w:tcW w:w="545" w:type="dxa"/>
            <w:tcBorders>
              <w:top w:val="nil"/>
              <w:left w:val="nil"/>
              <w:bottom w:val="nil"/>
              <w:right w:val="nil"/>
            </w:tcBorders>
            <w:shd w:val="clear" w:color="auto" w:fill="auto"/>
            <w:vAlign w:val="bottom"/>
            <w:hideMark/>
          </w:tcPr>
          <w:p w14:paraId="5E1A4635"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p>
        </w:tc>
        <w:tc>
          <w:tcPr>
            <w:tcW w:w="780" w:type="dxa"/>
            <w:tcBorders>
              <w:top w:val="nil"/>
              <w:left w:val="nil"/>
              <w:bottom w:val="nil"/>
              <w:right w:val="nil"/>
            </w:tcBorders>
            <w:shd w:val="clear" w:color="auto" w:fill="auto"/>
            <w:vAlign w:val="bottom"/>
            <w:hideMark/>
          </w:tcPr>
          <w:p w14:paraId="31044E60"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p>
        </w:tc>
        <w:tc>
          <w:tcPr>
            <w:tcW w:w="1060" w:type="dxa"/>
            <w:tcBorders>
              <w:top w:val="nil"/>
              <w:left w:val="nil"/>
              <w:bottom w:val="nil"/>
              <w:right w:val="nil"/>
            </w:tcBorders>
            <w:shd w:val="clear" w:color="auto" w:fill="auto"/>
            <w:vAlign w:val="bottom"/>
            <w:hideMark/>
          </w:tcPr>
          <w:p w14:paraId="0D3F7AAA"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p>
        </w:tc>
        <w:tc>
          <w:tcPr>
            <w:tcW w:w="2460" w:type="dxa"/>
            <w:tcBorders>
              <w:top w:val="nil"/>
              <w:left w:val="nil"/>
              <w:bottom w:val="nil"/>
              <w:right w:val="nil"/>
            </w:tcBorders>
            <w:shd w:val="clear" w:color="auto" w:fill="auto"/>
            <w:vAlign w:val="bottom"/>
            <w:hideMark/>
          </w:tcPr>
          <w:p w14:paraId="575191AA" w14:textId="77777777" w:rsidR="00921C29" w:rsidRPr="00E37E04" w:rsidRDefault="003D6D15" w:rsidP="00DA1171">
            <w:pPr>
              <w:spacing w:after="0" w:line="240" w:lineRule="auto"/>
              <w:rPr>
                <w:rFonts w:ascii="Times New Roman" w:eastAsia="Times New Roman" w:hAnsi="Times New Roman" w:cs="Times New Roman"/>
                <w:color w:val="0000FF"/>
                <w:sz w:val="16"/>
                <w:szCs w:val="16"/>
                <w:u w:val="single"/>
              </w:rPr>
            </w:pPr>
            <w:r w:rsidRPr="00E37E04">
              <w:rPr>
                <w:rFonts w:ascii="Times New Roman" w:hAnsi="Times New Roman"/>
              </w:rPr>
              <w:fldChar w:fldCharType="begin"/>
            </w:r>
            <w:r w:rsidRPr="00E37E04">
              <w:rPr>
                <w:rFonts w:ascii="Times New Roman" w:hAnsi="Times New Roman"/>
              </w:rPr>
              <w:instrText xml:space="preserve"> HYPERLINK "http://dx.doi.org/10.5061/dryad.8mp13" \t "_blank" </w:instrText>
            </w:r>
            <w:r w:rsidRPr="00E37E04">
              <w:rPr>
                <w:rFonts w:ascii="Times New Roman" w:hAnsi="Times New Roman"/>
              </w:rPr>
              <w:fldChar w:fldCharType="separate"/>
            </w:r>
            <w:r w:rsidR="00921C29" w:rsidRPr="00E37E04">
              <w:rPr>
                <w:rFonts w:ascii="Times New Roman" w:eastAsia="Times New Roman" w:hAnsi="Times New Roman" w:cs="Times New Roman"/>
                <w:color w:val="0000FF"/>
                <w:sz w:val="16"/>
                <w:szCs w:val="16"/>
                <w:u w:val="single"/>
              </w:rPr>
              <w:t>10.5061/dryad.8mp13</w:t>
            </w:r>
            <w:r w:rsidRPr="00E37E04">
              <w:rPr>
                <w:rFonts w:ascii="Times New Roman" w:eastAsia="Times New Roman" w:hAnsi="Times New Roman" w:cs="Times New Roman"/>
                <w:color w:val="0000FF"/>
                <w:sz w:val="16"/>
                <w:szCs w:val="16"/>
                <w:u w:val="single"/>
              </w:rPr>
              <w:fldChar w:fldCharType="end"/>
            </w:r>
          </w:p>
        </w:tc>
        <w:tc>
          <w:tcPr>
            <w:tcW w:w="660" w:type="dxa"/>
            <w:tcBorders>
              <w:top w:val="nil"/>
              <w:left w:val="nil"/>
              <w:bottom w:val="nil"/>
              <w:right w:val="nil"/>
            </w:tcBorders>
            <w:shd w:val="clear" w:color="auto" w:fill="auto"/>
            <w:vAlign w:val="bottom"/>
            <w:hideMark/>
          </w:tcPr>
          <w:p w14:paraId="6F4E12A7"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2014</w:t>
            </w:r>
          </w:p>
        </w:tc>
      </w:tr>
      <w:tr w:rsidR="00921C29" w:rsidRPr="00E37E04" w14:paraId="47BE74DE" w14:textId="77777777" w:rsidTr="00112CD6">
        <w:trPr>
          <w:trHeight w:val="1220"/>
        </w:trPr>
        <w:tc>
          <w:tcPr>
            <w:tcW w:w="2458" w:type="dxa"/>
            <w:tcBorders>
              <w:top w:val="nil"/>
              <w:left w:val="nil"/>
              <w:bottom w:val="nil"/>
              <w:right w:val="nil"/>
            </w:tcBorders>
            <w:shd w:val="clear" w:color="auto" w:fill="auto"/>
            <w:vAlign w:val="bottom"/>
            <w:hideMark/>
          </w:tcPr>
          <w:p w14:paraId="0FF4A9BB"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Planas, E.; Saupe, E. E.; Lima-Ribeiro, M. S.; Peterson, A. T.; Ribera, C.</w:t>
            </w:r>
          </w:p>
        </w:tc>
        <w:tc>
          <w:tcPr>
            <w:tcW w:w="2458" w:type="dxa"/>
            <w:tcBorders>
              <w:top w:val="nil"/>
              <w:left w:val="nil"/>
              <w:bottom w:val="nil"/>
              <w:right w:val="nil"/>
            </w:tcBorders>
            <w:shd w:val="clear" w:color="auto" w:fill="auto"/>
            <w:vAlign w:val="bottom"/>
            <w:hideMark/>
          </w:tcPr>
          <w:p w14:paraId="38202754"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Ecological niche and phylogeography elucidate complex biogeographic patterns in Loxosceles rufescens (Araneae, Sicariidae) in the Mediterranean Basin.</w:t>
            </w:r>
          </w:p>
        </w:tc>
        <w:tc>
          <w:tcPr>
            <w:tcW w:w="2459" w:type="dxa"/>
            <w:tcBorders>
              <w:top w:val="nil"/>
              <w:left w:val="nil"/>
              <w:bottom w:val="nil"/>
              <w:right w:val="nil"/>
            </w:tcBorders>
            <w:shd w:val="clear" w:color="auto" w:fill="auto"/>
            <w:vAlign w:val="bottom"/>
            <w:hideMark/>
          </w:tcPr>
          <w:p w14:paraId="4491846D"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BMC Evolutionary Biology</w:t>
            </w:r>
          </w:p>
        </w:tc>
        <w:tc>
          <w:tcPr>
            <w:tcW w:w="545" w:type="dxa"/>
            <w:tcBorders>
              <w:top w:val="nil"/>
              <w:left w:val="nil"/>
              <w:bottom w:val="nil"/>
              <w:right w:val="nil"/>
            </w:tcBorders>
            <w:shd w:val="clear" w:color="auto" w:fill="auto"/>
            <w:vAlign w:val="bottom"/>
            <w:hideMark/>
          </w:tcPr>
          <w:p w14:paraId="1D922B4E"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14</w:t>
            </w:r>
          </w:p>
        </w:tc>
        <w:tc>
          <w:tcPr>
            <w:tcW w:w="780" w:type="dxa"/>
            <w:tcBorders>
              <w:top w:val="nil"/>
              <w:left w:val="nil"/>
              <w:bottom w:val="nil"/>
              <w:right w:val="nil"/>
            </w:tcBorders>
            <w:shd w:val="clear" w:color="auto" w:fill="auto"/>
            <w:vAlign w:val="bottom"/>
            <w:hideMark/>
          </w:tcPr>
          <w:p w14:paraId="0B9423C9"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195</w:t>
            </w:r>
          </w:p>
        </w:tc>
        <w:tc>
          <w:tcPr>
            <w:tcW w:w="1060" w:type="dxa"/>
            <w:tcBorders>
              <w:top w:val="nil"/>
              <w:left w:val="nil"/>
              <w:bottom w:val="nil"/>
              <w:right w:val="nil"/>
            </w:tcBorders>
            <w:shd w:val="clear" w:color="auto" w:fill="auto"/>
            <w:vAlign w:val="bottom"/>
            <w:hideMark/>
          </w:tcPr>
          <w:p w14:paraId="4D2D7E55"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p>
        </w:tc>
        <w:tc>
          <w:tcPr>
            <w:tcW w:w="2460" w:type="dxa"/>
            <w:tcBorders>
              <w:top w:val="nil"/>
              <w:left w:val="nil"/>
              <w:bottom w:val="nil"/>
              <w:right w:val="nil"/>
            </w:tcBorders>
            <w:shd w:val="clear" w:color="auto" w:fill="auto"/>
            <w:vAlign w:val="bottom"/>
            <w:hideMark/>
          </w:tcPr>
          <w:p w14:paraId="65545213"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p>
        </w:tc>
        <w:tc>
          <w:tcPr>
            <w:tcW w:w="660" w:type="dxa"/>
            <w:tcBorders>
              <w:top w:val="nil"/>
              <w:left w:val="nil"/>
              <w:bottom w:val="nil"/>
              <w:right w:val="nil"/>
            </w:tcBorders>
            <w:shd w:val="clear" w:color="auto" w:fill="auto"/>
            <w:vAlign w:val="bottom"/>
            <w:hideMark/>
          </w:tcPr>
          <w:p w14:paraId="6EDDA2E1"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2014</w:t>
            </w:r>
          </w:p>
        </w:tc>
      </w:tr>
      <w:tr w:rsidR="00921C29" w:rsidRPr="00E37E04" w14:paraId="75522CFF" w14:textId="77777777" w:rsidTr="00112CD6">
        <w:trPr>
          <w:trHeight w:val="620"/>
        </w:trPr>
        <w:tc>
          <w:tcPr>
            <w:tcW w:w="2458" w:type="dxa"/>
            <w:tcBorders>
              <w:top w:val="nil"/>
              <w:left w:val="nil"/>
              <w:bottom w:val="nil"/>
              <w:right w:val="nil"/>
            </w:tcBorders>
            <w:shd w:val="clear" w:color="auto" w:fill="auto"/>
            <w:vAlign w:val="bottom"/>
            <w:hideMark/>
          </w:tcPr>
          <w:p w14:paraId="70964E79"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Naczk, Aleksandra M; Kolanowska, Marta</w:t>
            </w:r>
          </w:p>
        </w:tc>
        <w:tc>
          <w:tcPr>
            <w:tcW w:w="2458" w:type="dxa"/>
            <w:tcBorders>
              <w:top w:val="nil"/>
              <w:left w:val="nil"/>
              <w:bottom w:val="nil"/>
              <w:right w:val="nil"/>
            </w:tcBorders>
            <w:shd w:val="clear" w:color="auto" w:fill="auto"/>
            <w:vAlign w:val="bottom"/>
            <w:hideMark/>
          </w:tcPr>
          <w:p w14:paraId="514D7264"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Glacial Refugia and Future Habitat Coverage of Selected Dactylorhiza Representatives (Orchidaceae).</w:t>
            </w:r>
          </w:p>
        </w:tc>
        <w:tc>
          <w:tcPr>
            <w:tcW w:w="2459" w:type="dxa"/>
            <w:tcBorders>
              <w:top w:val="nil"/>
              <w:left w:val="nil"/>
              <w:bottom w:val="nil"/>
              <w:right w:val="nil"/>
            </w:tcBorders>
            <w:shd w:val="clear" w:color="auto" w:fill="auto"/>
            <w:vAlign w:val="bottom"/>
            <w:hideMark/>
          </w:tcPr>
          <w:p w14:paraId="232A38AD"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PloS one</w:t>
            </w:r>
          </w:p>
        </w:tc>
        <w:tc>
          <w:tcPr>
            <w:tcW w:w="545" w:type="dxa"/>
            <w:tcBorders>
              <w:top w:val="nil"/>
              <w:left w:val="nil"/>
              <w:bottom w:val="nil"/>
              <w:right w:val="nil"/>
            </w:tcBorders>
            <w:shd w:val="clear" w:color="auto" w:fill="auto"/>
            <w:vAlign w:val="bottom"/>
            <w:hideMark/>
          </w:tcPr>
          <w:p w14:paraId="25CD103A"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w:t>
            </w:r>
          </w:p>
        </w:tc>
        <w:tc>
          <w:tcPr>
            <w:tcW w:w="780" w:type="dxa"/>
            <w:tcBorders>
              <w:top w:val="nil"/>
              <w:left w:val="nil"/>
              <w:bottom w:val="nil"/>
              <w:right w:val="nil"/>
            </w:tcBorders>
            <w:shd w:val="clear" w:color="auto" w:fill="auto"/>
            <w:vAlign w:val="bottom"/>
            <w:hideMark/>
          </w:tcPr>
          <w:p w14:paraId="46F45092"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11</w:t>
            </w:r>
          </w:p>
        </w:tc>
        <w:tc>
          <w:tcPr>
            <w:tcW w:w="1060" w:type="dxa"/>
            <w:tcBorders>
              <w:top w:val="nil"/>
              <w:left w:val="nil"/>
              <w:bottom w:val="nil"/>
              <w:right w:val="nil"/>
            </w:tcBorders>
            <w:shd w:val="clear" w:color="auto" w:fill="auto"/>
            <w:vAlign w:val="bottom"/>
            <w:hideMark/>
          </w:tcPr>
          <w:p w14:paraId="25C3C02A"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e0143478-e0143478</w:t>
            </w:r>
          </w:p>
        </w:tc>
        <w:tc>
          <w:tcPr>
            <w:tcW w:w="2460" w:type="dxa"/>
            <w:tcBorders>
              <w:top w:val="nil"/>
              <w:left w:val="nil"/>
              <w:bottom w:val="nil"/>
              <w:right w:val="nil"/>
            </w:tcBorders>
            <w:shd w:val="clear" w:color="auto" w:fill="auto"/>
            <w:vAlign w:val="bottom"/>
            <w:hideMark/>
          </w:tcPr>
          <w:p w14:paraId="61AFDDE7"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10.1371/journal.pone.0143478</w:t>
            </w:r>
          </w:p>
        </w:tc>
        <w:tc>
          <w:tcPr>
            <w:tcW w:w="660" w:type="dxa"/>
            <w:tcBorders>
              <w:top w:val="nil"/>
              <w:left w:val="nil"/>
              <w:bottom w:val="nil"/>
              <w:right w:val="nil"/>
            </w:tcBorders>
            <w:shd w:val="clear" w:color="auto" w:fill="auto"/>
            <w:vAlign w:val="bottom"/>
            <w:hideMark/>
          </w:tcPr>
          <w:p w14:paraId="32E0CE2C"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2015</w:t>
            </w:r>
          </w:p>
        </w:tc>
      </w:tr>
      <w:tr w:rsidR="00921C29" w:rsidRPr="00E37E04" w14:paraId="16F67CAA" w14:textId="77777777" w:rsidTr="00112CD6">
        <w:trPr>
          <w:trHeight w:val="620"/>
        </w:trPr>
        <w:tc>
          <w:tcPr>
            <w:tcW w:w="2458" w:type="dxa"/>
            <w:tcBorders>
              <w:top w:val="nil"/>
              <w:left w:val="nil"/>
              <w:bottom w:val="nil"/>
              <w:right w:val="nil"/>
            </w:tcBorders>
            <w:shd w:val="clear" w:color="auto" w:fill="auto"/>
            <w:vAlign w:val="bottom"/>
            <w:hideMark/>
          </w:tcPr>
          <w:p w14:paraId="6C95299F"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Maher, Sean P.; Randin, Christophe F.; Guisan, Antoine; Drake, John M.</w:t>
            </w:r>
          </w:p>
        </w:tc>
        <w:tc>
          <w:tcPr>
            <w:tcW w:w="2458" w:type="dxa"/>
            <w:tcBorders>
              <w:top w:val="nil"/>
              <w:left w:val="nil"/>
              <w:bottom w:val="nil"/>
              <w:right w:val="nil"/>
            </w:tcBorders>
            <w:shd w:val="clear" w:color="auto" w:fill="auto"/>
            <w:vAlign w:val="bottom"/>
            <w:hideMark/>
          </w:tcPr>
          <w:p w14:paraId="316AA3B0"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Pattern-recognition ecological niche models fit to presence-only and presence-absence data</w:t>
            </w:r>
          </w:p>
        </w:tc>
        <w:tc>
          <w:tcPr>
            <w:tcW w:w="2459" w:type="dxa"/>
            <w:tcBorders>
              <w:top w:val="nil"/>
              <w:left w:val="nil"/>
              <w:bottom w:val="nil"/>
              <w:right w:val="nil"/>
            </w:tcBorders>
            <w:shd w:val="clear" w:color="auto" w:fill="auto"/>
            <w:vAlign w:val="bottom"/>
            <w:hideMark/>
          </w:tcPr>
          <w:p w14:paraId="63165234"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METHODS IN ECOLOGY AND EVOLUTION</w:t>
            </w:r>
          </w:p>
        </w:tc>
        <w:tc>
          <w:tcPr>
            <w:tcW w:w="545" w:type="dxa"/>
            <w:tcBorders>
              <w:top w:val="nil"/>
              <w:left w:val="nil"/>
              <w:bottom w:val="nil"/>
              <w:right w:val="nil"/>
            </w:tcBorders>
            <w:shd w:val="clear" w:color="auto" w:fill="auto"/>
            <w:vAlign w:val="bottom"/>
            <w:hideMark/>
          </w:tcPr>
          <w:p w14:paraId="6A5C88BA"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5</w:t>
            </w:r>
          </w:p>
        </w:tc>
        <w:tc>
          <w:tcPr>
            <w:tcW w:w="780" w:type="dxa"/>
            <w:tcBorders>
              <w:top w:val="nil"/>
              <w:left w:val="nil"/>
              <w:bottom w:val="nil"/>
              <w:right w:val="nil"/>
            </w:tcBorders>
            <w:shd w:val="clear" w:color="auto" w:fill="auto"/>
            <w:vAlign w:val="bottom"/>
            <w:hideMark/>
          </w:tcPr>
          <w:p w14:paraId="7AF640BA"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8</w:t>
            </w:r>
          </w:p>
        </w:tc>
        <w:tc>
          <w:tcPr>
            <w:tcW w:w="1060" w:type="dxa"/>
            <w:tcBorders>
              <w:top w:val="nil"/>
              <w:left w:val="nil"/>
              <w:bottom w:val="nil"/>
              <w:right w:val="nil"/>
            </w:tcBorders>
            <w:shd w:val="clear" w:color="auto" w:fill="auto"/>
            <w:vAlign w:val="bottom"/>
            <w:hideMark/>
          </w:tcPr>
          <w:p w14:paraId="541E14C2"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761-770</w:t>
            </w:r>
          </w:p>
        </w:tc>
        <w:tc>
          <w:tcPr>
            <w:tcW w:w="2460" w:type="dxa"/>
            <w:tcBorders>
              <w:top w:val="nil"/>
              <w:left w:val="nil"/>
              <w:bottom w:val="nil"/>
              <w:right w:val="nil"/>
            </w:tcBorders>
            <w:shd w:val="clear" w:color="auto" w:fill="auto"/>
            <w:vAlign w:val="bottom"/>
            <w:hideMark/>
          </w:tcPr>
          <w:p w14:paraId="210F339D"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10.1111/2041-210X.12222</w:t>
            </w:r>
          </w:p>
        </w:tc>
        <w:tc>
          <w:tcPr>
            <w:tcW w:w="660" w:type="dxa"/>
            <w:tcBorders>
              <w:top w:val="nil"/>
              <w:left w:val="nil"/>
              <w:bottom w:val="nil"/>
              <w:right w:val="nil"/>
            </w:tcBorders>
            <w:shd w:val="clear" w:color="auto" w:fill="auto"/>
            <w:vAlign w:val="bottom"/>
            <w:hideMark/>
          </w:tcPr>
          <w:p w14:paraId="5F3BDF68"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2014</w:t>
            </w:r>
          </w:p>
        </w:tc>
      </w:tr>
      <w:tr w:rsidR="00921C29" w:rsidRPr="00E37E04" w14:paraId="4F459363" w14:textId="77777777" w:rsidTr="00112CD6">
        <w:trPr>
          <w:trHeight w:val="1220"/>
        </w:trPr>
        <w:tc>
          <w:tcPr>
            <w:tcW w:w="2458" w:type="dxa"/>
            <w:tcBorders>
              <w:top w:val="nil"/>
              <w:left w:val="nil"/>
              <w:bottom w:val="nil"/>
              <w:right w:val="nil"/>
            </w:tcBorders>
            <w:shd w:val="clear" w:color="auto" w:fill="auto"/>
            <w:vAlign w:val="bottom"/>
            <w:hideMark/>
          </w:tcPr>
          <w:p w14:paraId="09193E1C"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Carolan, Kevin; Ebong, Solange Meyin A.; Garchitorena, Andres; Landier, Jordi; Sanhueza, Daniel; Texier, Gaetan; Marsollier, Laurent; Le Gall, Philipe; Guegan, Jean-Francois; Lo Seen, Danny</w:t>
            </w:r>
          </w:p>
        </w:tc>
        <w:tc>
          <w:tcPr>
            <w:tcW w:w="2458" w:type="dxa"/>
            <w:tcBorders>
              <w:top w:val="nil"/>
              <w:left w:val="nil"/>
              <w:bottom w:val="nil"/>
              <w:right w:val="nil"/>
            </w:tcBorders>
            <w:shd w:val="clear" w:color="auto" w:fill="auto"/>
            <w:vAlign w:val="bottom"/>
            <w:hideMark/>
          </w:tcPr>
          <w:p w14:paraId="28705C10"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Ecological niche modelling of Hemipteran insects in Cameroon; the paradox of a vector-borne transmission for Mycobacterium ulcerans, the causative agent of Buruli ulcer</w:t>
            </w:r>
          </w:p>
        </w:tc>
        <w:tc>
          <w:tcPr>
            <w:tcW w:w="2459" w:type="dxa"/>
            <w:tcBorders>
              <w:top w:val="nil"/>
              <w:left w:val="nil"/>
              <w:bottom w:val="nil"/>
              <w:right w:val="nil"/>
            </w:tcBorders>
            <w:shd w:val="clear" w:color="auto" w:fill="auto"/>
            <w:vAlign w:val="bottom"/>
            <w:hideMark/>
          </w:tcPr>
          <w:p w14:paraId="7988ABE0"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INTERNATIONAL JOURNAL OF HEALTH GEOGRAPHICS</w:t>
            </w:r>
          </w:p>
        </w:tc>
        <w:tc>
          <w:tcPr>
            <w:tcW w:w="545" w:type="dxa"/>
            <w:tcBorders>
              <w:top w:val="nil"/>
              <w:left w:val="nil"/>
              <w:bottom w:val="nil"/>
              <w:right w:val="nil"/>
            </w:tcBorders>
            <w:shd w:val="clear" w:color="auto" w:fill="auto"/>
            <w:vAlign w:val="bottom"/>
            <w:hideMark/>
          </w:tcPr>
          <w:p w14:paraId="0B3696F5"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13</w:t>
            </w:r>
          </w:p>
        </w:tc>
        <w:tc>
          <w:tcPr>
            <w:tcW w:w="780" w:type="dxa"/>
            <w:tcBorders>
              <w:top w:val="nil"/>
              <w:left w:val="nil"/>
              <w:bottom w:val="nil"/>
              <w:right w:val="nil"/>
            </w:tcBorders>
            <w:shd w:val="clear" w:color="auto" w:fill="auto"/>
            <w:vAlign w:val="bottom"/>
            <w:hideMark/>
          </w:tcPr>
          <w:p w14:paraId="4849DBBE"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p>
        </w:tc>
        <w:tc>
          <w:tcPr>
            <w:tcW w:w="1060" w:type="dxa"/>
            <w:tcBorders>
              <w:top w:val="nil"/>
              <w:left w:val="nil"/>
              <w:bottom w:val="nil"/>
              <w:right w:val="nil"/>
            </w:tcBorders>
            <w:shd w:val="clear" w:color="auto" w:fill="auto"/>
            <w:vAlign w:val="bottom"/>
            <w:hideMark/>
          </w:tcPr>
          <w:p w14:paraId="547FDE57"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p>
        </w:tc>
        <w:tc>
          <w:tcPr>
            <w:tcW w:w="2460" w:type="dxa"/>
            <w:tcBorders>
              <w:top w:val="nil"/>
              <w:left w:val="nil"/>
              <w:bottom w:val="nil"/>
              <w:right w:val="nil"/>
            </w:tcBorders>
            <w:shd w:val="clear" w:color="auto" w:fill="auto"/>
            <w:vAlign w:val="bottom"/>
            <w:hideMark/>
          </w:tcPr>
          <w:p w14:paraId="48819309"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10.1186/1476-072X-13-44</w:t>
            </w:r>
          </w:p>
        </w:tc>
        <w:tc>
          <w:tcPr>
            <w:tcW w:w="660" w:type="dxa"/>
            <w:tcBorders>
              <w:top w:val="nil"/>
              <w:left w:val="nil"/>
              <w:bottom w:val="nil"/>
              <w:right w:val="nil"/>
            </w:tcBorders>
            <w:shd w:val="clear" w:color="auto" w:fill="auto"/>
            <w:vAlign w:val="bottom"/>
            <w:hideMark/>
          </w:tcPr>
          <w:p w14:paraId="2DF29B89"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2014</w:t>
            </w:r>
          </w:p>
        </w:tc>
      </w:tr>
      <w:tr w:rsidR="00921C29" w:rsidRPr="00E37E04" w14:paraId="6ADCAF6F" w14:textId="77777777" w:rsidTr="00112CD6">
        <w:trPr>
          <w:trHeight w:val="820"/>
        </w:trPr>
        <w:tc>
          <w:tcPr>
            <w:tcW w:w="2458" w:type="dxa"/>
            <w:tcBorders>
              <w:top w:val="nil"/>
              <w:left w:val="nil"/>
              <w:bottom w:val="nil"/>
              <w:right w:val="nil"/>
            </w:tcBorders>
            <w:shd w:val="clear" w:color="auto" w:fill="auto"/>
            <w:vAlign w:val="bottom"/>
            <w:hideMark/>
          </w:tcPr>
          <w:p w14:paraId="3B3414C8"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Moraes R, Monica; Rios-Uzeda, Boris; Rene Moreno, Luis; Huanca-Huarachi, Gladis; Larrea-Alcazar, Daniel</w:t>
            </w:r>
          </w:p>
        </w:tc>
        <w:tc>
          <w:tcPr>
            <w:tcW w:w="2458" w:type="dxa"/>
            <w:tcBorders>
              <w:top w:val="nil"/>
              <w:left w:val="nil"/>
              <w:bottom w:val="nil"/>
              <w:right w:val="nil"/>
            </w:tcBorders>
            <w:shd w:val="clear" w:color="auto" w:fill="auto"/>
            <w:vAlign w:val="bottom"/>
            <w:hideMark/>
          </w:tcPr>
          <w:p w14:paraId="580E1200"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Using potential distribution models for patterns of species richness, endemism, and phytogeography of palm species in Bolivia</w:t>
            </w:r>
          </w:p>
        </w:tc>
        <w:tc>
          <w:tcPr>
            <w:tcW w:w="2459" w:type="dxa"/>
            <w:tcBorders>
              <w:top w:val="nil"/>
              <w:left w:val="nil"/>
              <w:bottom w:val="nil"/>
              <w:right w:val="nil"/>
            </w:tcBorders>
            <w:shd w:val="clear" w:color="auto" w:fill="auto"/>
            <w:vAlign w:val="bottom"/>
            <w:hideMark/>
          </w:tcPr>
          <w:p w14:paraId="2ED55F92"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TROPICAL CONSERVATION SCIENCE</w:t>
            </w:r>
          </w:p>
        </w:tc>
        <w:tc>
          <w:tcPr>
            <w:tcW w:w="545" w:type="dxa"/>
            <w:tcBorders>
              <w:top w:val="nil"/>
              <w:left w:val="nil"/>
              <w:bottom w:val="nil"/>
              <w:right w:val="nil"/>
            </w:tcBorders>
            <w:shd w:val="clear" w:color="auto" w:fill="auto"/>
            <w:vAlign w:val="bottom"/>
            <w:hideMark/>
          </w:tcPr>
          <w:p w14:paraId="4AC02826"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7</w:t>
            </w:r>
          </w:p>
        </w:tc>
        <w:tc>
          <w:tcPr>
            <w:tcW w:w="780" w:type="dxa"/>
            <w:tcBorders>
              <w:top w:val="nil"/>
              <w:left w:val="nil"/>
              <w:bottom w:val="nil"/>
              <w:right w:val="nil"/>
            </w:tcBorders>
            <w:shd w:val="clear" w:color="auto" w:fill="auto"/>
            <w:vAlign w:val="bottom"/>
            <w:hideMark/>
          </w:tcPr>
          <w:p w14:paraId="48D117EA"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w:t>
            </w:r>
          </w:p>
        </w:tc>
        <w:tc>
          <w:tcPr>
            <w:tcW w:w="1060" w:type="dxa"/>
            <w:tcBorders>
              <w:top w:val="nil"/>
              <w:left w:val="nil"/>
              <w:bottom w:val="nil"/>
              <w:right w:val="nil"/>
            </w:tcBorders>
            <w:shd w:val="clear" w:color="auto" w:fill="auto"/>
            <w:vAlign w:val="bottom"/>
            <w:hideMark/>
          </w:tcPr>
          <w:p w14:paraId="188F4B3F"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45-60</w:t>
            </w:r>
          </w:p>
        </w:tc>
        <w:tc>
          <w:tcPr>
            <w:tcW w:w="2460" w:type="dxa"/>
            <w:tcBorders>
              <w:top w:val="nil"/>
              <w:left w:val="nil"/>
              <w:bottom w:val="nil"/>
              <w:right w:val="nil"/>
            </w:tcBorders>
            <w:shd w:val="clear" w:color="auto" w:fill="auto"/>
            <w:vAlign w:val="bottom"/>
            <w:hideMark/>
          </w:tcPr>
          <w:p w14:paraId="4C465E31"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p>
        </w:tc>
        <w:tc>
          <w:tcPr>
            <w:tcW w:w="660" w:type="dxa"/>
            <w:tcBorders>
              <w:top w:val="nil"/>
              <w:left w:val="nil"/>
              <w:bottom w:val="nil"/>
              <w:right w:val="nil"/>
            </w:tcBorders>
            <w:shd w:val="clear" w:color="auto" w:fill="auto"/>
            <w:vAlign w:val="bottom"/>
            <w:hideMark/>
          </w:tcPr>
          <w:p w14:paraId="42986161"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2014</w:t>
            </w:r>
          </w:p>
        </w:tc>
      </w:tr>
      <w:tr w:rsidR="00921C29" w:rsidRPr="00E37E04" w14:paraId="40D2C8D3" w14:textId="77777777" w:rsidTr="00112CD6">
        <w:trPr>
          <w:trHeight w:val="1220"/>
        </w:trPr>
        <w:tc>
          <w:tcPr>
            <w:tcW w:w="2458" w:type="dxa"/>
            <w:tcBorders>
              <w:top w:val="nil"/>
              <w:left w:val="nil"/>
              <w:bottom w:val="nil"/>
              <w:right w:val="nil"/>
            </w:tcBorders>
            <w:shd w:val="clear" w:color="auto" w:fill="auto"/>
            <w:vAlign w:val="bottom"/>
            <w:hideMark/>
          </w:tcPr>
          <w:p w14:paraId="2F43366D"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Lim, Haw Chuan; Zou, Fasheng; Sheldon, Frederick H.</w:t>
            </w:r>
          </w:p>
        </w:tc>
        <w:tc>
          <w:tcPr>
            <w:tcW w:w="2458" w:type="dxa"/>
            <w:tcBorders>
              <w:top w:val="nil"/>
              <w:left w:val="nil"/>
              <w:bottom w:val="nil"/>
              <w:right w:val="nil"/>
            </w:tcBorders>
            <w:shd w:val="clear" w:color="auto" w:fill="auto"/>
            <w:vAlign w:val="bottom"/>
            <w:hideMark/>
          </w:tcPr>
          <w:p w14:paraId="408BCC3D"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Genetic differentiation in two widespread, open-forest bird species of Southeast Asia (Copsychus saularis and Megalaima haemacephala): Insights from ecological niche modeling</w:t>
            </w:r>
          </w:p>
        </w:tc>
        <w:tc>
          <w:tcPr>
            <w:tcW w:w="2459" w:type="dxa"/>
            <w:tcBorders>
              <w:top w:val="nil"/>
              <w:left w:val="nil"/>
              <w:bottom w:val="nil"/>
              <w:right w:val="nil"/>
            </w:tcBorders>
            <w:shd w:val="clear" w:color="auto" w:fill="auto"/>
            <w:vAlign w:val="bottom"/>
            <w:hideMark/>
          </w:tcPr>
          <w:p w14:paraId="4E27156E"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Current Zoology</w:t>
            </w:r>
          </w:p>
        </w:tc>
        <w:tc>
          <w:tcPr>
            <w:tcW w:w="545" w:type="dxa"/>
            <w:tcBorders>
              <w:top w:val="nil"/>
              <w:left w:val="nil"/>
              <w:bottom w:val="nil"/>
              <w:right w:val="nil"/>
            </w:tcBorders>
            <w:shd w:val="clear" w:color="auto" w:fill="auto"/>
            <w:vAlign w:val="bottom"/>
            <w:hideMark/>
          </w:tcPr>
          <w:p w14:paraId="4C6DEB8F"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61</w:t>
            </w:r>
          </w:p>
        </w:tc>
        <w:tc>
          <w:tcPr>
            <w:tcW w:w="780" w:type="dxa"/>
            <w:tcBorders>
              <w:top w:val="nil"/>
              <w:left w:val="nil"/>
              <w:bottom w:val="nil"/>
              <w:right w:val="nil"/>
            </w:tcBorders>
            <w:shd w:val="clear" w:color="auto" w:fill="auto"/>
            <w:vAlign w:val="bottom"/>
            <w:hideMark/>
          </w:tcPr>
          <w:p w14:paraId="2FF2BB8B"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5</w:t>
            </w:r>
          </w:p>
        </w:tc>
        <w:tc>
          <w:tcPr>
            <w:tcW w:w="1060" w:type="dxa"/>
            <w:tcBorders>
              <w:top w:val="nil"/>
              <w:left w:val="nil"/>
              <w:bottom w:val="nil"/>
              <w:right w:val="nil"/>
            </w:tcBorders>
            <w:shd w:val="clear" w:color="auto" w:fill="auto"/>
            <w:vAlign w:val="bottom"/>
            <w:hideMark/>
          </w:tcPr>
          <w:p w14:paraId="0E11A13C"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922-934</w:t>
            </w:r>
          </w:p>
        </w:tc>
        <w:tc>
          <w:tcPr>
            <w:tcW w:w="2460" w:type="dxa"/>
            <w:tcBorders>
              <w:top w:val="nil"/>
              <w:left w:val="nil"/>
              <w:bottom w:val="nil"/>
              <w:right w:val="nil"/>
            </w:tcBorders>
            <w:shd w:val="clear" w:color="auto" w:fill="auto"/>
            <w:vAlign w:val="bottom"/>
            <w:hideMark/>
          </w:tcPr>
          <w:p w14:paraId="55633730"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p>
        </w:tc>
        <w:tc>
          <w:tcPr>
            <w:tcW w:w="660" w:type="dxa"/>
            <w:tcBorders>
              <w:top w:val="nil"/>
              <w:left w:val="nil"/>
              <w:bottom w:val="nil"/>
              <w:right w:val="nil"/>
            </w:tcBorders>
            <w:shd w:val="clear" w:color="auto" w:fill="auto"/>
            <w:vAlign w:val="bottom"/>
            <w:hideMark/>
          </w:tcPr>
          <w:p w14:paraId="5A4915B6"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2015</w:t>
            </w:r>
          </w:p>
        </w:tc>
      </w:tr>
      <w:tr w:rsidR="00921C29" w:rsidRPr="00E37E04" w14:paraId="322F6288" w14:textId="77777777" w:rsidTr="00112CD6">
        <w:trPr>
          <w:trHeight w:val="620"/>
        </w:trPr>
        <w:tc>
          <w:tcPr>
            <w:tcW w:w="2458" w:type="dxa"/>
            <w:tcBorders>
              <w:top w:val="nil"/>
              <w:left w:val="nil"/>
              <w:bottom w:val="nil"/>
              <w:right w:val="nil"/>
            </w:tcBorders>
            <w:shd w:val="clear" w:color="auto" w:fill="auto"/>
            <w:vAlign w:val="bottom"/>
            <w:hideMark/>
          </w:tcPr>
          <w:p w14:paraId="716F1B18"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Caouette, J. P.; Steel, E. A.; Hennon, P. E.; Cunningham, P. G.; Pohl, C. A.; Schrader, B. A.</w:t>
            </w:r>
          </w:p>
        </w:tc>
        <w:tc>
          <w:tcPr>
            <w:tcW w:w="2458" w:type="dxa"/>
            <w:tcBorders>
              <w:top w:val="nil"/>
              <w:left w:val="nil"/>
              <w:bottom w:val="nil"/>
              <w:right w:val="nil"/>
            </w:tcBorders>
            <w:shd w:val="clear" w:color="auto" w:fill="auto"/>
            <w:vAlign w:val="bottom"/>
            <w:hideMark/>
          </w:tcPr>
          <w:p w14:paraId="4E6F5CC2"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Influence of elevation and site productivity on conifer distributions across Alaskan temperate rainforests</w:t>
            </w:r>
          </w:p>
        </w:tc>
        <w:tc>
          <w:tcPr>
            <w:tcW w:w="2459" w:type="dxa"/>
            <w:tcBorders>
              <w:top w:val="nil"/>
              <w:left w:val="nil"/>
              <w:bottom w:val="nil"/>
              <w:right w:val="nil"/>
            </w:tcBorders>
            <w:shd w:val="clear" w:color="auto" w:fill="auto"/>
            <w:vAlign w:val="bottom"/>
            <w:hideMark/>
          </w:tcPr>
          <w:p w14:paraId="21464DD4"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CANADIAN JOURNAL OF FOREST RESEARCH</w:t>
            </w:r>
          </w:p>
        </w:tc>
        <w:tc>
          <w:tcPr>
            <w:tcW w:w="545" w:type="dxa"/>
            <w:tcBorders>
              <w:top w:val="nil"/>
              <w:left w:val="nil"/>
              <w:bottom w:val="nil"/>
              <w:right w:val="nil"/>
            </w:tcBorders>
            <w:shd w:val="clear" w:color="auto" w:fill="auto"/>
            <w:vAlign w:val="bottom"/>
            <w:hideMark/>
          </w:tcPr>
          <w:p w14:paraId="21247F35"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46</w:t>
            </w:r>
          </w:p>
        </w:tc>
        <w:tc>
          <w:tcPr>
            <w:tcW w:w="780" w:type="dxa"/>
            <w:tcBorders>
              <w:top w:val="nil"/>
              <w:left w:val="nil"/>
              <w:bottom w:val="nil"/>
              <w:right w:val="nil"/>
            </w:tcBorders>
            <w:shd w:val="clear" w:color="auto" w:fill="auto"/>
            <w:vAlign w:val="bottom"/>
            <w:hideMark/>
          </w:tcPr>
          <w:p w14:paraId="1030C8C8"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w:t>
            </w:r>
          </w:p>
        </w:tc>
        <w:tc>
          <w:tcPr>
            <w:tcW w:w="1060" w:type="dxa"/>
            <w:tcBorders>
              <w:top w:val="nil"/>
              <w:left w:val="nil"/>
              <w:bottom w:val="nil"/>
              <w:right w:val="nil"/>
            </w:tcBorders>
            <w:shd w:val="clear" w:color="auto" w:fill="auto"/>
            <w:vAlign w:val="bottom"/>
            <w:hideMark/>
          </w:tcPr>
          <w:p w14:paraId="3A9360CC"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249-261</w:t>
            </w:r>
          </w:p>
        </w:tc>
        <w:tc>
          <w:tcPr>
            <w:tcW w:w="2460" w:type="dxa"/>
            <w:tcBorders>
              <w:top w:val="nil"/>
              <w:left w:val="nil"/>
              <w:bottom w:val="nil"/>
              <w:right w:val="nil"/>
            </w:tcBorders>
            <w:shd w:val="clear" w:color="auto" w:fill="auto"/>
            <w:vAlign w:val="bottom"/>
            <w:hideMark/>
          </w:tcPr>
          <w:p w14:paraId="42F5382B"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p>
        </w:tc>
        <w:tc>
          <w:tcPr>
            <w:tcW w:w="660" w:type="dxa"/>
            <w:tcBorders>
              <w:top w:val="nil"/>
              <w:left w:val="nil"/>
              <w:bottom w:val="nil"/>
              <w:right w:val="nil"/>
            </w:tcBorders>
            <w:shd w:val="clear" w:color="auto" w:fill="auto"/>
            <w:vAlign w:val="bottom"/>
            <w:hideMark/>
          </w:tcPr>
          <w:p w14:paraId="54789D17"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2016</w:t>
            </w:r>
          </w:p>
        </w:tc>
      </w:tr>
      <w:tr w:rsidR="00921C29" w:rsidRPr="00E37E04" w14:paraId="694ACAB6" w14:textId="77777777" w:rsidTr="00112CD6">
        <w:trPr>
          <w:trHeight w:val="820"/>
        </w:trPr>
        <w:tc>
          <w:tcPr>
            <w:tcW w:w="2458" w:type="dxa"/>
            <w:tcBorders>
              <w:top w:val="nil"/>
              <w:left w:val="nil"/>
              <w:bottom w:val="nil"/>
              <w:right w:val="nil"/>
            </w:tcBorders>
            <w:shd w:val="clear" w:color="auto" w:fill="auto"/>
            <w:vAlign w:val="bottom"/>
            <w:hideMark/>
          </w:tcPr>
          <w:p w14:paraId="5EE3D9D0"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Manuel Alvarez-Martinez, Jose; Suarez-Seoane, Susana; Stoorvogel, Jetse J.; de Luis Calabuig, Estanislao</w:t>
            </w:r>
          </w:p>
        </w:tc>
        <w:tc>
          <w:tcPr>
            <w:tcW w:w="2458" w:type="dxa"/>
            <w:tcBorders>
              <w:top w:val="nil"/>
              <w:left w:val="nil"/>
              <w:bottom w:val="nil"/>
              <w:right w:val="nil"/>
            </w:tcBorders>
            <w:shd w:val="clear" w:color="auto" w:fill="auto"/>
            <w:vAlign w:val="bottom"/>
            <w:hideMark/>
          </w:tcPr>
          <w:p w14:paraId="6627FBAB"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Influence of land use and climate on recent forest expansion: a case study in the Eurosiberian-Mediterranean limit of north-west Spain</w:t>
            </w:r>
          </w:p>
        </w:tc>
        <w:tc>
          <w:tcPr>
            <w:tcW w:w="2459" w:type="dxa"/>
            <w:tcBorders>
              <w:top w:val="nil"/>
              <w:left w:val="nil"/>
              <w:bottom w:val="nil"/>
              <w:right w:val="nil"/>
            </w:tcBorders>
            <w:shd w:val="clear" w:color="auto" w:fill="auto"/>
            <w:vAlign w:val="bottom"/>
            <w:hideMark/>
          </w:tcPr>
          <w:p w14:paraId="26EEB9AC"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JOURNAL OF ECOLOGY</w:t>
            </w:r>
          </w:p>
        </w:tc>
        <w:tc>
          <w:tcPr>
            <w:tcW w:w="545" w:type="dxa"/>
            <w:tcBorders>
              <w:top w:val="nil"/>
              <w:left w:val="nil"/>
              <w:bottom w:val="nil"/>
              <w:right w:val="nil"/>
            </w:tcBorders>
            <w:shd w:val="clear" w:color="auto" w:fill="auto"/>
            <w:vAlign w:val="bottom"/>
            <w:hideMark/>
          </w:tcPr>
          <w:p w14:paraId="2F55BA33"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102</w:t>
            </w:r>
          </w:p>
        </w:tc>
        <w:tc>
          <w:tcPr>
            <w:tcW w:w="780" w:type="dxa"/>
            <w:tcBorders>
              <w:top w:val="nil"/>
              <w:left w:val="nil"/>
              <w:bottom w:val="nil"/>
              <w:right w:val="nil"/>
            </w:tcBorders>
            <w:shd w:val="clear" w:color="auto" w:fill="auto"/>
            <w:vAlign w:val="bottom"/>
            <w:hideMark/>
          </w:tcPr>
          <w:p w14:paraId="06D511A5"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4</w:t>
            </w:r>
          </w:p>
        </w:tc>
        <w:tc>
          <w:tcPr>
            <w:tcW w:w="1060" w:type="dxa"/>
            <w:tcBorders>
              <w:top w:val="nil"/>
              <w:left w:val="nil"/>
              <w:bottom w:val="nil"/>
              <w:right w:val="nil"/>
            </w:tcBorders>
            <w:shd w:val="clear" w:color="auto" w:fill="auto"/>
            <w:vAlign w:val="bottom"/>
            <w:hideMark/>
          </w:tcPr>
          <w:p w14:paraId="3712959F"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905-919</w:t>
            </w:r>
          </w:p>
        </w:tc>
        <w:tc>
          <w:tcPr>
            <w:tcW w:w="2460" w:type="dxa"/>
            <w:tcBorders>
              <w:top w:val="nil"/>
              <w:left w:val="nil"/>
              <w:bottom w:val="nil"/>
              <w:right w:val="nil"/>
            </w:tcBorders>
            <w:shd w:val="clear" w:color="auto" w:fill="auto"/>
            <w:vAlign w:val="bottom"/>
            <w:hideMark/>
          </w:tcPr>
          <w:p w14:paraId="5F02D4D1"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10.1111/1365-2745.12257</w:t>
            </w:r>
          </w:p>
        </w:tc>
        <w:tc>
          <w:tcPr>
            <w:tcW w:w="660" w:type="dxa"/>
            <w:tcBorders>
              <w:top w:val="nil"/>
              <w:left w:val="nil"/>
              <w:bottom w:val="nil"/>
              <w:right w:val="nil"/>
            </w:tcBorders>
            <w:shd w:val="clear" w:color="auto" w:fill="auto"/>
            <w:vAlign w:val="bottom"/>
            <w:hideMark/>
          </w:tcPr>
          <w:p w14:paraId="0AAB50E3"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2014</w:t>
            </w:r>
          </w:p>
        </w:tc>
      </w:tr>
      <w:tr w:rsidR="00921C29" w:rsidRPr="00E37E04" w14:paraId="5864FB1F" w14:textId="77777777" w:rsidTr="00112CD6">
        <w:trPr>
          <w:trHeight w:val="1020"/>
        </w:trPr>
        <w:tc>
          <w:tcPr>
            <w:tcW w:w="2458" w:type="dxa"/>
            <w:tcBorders>
              <w:top w:val="nil"/>
              <w:left w:val="nil"/>
              <w:bottom w:val="nil"/>
              <w:right w:val="nil"/>
            </w:tcBorders>
            <w:shd w:val="clear" w:color="auto" w:fill="auto"/>
            <w:vAlign w:val="bottom"/>
            <w:hideMark/>
          </w:tcPr>
          <w:p w14:paraId="754F956F"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lastRenderedPageBreak/>
              <w:t>Pabijan, Maciej; Brown, Jason L.; Chan, Lauren M.; Rakotondravony, Hery A.; Raselimanana, Achille P.; Yoder, Anne D.; Glaw, Frank; Vences, Miguel</w:t>
            </w:r>
          </w:p>
        </w:tc>
        <w:tc>
          <w:tcPr>
            <w:tcW w:w="2458" w:type="dxa"/>
            <w:tcBorders>
              <w:top w:val="nil"/>
              <w:left w:val="nil"/>
              <w:bottom w:val="nil"/>
              <w:right w:val="nil"/>
            </w:tcBorders>
            <w:shd w:val="clear" w:color="auto" w:fill="auto"/>
            <w:vAlign w:val="bottom"/>
            <w:hideMark/>
          </w:tcPr>
          <w:p w14:paraId="0924C40E"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Phylogeography of the arid-adapted Malagasy bullfrog, Laliostoma labrosum, influenced by past connectivity and habitat stability</w:t>
            </w:r>
          </w:p>
        </w:tc>
        <w:tc>
          <w:tcPr>
            <w:tcW w:w="2459" w:type="dxa"/>
            <w:tcBorders>
              <w:top w:val="nil"/>
              <w:left w:val="nil"/>
              <w:bottom w:val="nil"/>
              <w:right w:val="nil"/>
            </w:tcBorders>
            <w:shd w:val="clear" w:color="auto" w:fill="auto"/>
            <w:vAlign w:val="bottom"/>
            <w:hideMark/>
          </w:tcPr>
          <w:p w14:paraId="628202F5"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MOLECULAR PHYLOGENETICS AND EVOLUTION</w:t>
            </w:r>
          </w:p>
        </w:tc>
        <w:tc>
          <w:tcPr>
            <w:tcW w:w="545" w:type="dxa"/>
            <w:tcBorders>
              <w:top w:val="nil"/>
              <w:left w:val="nil"/>
              <w:bottom w:val="nil"/>
              <w:right w:val="nil"/>
            </w:tcBorders>
            <w:shd w:val="clear" w:color="auto" w:fill="auto"/>
            <w:vAlign w:val="bottom"/>
            <w:hideMark/>
          </w:tcPr>
          <w:p w14:paraId="30B861D9"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92</w:t>
            </w:r>
          </w:p>
        </w:tc>
        <w:tc>
          <w:tcPr>
            <w:tcW w:w="780" w:type="dxa"/>
            <w:tcBorders>
              <w:top w:val="nil"/>
              <w:left w:val="nil"/>
              <w:bottom w:val="nil"/>
              <w:right w:val="nil"/>
            </w:tcBorders>
            <w:shd w:val="clear" w:color="auto" w:fill="auto"/>
            <w:vAlign w:val="bottom"/>
            <w:hideMark/>
          </w:tcPr>
          <w:p w14:paraId="2C8E8A70"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p>
        </w:tc>
        <w:tc>
          <w:tcPr>
            <w:tcW w:w="1060" w:type="dxa"/>
            <w:tcBorders>
              <w:top w:val="nil"/>
              <w:left w:val="nil"/>
              <w:bottom w:val="nil"/>
              <w:right w:val="nil"/>
            </w:tcBorders>
            <w:shd w:val="clear" w:color="auto" w:fill="auto"/>
            <w:vAlign w:val="bottom"/>
            <w:hideMark/>
          </w:tcPr>
          <w:p w14:paraId="7361C4E6"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11-24</w:t>
            </w:r>
          </w:p>
        </w:tc>
        <w:tc>
          <w:tcPr>
            <w:tcW w:w="2460" w:type="dxa"/>
            <w:tcBorders>
              <w:top w:val="nil"/>
              <w:left w:val="nil"/>
              <w:bottom w:val="nil"/>
              <w:right w:val="nil"/>
            </w:tcBorders>
            <w:shd w:val="clear" w:color="auto" w:fill="auto"/>
            <w:vAlign w:val="bottom"/>
            <w:hideMark/>
          </w:tcPr>
          <w:p w14:paraId="08CBA012"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10.1016/j.ympev.2015.05.018</w:t>
            </w:r>
          </w:p>
        </w:tc>
        <w:tc>
          <w:tcPr>
            <w:tcW w:w="660" w:type="dxa"/>
            <w:tcBorders>
              <w:top w:val="nil"/>
              <w:left w:val="nil"/>
              <w:bottom w:val="nil"/>
              <w:right w:val="nil"/>
            </w:tcBorders>
            <w:shd w:val="clear" w:color="auto" w:fill="auto"/>
            <w:vAlign w:val="bottom"/>
            <w:hideMark/>
          </w:tcPr>
          <w:p w14:paraId="06C89767"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2015</w:t>
            </w:r>
          </w:p>
        </w:tc>
      </w:tr>
      <w:tr w:rsidR="00921C29" w:rsidRPr="00E37E04" w14:paraId="7E454682" w14:textId="77777777" w:rsidTr="00112CD6">
        <w:trPr>
          <w:trHeight w:val="820"/>
        </w:trPr>
        <w:tc>
          <w:tcPr>
            <w:tcW w:w="2458" w:type="dxa"/>
            <w:tcBorders>
              <w:top w:val="nil"/>
              <w:left w:val="nil"/>
              <w:bottom w:val="nil"/>
              <w:right w:val="nil"/>
            </w:tcBorders>
            <w:shd w:val="clear" w:color="auto" w:fill="auto"/>
            <w:vAlign w:val="bottom"/>
            <w:hideMark/>
          </w:tcPr>
          <w:p w14:paraId="3502B0A6"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Obolenskaya, Ekaterina V.; Lissovsky, Andrey A.</w:t>
            </w:r>
          </w:p>
        </w:tc>
        <w:tc>
          <w:tcPr>
            <w:tcW w:w="2458" w:type="dxa"/>
            <w:tcBorders>
              <w:top w:val="nil"/>
              <w:left w:val="nil"/>
              <w:bottom w:val="nil"/>
              <w:right w:val="nil"/>
            </w:tcBorders>
            <w:shd w:val="clear" w:color="auto" w:fill="auto"/>
            <w:vAlign w:val="bottom"/>
            <w:hideMark/>
          </w:tcPr>
          <w:p w14:paraId="433FA8B8"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Regional zoogeographical zoning using species distribution modelling by the example of small mammals of South-Eastern Transbaikalia</w:t>
            </w:r>
          </w:p>
        </w:tc>
        <w:tc>
          <w:tcPr>
            <w:tcW w:w="2459" w:type="dxa"/>
            <w:tcBorders>
              <w:top w:val="nil"/>
              <w:left w:val="nil"/>
              <w:bottom w:val="nil"/>
              <w:right w:val="nil"/>
            </w:tcBorders>
            <w:shd w:val="clear" w:color="auto" w:fill="auto"/>
            <w:vAlign w:val="bottom"/>
            <w:hideMark/>
          </w:tcPr>
          <w:p w14:paraId="7C388191"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Russian Journal of Theriology</w:t>
            </w:r>
          </w:p>
        </w:tc>
        <w:tc>
          <w:tcPr>
            <w:tcW w:w="545" w:type="dxa"/>
            <w:tcBorders>
              <w:top w:val="nil"/>
              <w:left w:val="nil"/>
              <w:bottom w:val="nil"/>
              <w:right w:val="nil"/>
            </w:tcBorders>
            <w:shd w:val="clear" w:color="auto" w:fill="auto"/>
            <w:vAlign w:val="bottom"/>
            <w:hideMark/>
          </w:tcPr>
          <w:p w14:paraId="1ECF9901"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14</w:t>
            </w:r>
          </w:p>
        </w:tc>
        <w:tc>
          <w:tcPr>
            <w:tcW w:w="780" w:type="dxa"/>
            <w:tcBorders>
              <w:top w:val="nil"/>
              <w:left w:val="nil"/>
              <w:bottom w:val="nil"/>
              <w:right w:val="nil"/>
            </w:tcBorders>
            <w:shd w:val="clear" w:color="auto" w:fill="auto"/>
            <w:vAlign w:val="bottom"/>
            <w:hideMark/>
          </w:tcPr>
          <w:p w14:paraId="1D2D829F"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w:t>
            </w:r>
          </w:p>
        </w:tc>
        <w:tc>
          <w:tcPr>
            <w:tcW w:w="1060" w:type="dxa"/>
            <w:tcBorders>
              <w:top w:val="nil"/>
              <w:left w:val="nil"/>
              <w:bottom w:val="nil"/>
              <w:right w:val="nil"/>
            </w:tcBorders>
            <w:shd w:val="clear" w:color="auto" w:fill="auto"/>
            <w:vAlign w:val="bottom"/>
            <w:hideMark/>
          </w:tcPr>
          <w:p w14:paraId="75F8DDA2"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171-185</w:t>
            </w:r>
          </w:p>
        </w:tc>
        <w:tc>
          <w:tcPr>
            <w:tcW w:w="2460" w:type="dxa"/>
            <w:tcBorders>
              <w:top w:val="nil"/>
              <w:left w:val="nil"/>
              <w:bottom w:val="nil"/>
              <w:right w:val="nil"/>
            </w:tcBorders>
            <w:shd w:val="clear" w:color="auto" w:fill="auto"/>
            <w:vAlign w:val="bottom"/>
            <w:hideMark/>
          </w:tcPr>
          <w:p w14:paraId="675B81D1"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p>
        </w:tc>
        <w:tc>
          <w:tcPr>
            <w:tcW w:w="660" w:type="dxa"/>
            <w:tcBorders>
              <w:top w:val="nil"/>
              <w:left w:val="nil"/>
              <w:bottom w:val="nil"/>
              <w:right w:val="nil"/>
            </w:tcBorders>
            <w:shd w:val="clear" w:color="auto" w:fill="auto"/>
            <w:vAlign w:val="bottom"/>
            <w:hideMark/>
          </w:tcPr>
          <w:p w14:paraId="3C901368"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2015</w:t>
            </w:r>
          </w:p>
        </w:tc>
      </w:tr>
      <w:tr w:rsidR="00921C29" w:rsidRPr="00E37E04" w14:paraId="45F3FB06" w14:textId="77777777" w:rsidTr="00112CD6">
        <w:trPr>
          <w:trHeight w:val="820"/>
        </w:trPr>
        <w:tc>
          <w:tcPr>
            <w:tcW w:w="2458" w:type="dxa"/>
            <w:tcBorders>
              <w:top w:val="nil"/>
              <w:left w:val="nil"/>
              <w:bottom w:val="nil"/>
              <w:right w:val="nil"/>
            </w:tcBorders>
            <w:shd w:val="clear" w:color="auto" w:fill="auto"/>
            <w:vAlign w:val="bottom"/>
            <w:hideMark/>
          </w:tcPr>
          <w:p w14:paraId="42AEDF3D"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Zeng, Qing; Zhang, Yamian; Sun, Gongqi; Duo, Hairui; Wen, Li; Lei, Guangchun</w:t>
            </w:r>
          </w:p>
        </w:tc>
        <w:tc>
          <w:tcPr>
            <w:tcW w:w="2458" w:type="dxa"/>
            <w:tcBorders>
              <w:top w:val="nil"/>
              <w:left w:val="nil"/>
              <w:bottom w:val="nil"/>
              <w:right w:val="nil"/>
            </w:tcBorders>
            <w:shd w:val="clear" w:color="auto" w:fill="auto"/>
            <w:vAlign w:val="bottom"/>
            <w:hideMark/>
          </w:tcPr>
          <w:p w14:paraId="49B7044C"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Using Species Distribution Model to Estimate the Wintering Population Size of the Endangered Scaly-Sided Merganser in China</w:t>
            </w:r>
          </w:p>
        </w:tc>
        <w:tc>
          <w:tcPr>
            <w:tcW w:w="2459" w:type="dxa"/>
            <w:tcBorders>
              <w:top w:val="nil"/>
              <w:left w:val="nil"/>
              <w:bottom w:val="nil"/>
              <w:right w:val="nil"/>
            </w:tcBorders>
            <w:shd w:val="clear" w:color="auto" w:fill="auto"/>
            <w:vAlign w:val="bottom"/>
            <w:hideMark/>
          </w:tcPr>
          <w:p w14:paraId="0D2CA8FC"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PLOS ONE</w:t>
            </w:r>
          </w:p>
        </w:tc>
        <w:tc>
          <w:tcPr>
            <w:tcW w:w="545" w:type="dxa"/>
            <w:tcBorders>
              <w:top w:val="nil"/>
              <w:left w:val="nil"/>
              <w:bottom w:val="nil"/>
              <w:right w:val="nil"/>
            </w:tcBorders>
            <w:shd w:val="clear" w:color="auto" w:fill="auto"/>
            <w:vAlign w:val="bottom"/>
            <w:hideMark/>
          </w:tcPr>
          <w:p w14:paraId="055B8911"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w:t>
            </w:r>
          </w:p>
        </w:tc>
        <w:tc>
          <w:tcPr>
            <w:tcW w:w="780" w:type="dxa"/>
            <w:tcBorders>
              <w:top w:val="nil"/>
              <w:left w:val="nil"/>
              <w:bottom w:val="nil"/>
              <w:right w:val="nil"/>
            </w:tcBorders>
            <w:shd w:val="clear" w:color="auto" w:fill="auto"/>
            <w:vAlign w:val="bottom"/>
            <w:hideMark/>
          </w:tcPr>
          <w:p w14:paraId="23A60986"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w:t>
            </w:r>
          </w:p>
        </w:tc>
        <w:tc>
          <w:tcPr>
            <w:tcW w:w="1060" w:type="dxa"/>
            <w:tcBorders>
              <w:top w:val="nil"/>
              <w:left w:val="nil"/>
              <w:bottom w:val="nil"/>
              <w:right w:val="nil"/>
            </w:tcBorders>
            <w:shd w:val="clear" w:color="auto" w:fill="auto"/>
            <w:vAlign w:val="bottom"/>
            <w:hideMark/>
          </w:tcPr>
          <w:p w14:paraId="33C823EF"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p>
        </w:tc>
        <w:tc>
          <w:tcPr>
            <w:tcW w:w="2460" w:type="dxa"/>
            <w:tcBorders>
              <w:top w:val="nil"/>
              <w:left w:val="nil"/>
              <w:bottom w:val="nil"/>
              <w:right w:val="nil"/>
            </w:tcBorders>
            <w:shd w:val="clear" w:color="auto" w:fill="auto"/>
            <w:vAlign w:val="bottom"/>
            <w:hideMark/>
          </w:tcPr>
          <w:p w14:paraId="201761E4"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10.1371/journal.pone.0117307</w:t>
            </w:r>
          </w:p>
        </w:tc>
        <w:tc>
          <w:tcPr>
            <w:tcW w:w="660" w:type="dxa"/>
            <w:tcBorders>
              <w:top w:val="nil"/>
              <w:left w:val="nil"/>
              <w:bottom w:val="nil"/>
              <w:right w:val="nil"/>
            </w:tcBorders>
            <w:shd w:val="clear" w:color="auto" w:fill="auto"/>
            <w:vAlign w:val="bottom"/>
            <w:hideMark/>
          </w:tcPr>
          <w:p w14:paraId="3C13280B"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2015</w:t>
            </w:r>
          </w:p>
        </w:tc>
      </w:tr>
      <w:tr w:rsidR="00921C29" w:rsidRPr="00E37E04" w14:paraId="2719F327" w14:textId="77777777" w:rsidTr="00112CD6">
        <w:trPr>
          <w:trHeight w:val="1020"/>
        </w:trPr>
        <w:tc>
          <w:tcPr>
            <w:tcW w:w="2458" w:type="dxa"/>
            <w:tcBorders>
              <w:top w:val="nil"/>
              <w:left w:val="nil"/>
              <w:bottom w:val="nil"/>
              <w:right w:val="nil"/>
            </w:tcBorders>
            <w:shd w:val="clear" w:color="auto" w:fill="auto"/>
            <w:vAlign w:val="bottom"/>
            <w:hideMark/>
          </w:tcPr>
          <w:p w14:paraId="3BF1E488"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de Castro Pena, Joao Carlos; Yoshino Kamino, Luciana Hiromi; Rodrigues, Marcos; Mariano-Neto, Eduardo; de Siqueira, Marinez Ferreira</w:t>
            </w:r>
          </w:p>
        </w:tc>
        <w:tc>
          <w:tcPr>
            <w:tcW w:w="2458" w:type="dxa"/>
            <w:tcBorders>
              <w:top w:val="nil"/>
              <w:left w:val="nil"/>
              <w:bottom w:val="nil"/>
              <w:right w:val="nil"/>
            </w:tcBorders>
            <w:shd w:val="clear" w:color="auto" w:fill="auto"/>
            <w:vAlign w:val="bottom"/>
            <w:hideMark/>
          </w:tcPr>
          <w:p w14:paraId="49D8F698"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Assessing the conservation status of species with limited available data and disjunct distribution</w:t>
            </w:r>
          </w:p>
        </w:tc>
        <w:tc>
          <w:tcPr>
            <w:tcW w:w="2459" w:type="dxa"/>
            <w:tcBorders>
              <w:top w:val="nil"/>
              <w:left w:val="nil"/>
              <w:bottom w:val="nil"/>
              <w:right w:val="nil"/>
            </w:tcBorders>
            <w:shd w:val="clear" w:color="auto" w:fill="auto"/>
            <w:vAlign w:val="bottom"/>
            <w:hideMark/>
          </w:tcPr>
          <w:p w14:paraId="2379001C"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BIOLOGICAL CONSERVATION</w:t>
            </w:r>
          </w:p>
        </w:tc>
        <w:tc>
          <w:tcPr>
            <w:tcW w:w="545" w:type="dxa"/>
            <w:tcBorders>
              <w:top w:val="nil"/>
              <w:left w:val="nil"/>
              <w:bottom w:val="nil"/>
              <w:right w:val="nil"/>
            </w:tcBorders>
            <w:shd w:val="clear" w:color="auto" w:fill="auto"/>
            <w:vAlign w:val="bottom"/>
            <w:hideMark/>
          </w:tcPr>
          <w:p w14:paraId="7405F24F"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170</w:t>
            </w:r>
          </w:p>
        </w:tc>
        <w:tc>
          <w:tcPr>
            <w:tcW w:w="780" w:type="dxa"/>
            <w:tcBorders>
              <w:top w:val="nil"/>
              <w:left w:val="nil"/>
              <w:bottom w:val="nil"/>
              <w:right w:val="nil"/>
            </w:tcBorders>
            <w:shd w:val="clear" w:color="auto" w:fill="auto"/>
            <w:vAlign w:val="bottom"/>
            <w:hideMark/>
          </w:tcPr>
          <w:p w14:paraId="232DAD1F"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p>
        </w:tc>
        <w:tc>
          <w:tcPr>
            <w:tcW w:w="1060" w:type="dxa"/>
            <w:tcBorders>
              <w:top w:val="nil"/>
              <w:left w:val="nil"/>
              <w:bottom w:val="nil"/>
              <w:right w:val="nil"/>
            </w:tcBorders>
            <w:shd w:val="clear" w:color="auto" w:fill="auto"/>
            <w:vAlign w:val="bottom"/>
            <w:hideMark/>
          </w:tcPr>
          <w:p w14:paraId="2A5751CF"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130-136</w:t>
            </w:r>
          </w:p>
        </w:tc>
        <w:tc>
          <w:tcPr>
            <w:tcW w:w="2460" w:type="dxa"/>
            <w:tcBorders>
              <w:top w:val="nil"/>
              <w:left w:val="nil"/>
              <w:bottom w:val="nil"/>
              <w:right w:val="nil"/>
            </w:tcBorders>
            <w:shd w:val="clear" w:color="auto" w:fill="auto"/>
            <w:vAlign w:val="bottom"/>
            <w:hideMark/>
          </w:tcPr>
          <w:p w14:paraId="72EA39FA"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10.1016/j.biocon.2013.12.015</w:t>
            </w:r>
          </w:p>
        </w:tc>
        <w:tc>
          <w:tcPr>
            <w:tcW w:w="660" w:type="dxa"/>
            <w:tcBorders>
              <w:top w:val="nil"/>
              <w:left w:val="nil"/>
              <w:bottom w:val="nil"/>
              <w:right w:val="nil"/>
            </w:tcBorders>
            <w:shd w:val="clear" w:color="auto" w:fill="auto"/>
            <w:vAlign w:val="bottom"/>
            <w:hideMark/>
          </w:tcPr>
          <w:p w14:paraId="1EBF2C79"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2014</w:t>
            </w:r>
          </w:p>
        </w:tc>
      </w:tr>
      <w:tr w:rsidR="00921C29" w:rsidRPr="00E37E04" w14:paraId="6C75EDE2" w14:textId="77777777" w:rsidTr="00112CD6">
        <w:trPr>
          <w:trHeight w:val="1220"/>
        </w:trPr>
        <w:tc>
          <w:tcPr>
            <w:tcW w:w="2458" w:type="dxa"/>
            <w:tcBorders>
              <w:top w:val="nil"/>
              <w:left w:val="nil"/>
              <w:bottom w:val="nil"/>
              <w:right w:val="nil"/>
            </w:tcBorders>
            <w:shd w:val="clear" w:color="auto" w:fill="auto"/>
            <w:vAlign w:val="bottom"/>
            <w:hideMark/>
          </w:tcPr>
          <w:p w14:paraId="2991E6CD"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Collevatti, Rosane G.; Terribile, Levi C.; Rabelo, Suelen G.; Lima-Ribeiro, Matheus S.</w:t>
            </w:r>
          </w:p>
        </w:tc>
        <w:tc>
          <w:tcPr>
            <w:tcW w:w="2458" w:type="dxa"/>
            <w:tcBorders>
              <w:top w:val="nil"/>
              <w:left w:val="nil"/>
              <w:bottom w:val="nil"/>
              <w:right w:val="nil"/>
            </w:tcBorders>
            <w:shd w:val="clear" w:color="auto" w:fill="auto"/>
            <w:vAlign w:val="bottom"/>
            <w:hideMark/>
          </w:tcPr>
          <w:p w14:paraId="5D5012D3"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Relaxed random walk model coupled with ecological niche modeling unravel the dispersal dynamics of a Neotropical savanna tree species in the deeper Quaternary</w:t>
            </w:r>
          </w:p>
        </w:tc>
        <w:tc>
          <w:tcPr>
            <w:tcW w:w="2459" w:type="dxa"/>
            <w:tcBorders>
              <w:top w:val="nil"/>
              <w:left w:val="nil"/>
              <w:bottom w:val="nil"/>
              <w:right w:val="nil"/>
            </w:tcBorders>
            <w:shd w:val="clear" w:color="auto" w:fill="auto"/>
            <w:vAlign w:val="bottom"/>
            <w:hideMark/>
          </w:tcPr>
          <w:p w14:paraId="63EF0603"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FRONTIERS IN PLANT SCIENCE</w:t>
            </w:r>
          </w:p>
        </w:tc>
        <w:tc>
          <w:tcPr>
            <w:tcW w:w="545" w:type="dxa"/>
            <w:tcBorders>
              <w:top w:val="nil"/>
              <w:left w:val="nil"/>
              <w:bottom w:val="nil"/>
              <w:right w:val="nil"/>
            </w:tcBorders>
            <w:shd w:val="clear" w:color="auto" w:fill="auto"/>
            <w:vAlign w:val="bottom"/>
            <w:hideMark/>
          </w:tcPr>
          <w:p w14:paraId="63C6875D"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6</w:t>
            </w:r>
          </w:p>
        </w:tc>
        <w:tc>
          <w:tcPr>
            <w:tcW w:w="780" w:type="dxa"/>
            <w:tcBorders>
              <w:top w:val="nil"/>
              <w:left w:val="nil"/>
              <w:bottom w:val="nil"/>
              <w:right w:val="nil"/>
            </w:tcBorders>
            <w:shd w:val="clear" w:color="auto" w:fill="auto"/>
            <w:vAlign w:val="bottom"/>
            <w:hideMark/>
          </w:tcPr>
          <w:p w14:paraId="5243F8AA"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p>
        </w:tc>
        <w:tc>
          <w:tcPr>
            <w:tcW w:w="1060" w:type="dxa"/>
            <w:tcBorders>
              <w:top w:val="nil"/>
              <w:left w:val="nil"/>
              <w:bottom w:val="nil"/>
              <w:right w:val="nil"/>
            </w:tcBorders>
            <w:shd w:val="clear" w:color="auto" w:fill="auto"/>
            <w:vAlign w:val="bottom"/>
            <w:hideMark/>
          </w:tcPr>
          <w:p w14:paraId="14A77198"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p>
        </w:tc>
        <w:tc>
          <w:tcPr>
            <w:tcW w:w="2460" w:type="dxa"/>
            <w:tcBorders>
              <w:top w:val="nil"/>
              <w:left w:val="nil"/>
              <w:bottom w:val="nil"/>
              <w:right w:val="nil"/>
            </w:tcBorders>
            <w:shd w:val="clear" w:color="auto" w:fill="auto"/>
            <w:vAlign w:val="bottom"/>
            <w:hideMark/>
          </w:tcPr>
          <w:p w14:paraId="76BD93E8"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10.3389/fpls.2015.00653</w:t>
            </w:r>
          </w:p>
        </w:tc>
        <w:tc>
          <w:tcPr>
            <w:tcW w:w="660" w:type="dxa"/>
            <w:tcBorders>
              <w:top w:val="nil"/>
              <w:left w:val="nil"/>
              <w:bottom w:val="nil"/>
              <w:right w:val="nil"/>
            </w:tcBorders>
            <w:shd w:val="clear" w:color="auto" w:fill="auto"/>
            <w:vAlign w:val="bottom"/>
            <w:hideMark/>
          </w:tcPr>
          <w:p w14:paraId="61E01441"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2015</w:t>
            </w:r>
          </w:p>
        </w:tc>
      </w:tr>
      <w:tr w:rsidR="00921C29" w:rsidRPr="00E37E04" w14:paraId="07381832" w14:textId="77777777" w:rsidTr="00112CD6">
        <w:trPr>
          <w:trHeight w:val="1020"/>
        </w:trPr>
        <w:tc>
          <w:tcPr>
            <w:tcW w:w="2458" w:type="dxa"/>
            <w:tcBorders>
              <w:top w:val="nil"/>
              <w:left w:val="nil"/>
              <w:bottom w:val="nil"/>
              <w:right w:val="nil"/>
            </w:tcBorders>
            <w:shd w:val="clear" w:color="auto" w:fill="auto"/>
            <w:vAlign w:val="bottom"/>
            <w:hideMark/>
          </w:tcPr>
          <w:p w14:paraId="0333E301"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Wang, Lifei; Jackson, Donald A.</w:t>
            </w:r>
          </w:p>
        </w:tc>
        <w:tc>
          <w:tcPr>
            <w:tcW w:w="2458" w:type="dxa"/>
            <w:tcBorders>
              <w:top w:val="nil"/>
              <w:left w:val="nil"/>
              <w:bottom w:val="nil"/>
              <w:right w:val="nil"/>
            </w:tcBorders>
            <w:shd w:val="clear" w:color="auto" w:fill="auto"/>
            <w:vAlign w:val="bottom"/>
            <w:hideMark/>
          </w:tcPr>
          <w:p w14:paraId="7898400D"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Shaping up model transferability and generality of species distribution modeling for predicting invasions: implications from a study on Bythotrephes longimanus</w:t>
            </w:r>
          </w:p>
        </w:tc>
        <w:tc>
          <w:tcPr>
            <w:tcW w:w="2459" w:type="dxa"/>
            <w:tcBorders>
              <w:top w:val="nil"/>
              <w:left w:val="nil"/>
              <w:bottom w:val="nil"/>
              <w:right w:val="nil"/>
            </w:tcBorders>
            <w:shd w:val="clear" w:color="auto" w:fill="auto"/>
            <w:vAlign w:val="bottom"/>
            <w:hideMark/>
          </w:tcPr>
          <w:p w14:paraId="03DE36C1"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BIOLOGICAL INVASIONS</w:t>
            </w:r>
          </w:p>
        </w:tc>
        <w:tc>
          <w:tcPr>
            <w:tcW w:w="545" w:type="dxa"/>
            <w:tcBorders>
              <w:top w:val="nil"/>
              <w:left w:val="nil"/>
              <w:bottom w:val="nil"/>
              <w:right w:val="nil"/>
            </w:tcBorders>
            <w:shd w:val="clear" w:color="auto" w:fill="auto"/>
            <w:vAlign w:val="bottom"/>
            <w:hideMark/>
          </w:tcPr>
          <w:p w14:paraId="7EE73040"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16</w:t>
            </w:r>
          </w:p>
        </w:tc>
        <w:tc>
          <w:tcPr>
            <w:tcW w:w="780" w:type="dxa"/>
            <w:tcBorders>
              <w:top w:val="nil"/>
              <w:left w:val="nil"/>
              <w:bottom w:val="nil"/>
              <w:right w:val="nil"/>
            </w:tcBorders>
            <w:shd w:val="clear" w:color="auto" w:fill="auto"/>
            <w:vAlign w:val="bottom"/>
            <w:hideMark/>
          </w:tcPr>
          <w:p w14:paraId="0632F28D"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w:t>
            </w:r>
          </w:p>
        </w:tc>
        <w:tc>
          <w:tcPr>
            <w:tcW w:w="1060" w:type="dxa"/>
            <w:tcBorders>
              <w:top w:val="nil"/>
              <w:left w:val="nil"/>
              <w:bottom w:val="nil"/>
              <w:right w:val="nil"/>
            </w:tcBorders>
            <w:shd w:val="clear" w:color="auto" w:fill="auto"/>
            <w:vAlign w:val="bottom"/>
            <w:hideMark/>
          </w:tcPr>
          <w:p w14:paraId="6B8FC2E4"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2079-2103</w:t>
            </w:r>
          </w:p>
        </w:tc>
        <w:tc>
          <w:tcPr>
            <w:tcW w:w="2460" w:type="dxa"/>
            <w:tcBorders>
              <w:top w:val="nil"/>
              <w:left w:val="nil"/>
              <w:bottom w:val="nil"/>
              <w:right w:val="nil"/>
            </w:tcBorders>
            <w:shd w:val="clear" w:color="auto" w:fill="auto"/>
            <w:vAlign w:val="bottom"/>
            <w:hideMark/>
          </w:tcPr>
          <w:p w14:paraId="0534A376"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10.1007/s10530-014-0649-6</w:t>
            </w:r>
          </w:p>
        </w:tc>
        <w:tc>
          <w:tcPr>
            <w:tcW w:w="660" w:type="dxa"/>
            <w:tcBorders>
              <w:top w:val="nil"/>
              <w:left w:val="nil"/>
              <w:bottom w:val="nil"/>
              <w:right w:val="nil"/>
            </w:tcBorders>
            <w:shd w:val="clear" w:color="auto" w:fill="auto"/>
            <w:vAlign w:val="bottom"/>
            <w:hideMark/>
          </w:tcPr>
          <w:p w14:paraId="4F6F9871"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2014</w:t>
            </w:r>
          </w:p>
        </w:tc>
      </w:tr>
      <w:tr w:rsidR="00921C29" w:rsidRPr="00E37E04" w14:paraId="4635CEC3" w14:textId="77777777" w:rsidTr="00112CD6">
        <w:trPr>
          <w:trHeight w:val="820"/>
        </w:trPr>
        <w:tc>
          <w:tcPr>
            <w:tcW w:w="2458" w:type="dxa"/>
            <w:tcBorders>
              <w:top w:val="nil"/>
              <w:left w:val="nil"/>
              <w:bottom w:val="nil"/>
              <w:right w:val="nil"/>
            </w:tcBorders>
            <w:shd w:val="clear" w:color="auto" w:fill="auto"/>
            <w:vAlign w:val="bottom"/>
            <w:hideMark/>
          </w:tcPr>
          <w:p w14:paraId="0E04F448"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Paiva, Vitor H.; Geraldes, Pedro; Rodrigues, Isabel; Melo, Tommy; Melo, Jose; Ramos, Jaime A.</w:t>
            </w:r>
          </w:p>
        </w:tc>
        <w:tc>
          <w:tcPr>
            <w:tcW w:w="2458" w:type="dxa"/>
            <w:tcBorders>
              <w:top w:val="nil"/>
              <w:left w:val="nil"/>
              <w:bottom w:val="nil"/>
              <w:right w:val="nil"/>
            </w:tcBorders>
            <w:shd w:val="clear" w:color="auto" w:fill="auto"/>
            <w:vAlign w:val="bottom"/>
            <w:hideMark/>
          </w:tcPr>
          <w:p w14:paraId="6F1C37E2"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The Foraging Ecology of the Endangered Cape Verde Shearwater, a Sentinel Species for Marine Conservation off West Africa</w:t>
            </w:r>
          </w:p>
        </w:tc>
        <w:tc>
          <w:tcPr>
            <w:tcW w:w="2459" w:type="dxa"/>
            <w:tcBorders>
              <w:top w:val="nil"/>
              <w:left w:val="nil"/>
              <w:bottom w:val="nil"/>
              <w:right w:val="nil"/>
            </w:tcBorders>
            <w:shd w:val="clear" w:color="auto" w:fill="auto"/>
            <w:vAlign w:val="bottom"/>
            <w:hideMark/>
          </w:tcPr>
          <w:p w14:paraId="2898CF1E"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PLOS ONE</w:t>
            </w:r>
          </w:p>
        </w:tc>
        <w:tc>
          <w:tcPr>
            <w:tcW w:w="545" w:type="dxa"/>
            <w:tcBorders>
              <w:top w:val="nil"/>
              <w:left w:val="nil"/>
              <w:bottom w:val="nil"/>
              <w:right w:val="nil"/>
            </w:tcBorders>
            <w:shd w:val="clear" w:color="auto" w:fill="auto"/>
            <w:vAlign w:val="bottom"/>
            <w:hideMark/>
          </w:tcPr>
          <w:p w14:paraId="094E68AD"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w:t>
            </w:r>
          </w:p>
        </w:tc>
        <w:tc>
          <w:tcPr>
            <w:tcW w:w="780" w:type="dxa"/>
            <w:tcBorders>
              <w:top w:val="nil"/>
              <w:left w:val="nil"/>
              <w:bottom w:val="nil"/>
              <w:right w:val="nil"/>
            </w:tcBorders>
            <w:shd w:val="clear" w:color="auto" w:fill="auto"/>
            <w:vAlign w:val="bottom"/>
            <w:hideMark/>
          </w:tcPr>
          <w:p w14:paraId="20125FDC"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w:t>
            </w:r>
          </w:p>
        </w:tc>
        <w:tc>
          <w:tcPr>
            <w:tcW w:w="1060" w:type="dxa"/>
            <w:tcBorders>
              <w:top w:val="nil"/>
              <w:left w:val="nil"/>
              <w:bottom w:val="nil"/>
              <w:right w:val="nil"/>
            </w:tcBorders>
            <w:shd w:val="clear" w:color="auto" w:fill="auto"/>
            <w:vAlign w:val="bottom"/>
            <w:hideMark/>
          </w:tcPr>
          <w:p w14:paraId="7BF4386F"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p>
        </w:tc>
        <w:tc>
          <w:tcPr>
            <w:tcW w:w="2460" w:type="dxa"/>
            <w:tcBorders>
              <w:top w:val="nil"/>
              <w:left w:val="nil"/>
              <w:bottom w:val="nil"/>
              <w:right w:val="nil"/>
            </w:tcBorders>
            <w:shd w:val="clear" w:color="auto" w:fill="auto"/>
            <w:vAlign w:val="bottom"/>
            <w:hideMark/>
          </w:tcPr>
          <w:p w14:paraId="6325FF65"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10.1371/journal.pone.0139390</w:t>
            </w:r>
          </w:p>
        </w:tc>
        <w:tc>
          <w:tcPr>
            <w:tcW w:w="660" w:type="dxa"/>
            <w:tcBorders>
              <w:top w:val="nil"/>
              <w:left w:val="nil"/>
              <w:bottom w:val="nil"/>
              <w:right w:val="nil"/>
            </w:tcBorders>
            <w:shd w:val="clear" w:color="auto" w:fill="auto"/>
            <w:vAlign w:val="bottom"/>
            <w:hideMark/>
          </w:tcPr>
          <w:p w14:paraId="43C3B64F"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2015</w:t>
            </w:r>
          </w:p>
        </w:tc>
      </w:tr>
      <w:tr w:rsidR="00921C29" w:rsidRPr="00E37E04" w14:paraId="634C1217" w14:textId="77777777" w:rsidTr="00112CD6">
        <w:trPr>
          <w:trHeight w:val="820"/>
        </w:trPr>
        <w:tc>
          <w:tcPr>
            <w:tcW w:w="2458" w:type="dxa"/>
            <w:tcBorders>
              <w:top w:val="nil"/>
              <w:left w:val="nil"/>
              <w:bottom w:val="nil"/>
              <w:right w:val="nil"/>
            </w:tcBorders>
            <w:shd w:val="clear" w:color="auto" w:fill="auto"/>
            <w:vAlign w:val="bottom"/>
            <w:hideMark/>
          </w:tcPr>
          <w:p w14:paraId="1949F56B"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Aguirre-Gutierrez, Jesus; Serna-Chavez, Hector M.; Villalobos-Arambula, Alma R.; Perez de la Rosa, Jorge A.; Raes, Niels</w:t>
            </w:r>
          </w:p>
        </w:tc>
        <w:tc>
          <w:tcPr>
            <w:tcW w:w="2458" w:type="dxa"/>
            <w:tcBorders>
              <w:top w:val="nil"/>
              <w:left w:val="nil"/>
              <w:bottom w:val="nil"/>
              <w:right w:val="nil"/>
            </w:tcBorders>
            <w:shd w:val="clear" w:color="auto" w:fill="auto"/>
            <w:vAlign w:val="bottom"/>
            <w:hideMark/>
          </w:tcPr>
          <w:p w14:paraId="4558D6E6"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Similar but not equivalent: ecological niche comparison across closely-related Mexican white pines</w:t>
            </w:r>
          </w:p>
        </w:tc>
        <w:tc>
          <w:tcPr>
            <w:tcW w:w="2459" w:type="dxa"/>
            <w:tcBorders>
              <w:top w:val="nil"/>
              <w:left w:val="nil"/>
              <w:bottom w:val="nil"/>
              <w:right w:val="nil"/>
            </w:tcBorders>
            <w:shd w:val="clear" w:color="auto" w:fill="auto"/>
            <w:vAlign w:val="bottom"/>
            <w:hideMark/>
          </w:tcPr>
          <w:p w14:paraId="7C3904E7"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DIVERSITY AND DISTRIBUTIONS</w:t>
            </w:r>
          </w:p>
        </w:tc>
        <w:tc>
          <w:tcPr>
            <w:tcW w:w="545" w:type="dxa"/>
            <w:tcBorders>
              <w:top w:val="nil"/>
              <w:left w:val="nil"/>
              <w:bottom w:val="nil"/>
              <w:right w:val="nil"/>
            </w:tcBorders>
            <w:shd w:val="clear" w:color="auto" w:fill="auto"/>
            <w:vAlign w:val="bottom"/>
            <w:hideMark/>
          </w:tcPr>
          <w:p w14:paraId="327DF978"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21</w:t>
            </w:r>
          </w:p>
        </w:tc>
        <w:tc>
          <w:tcPr>
            <w:tcW w:w="780" w:type="dxa"/>
            <w:tcBorders>
              <w:top w:val="nil"/>
              <w:left w:val="nil"/>
              <w:bottom w:val="nil"/>
              <w:right w:val="nil"/>
            </w:tcBorders>
            <w:shd w:val="clear" w:color="auto" w:fill="auto"/>
            <w:vAlign w:val="bottom"/>
            <w:hideMark/>
          </w:tcPr>
          <w:p w14:paraId="25D84BA2"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3</w:t>
            </w:r>
          </w:p>
        </w:tc>
        <w:tc>
          <w:tcPr>
            <w:tcW w:w="1060" w:type="dxa"/>
            <w:tcBorders>
              <w:top w:val="nil"/>
              <w:left w:val="nil"/>
              <w:bottom w:val="nil"/>
              <w:right w:val="nil"/>
            </w:tcBorders>
            <w:shd w:val="clear" w:color="auto" w:fill="auto"/>
            <w:vAlign w:val="bottom"/>
            <w:hideMark/>
          </w:tcPr>
          <w:p w14:paraId="75DA53ED"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245-257</w:t>
            </w:r>
          </w:p>
        </w:tc>
        <w:tc>
          <w:tcPr>
            <w:tcW w:w="2460" w:type="dxa"/>
            <w:tcBorders>
              <w:top w:val="nil"/>
              <w:left w:val="nil"/>
              <w:bottom w:val="nil"/>
              <w:right w:val="nil"/>
            </w:tcBorders>
            <w:shd w:val="clear" w:color="auto" w:fill="auto"/>
            <w:vAlign w:val="bottom"/>
            <w:hideMark/>
          </w:tcPr>
          <w:p w14:paraId="53D28F47"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10.1111/ddi.12268</w:t>
            </w:r>
          </w:p>
        </w:tc>
        <w:tc>
          <w:tcPr>
            <w:tcW w:w="660" w:type="dxa"/>
            <w:tcBorders>
              <w:top w:val="nil"/>
              <w:left w:val="nil"/>
              <w:bottom w:val="nil"/>
              <w:right w:val="nil"/>
            </w:tcBorders>
            <w:shd w:val="clear" w:color="auto" w:fill="auto"/>
            <w:vAlign w:val="bottom"/>
            <w:hideMark/>
          </w:tcPr>
          <w:p w14:paraId="4FCF6B16"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2015</w:t>
            </w:r>
          </w:p>
        </w:tc>
      </w:tr>
      <w:tr w:rsidR="00921C29" w:rsidRPr="00E37E04" w14:paraId="188A4C1F" w14:textId="77777777" w:rsidTr="00112CD6">
        <w:trPr>
          <w:trHeight w:val="820"/>
        </w:trPr>
        <w:tc>
          <w:tcPr>
            <w:tcW w:w="2458" w:type="dxa"/>
            <w:tcBorders>
              <w:top w:val="nil"/>
              <w:left w:val="nil"/>
              <w:bottom w:val="nil"/>
              <w:right w:val="nil"/>
            </w:tcBorders>
            <w:shd w:val="clear" w:color="auto" w:fill="auto"/>
            <w:vAlign w:val="bottom"/>
            <w:hideMark/>
          </w:tcPr>
          <w:p w14:paraId="785EFA28"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Tererai, Farai; Wood, Alan R.</w:t>
            </w:r>
          </w:p>
        </w:tc>
        <w:tc>
          <w:tcPr>
            <w:tcW w:w="2458" w:type="dxa"/>
            <w:tcBorders>
              <w:top w:val="nil"/>
              <w:left w:val="nil"/>
              <w:bottom w:val="nil"/>
              <w:right w:val="nil"/>
            </w:tcBorders>
            <w:shd w:val="clear" w:color="auto" w:fill="auto"/>
            <w:vAlign w:val="bottom"/>
            <w:hideMark/>
          </w:tcPr>
          <w:p w14:paraId="6EAFCFC2"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On the present and potential distribution of Ageratina adenophora (Asteraceae) in South Africa</w:t>
            </w:r>
          </w:p>
        </w:tc>
        <w:tc>
          <w:tcPr>
            <w:tcW w:w="2459" w:type="dxa"/>
            <w:tcBorders>
              <w:top w:val="nil"/>
              <w:left w:val="nil"/>
              <w:bottom w:val="nil"/>
              <w:right w:val="nil"/>
            </w:tcBorders>
            <w:shd w:val="clear" w:color="auto" w:fill="auto"/>
            <w:vAlign w:val="bottom"/>
            <w:hideMark/>
          </w:tcPr>
          <w:p w14:paraId="69C22FCC"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SOUTH AFRICAN JOURNAL OF BOTANY</w:t>
            </w:r>
          </w:p>
        </w:tc>
        <w:tc>
          <w:tcPr>
            <w:tcW w:w="545" w:type="dxa"/>
            <w:tcBorders>
              <w:top w:val="nil"/>
              <w:left w:val="nil"/>
              <w:bottom w:val="nil"/>
              <w:right w:val="nil"/>
            </w:tcBorders>
            <w:shd w:val="clear" w:color="auto" w:fill="auto"/>
            <w:vAlign w:val="bottom"/>
            <w:hideMark/>
          </w:tcPr>
          <w:p w14:paraId="59B09BB8"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95</w:t>
            </w:r>
          </w:p>
        </w:tc>
        <w:tc>
          <w:tcPr>
            <w:tcW w:w="780" w:type="dxa"/>
            <w:tcBorders>
              <w:top w:val="nil"/>
              <w:left w:val="nil"/>
              <w:bottom w:val="nil"/>
              <w:right w:val="nil"/>
            </w:tcBorders>
            <w:shd w:val="clear" w:color="auto" w:fill="auto"/>
            <w:vAlign w:val="bottom"/>
            <w:hideMark/>
          </w:tcPr>
          <w:p w14:paraId="6752D049"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p>
        </w:tc>
        <w:tc>
          <w:tcPr>
            <w:tcW w:w="1060" w:type="dxa"/>
            <w:tcBorders>
              <w:top w:val="nil"/>
              <w:left w:val="nil"/>
              <w:bottom w:val="nil"/>
              <w:right w:val="nil"/>
            </w:tcBorders>
            <w:shd w:val="clear" w:color="auto" w:fill="auto"/>
            <w:vAlign w:val="bottom"/>
            <w:hideMark/>
          </w:tcPr>
          <w:p w14:paraId="6F0D76AE"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152-158</w:t>
            </w:r>
          </w:p>
        </w:tc>
        <w:tc>
          <w:tcPr>
            <w:tcW w:w="2460" w:type="dxa"/>
            <w:tcBorders>
              <w:top w:val="nil"/>
              <w:left w:val="nil"/>
              <w:bottom w:val="nil"/>
              <w:right w:val="nil"/>
            </w:tcBorders>
            <w:shd w:val="clear" w:color="auto" w:fill="auto"/>
            <w:vAlign w:val="bottom"/>
            <w:hideMark/>
          </w:tcPr>
          <w:p w14:paraId="728EDC35"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10.1016/j.sajb.2014.09.001</w:t>
            </w:r>
          </w:p>
        </w:tc>
        <w:tc>
          <w:tcPr>
            <w:tcW w:w="660" w:type="dxa"/>
            <w:tcBorders>
              <w:top w:val="nil"/>
              <w:left w:val="nil"/>
              <w:bottom w:val="nil"/>
              <w:right w:val="nil"/>
            </w:tcBorders>
            <w:shd w:val="clear" w:color="auto" w:fill="auto"/>
            <w:vAlign w:val="bottom"/>
            <w:hideMark/>
          </w:tcPr>
          <w:p w14:paraId="6DA2C5C7"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2014</w:t>
            </w:r>
          </w:p>
        </w:tc>
      </w:tr>
      <w:tr w:rsidR="00921C29" w:rsidRPr="00E37E04" w14:paraId="65F50328" w14:textId="77777777" w:rsidTr="00112CD6">
        <w:trPr>
          <w:trHeight w:val="1020"/>
        </w:trPr>
        <w:tc>
          <w:tcPr>
            <w:tcW w:w="2458" w:type="dxa"/>
            <w:tcBorders>
              <w:top w:val="nil"/>
              <w:left w:val="nil"/>
              <w:bottom w:val="nil"/>
              <w:right w:val="nil"/>
            </w:tcBorders>
            <w:shd w:val="clear" w:color="auto" w:fill="auto"/>
            <w:vAlign w:val="bottom"/>
            <w:hideMark/>
          </w:tcPr>
          <w:p w14:paraId="0C96F93D"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lastRenderedPageBreak/>
              <w:t>Costa, Henrique C.; de Rezende, Daniella T.; Molina, Flavio B.; Nascimento, Luciana B.; Leite, Felipe S. F.; Fernandes, Ana Paula B.</w:t>
            </w:r>
          </w:p>
        </w:tc>
        <w:tc>
          <w:tcPr>
            <w:tcW w:w="2458" w:type="dxa"/>
            <w:tcBorders>
              <w:top w:val="nil"/>
              <w:left w:val="nil"/>
              <w:bottom w:val="nil"/>
              <w:right w:val="nil"/>
            </w:tcBorders>
            <w:shd w:val="clear" w:color="auto" w:fill="auto"/>
            <w:vAlign w:val="bottom"/>
            <w:hideMark/>
          </w:tcPr>
          <w:p w14:paraId="16E44093"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New Distribution Records and Potentially Suitable Areas for the Threatened Snake-Necked Turtle Hydromedusa maximiliani (Testudines: Chelidae)</w:t>
            </w:r>
          </w:p>
        </w:tc>
        <w:tc>
          <w:tcPr>
            <w:tcW w:w="2459" w:type="dxa"/>
            <w:tcBorders>
              <w:top w:val="nil"/>
              <w:left w:val="nil"/>
              <w:bottom w:val="nil"/>
              <w:right w:val="nil"/>
            </w:tcBorders>
            <w:shd w:val="clear" w:color="auto" w:fill="auto"/>
            <w:vAlign w:val="bottom"/>
            <w:hideMark/>
          </w:tcPr>
          <w:p w14:paraId="4D8E0FB5"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CHELONIAN CONSERVATION AND BIOLOGY</w:t>
            </w:r>
          </w:p>
        </w:tc>
        <w:tc>
          <w:tcPr>
            <w:tcW w:w="545" w:type="dxa"/>
            <w:tcBorders>
              <w:top w:val="nil"/>
              <w:left w:val="nil"/>
              <w:bottom w:val="nil"/>
              <w:right w:val="nil"/>
            </w:tcBorders>
            <w:shd w:val="clear" w:color="auto" w:fill="auto"/>
            <w:vAlign w:val="bottom"/>
            <w:hideMark/>
          </w:tcPr>
          <w:p w14:paraId="5DFD7775"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14</w:t>
            </w:r>
          </w:p>
        </w:tc>
        <w:tc>
          <w:tcPr>
            <w:tcW w:w="780" w:type="dxa"/>
            <w:tcBorders>
              <w:top w:val="nil"/>
              <w:left w:val="nil"/>
              <w:bottom w:val="nil"/>
              <w:right w:val="nil"/>
            </w:tcBorders>
            <w:shd w:val="clear" w:color="auto" w:fill="auto"/>
            <w:vAlign w:val="bottom"/>
            <w:hideMark/>
          </w:tcPr>
          <w:p w14:paraId="5FDCA223"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w:t>
            </w:r>
          </w:p>
        </w:tc>
        <w:tc>
          <w:tcPr>
            <w:tcW w:w="1060" w:type="dxa"/>
            <w:tcBorders>
              <w:top w:val="nil"/>
              <w:left w:val="nil"/>
              <w:bottom w:val="nil"/>
              <w:right w:val="nil"/>
            </w:tcBorders>
            <w:shd w:val="clear" w:color="auto" w:fill="auto"/>
            <w:vAlign w:val="bottom"/>
            <w:hideMark/>
          </w:tcPr>
          <w:p w14:paraId="2E45025D"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88-94</w:t>
            </w:r>
          </w:p>
        </w:tc>
        <w:tc>
          <w:tcPr>
            <w:tcW w:w="2460" w:type="dxa"/>
            <w:tcBorders>
              <w:top w:val="nil"/>
              <w:left w:val="nil"/>
              <w:bottom w:val="nil"/>
              <w:right w:val="nil"/>
            </w:tcBorders>
            <w:shd w:val="clear" w:color="auto" w:fill="auto"/>
            <w:vAlign w:val="bottom"/>
            <w:hideMark/>
          </w:tcPr>
          <w:p w14:paraId="287887F9"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p>
        </w:tc>
        <w:tc>
          <w:tcPr>
            <w:tcW w:w="660" w:type="dxa"/>
            <w:tcBorders>
              <w:top w:val="nil"/>
              <w:left w:val="nil"/>
              <w:bottom w:val="nil"/>
              <w:right w:val="nil"/>
            </w:tcBorders>
            <w:shd w:val="clear" w:color="auto" w:fill="auto"/>
            <w:vAlign w:val="bottom"/>
            <w:hideMark/>
          </w:tcPr>
          <w:p w14:paraId="33051B4C"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2015</w:t>
            </w:r>
          </w:p>
        </w:tc>
      </w:tr>
      <w:tr w:rsidR="00921C29" w:rsidRPr="00E37E04" w14:paraId="11E3A5E1" w14:textId="77777777" w:rsidTr="00112CD6">
        <w:trPr>
          <w:trHeight w:val="1020"/>
        </w:trPr>
        <w:tc>
          <w:tcPr>
            <w:tcW w:w="2458" w:type="dxa"/>
            <w:tcBorders>
              <w:top w:val="nil"/>
              <w:left w:val="nil"/>
              <w:bottom w:val="nil"/>
              <w:right w:val="nil"/>
            </w:tcBorders>
            <w:shd w:val="clear" w:color="auto" w:fill="auto"/>
            <w:vAlign w:val="bottom"/>
            <w:hideMark/>
          </w:tcPr>
          <w:p w14:paraId="0386F97D"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Costa, J.; Dornak, L. L.; Almeida, C. E.; Peterson, A. T.</w:t>
            </w:r>
          </w:p>
        </w:tc>
        <w:tc>
          <w:tcPr>
            <w:tcW w:w="2458" w:type="dxa"/>
            <w:tcBorders>
              <w:top w:val="nil"/>
              <w:left w:val="nil"/>
              <w:bottom w:val="nil"/>
              <w:right w:val="nil"/>
            </w:tcBorders>
            <w:shd w:val="clear" w:color="auto" w:fill="auto"/>
            <w:vAlign w:val="bottom"/>
            <w:hideMark/>
          </w:tcPr>
          <w:p w14:paraId="6C1DEFB9"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Distributional potential of the Triatoma brasiliensis species complex at present and under scenarios of future climate conditions.</w:t>
            </w:r>
          </w:p>
        </w:tc>
        <w:tc>
          <w:tcPr>
            <w:tcW w:w="2459" w:type="dxa"/>
            <w:tcBorders>
              <w:top w:val="nil"/>
              <w:left w:val="nil"/>
              <w:bottom w:val="nil"/>
              <w:right w:val="nil"/>
            </w:tcBorders>
            <w:shd w:val="clear" w:color="auto" w:fill="auto"/>
            <w:vAlign w:val="bottom"/>
            <w:hideMark/>
          </w:tcPr>
          <w:p w14:paraId="538278B4"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Parasites and Vectors</w:t>
            </w:r>
          </w:p>
        </w:tc>
        <w:tc>
          <w:tcPr>
            <w:tcW w:w="545" w:type="dxa"/>
            <w:tcBorders>
              <w:top w:val="nil"/>
              <w:left w:val="nil"/>
              <w:bottom w:val="nil"/>
              <w:right w:val="nil"/>
            </w:tcBorders>
            <w:shd w:val="clear" w:color="auto" w:fill="auto"/>
            <w:vAlign w:val="bottom"/>
            <w:hideMark/>
          </w:tcPr>
          <w:p w14:paraId="4F5D6BD4"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7</w:t>
            </w:r>
          </w:p>
        </w:tc>
        <w:tc>
          <w:tcPr>
            <w:tcW w:w="780" w:type="dxa"/>
            <w:tcBorders>
              <w:top w:val="nil"/>
              <w:left w:val="nil"/>
              <w:bottom w:val="nil"/>
              <w:right w:val="nil"/>
            </w:tcBorders>
            <w:shd w:val="clear" w:color="auto" w:fill="auto"/>
            <w:vAlign w:val="bottom"/>
            <w:hideMark/>
          </w:tcPr>
          <w:p w14:paraId="4DFE8712"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238</w:t>
            </w:r>
          </w:p>
        </w:tc>
        <w:tc>
          <w:tcPr>
            <w:tcW w:w="1060" w:type="dxa"/>
            <w:tcBorders>
              <w:top w:val="nil"/>
              <w:left w:val="nil"/>
              <w:bottom w:val="nil"/>
              <w:right w:val="nil"/>
            </w:tcBorders>
            <w:shd w:val="clear" w:color="auto" w:fill="auto"/>
            <w:vAlign w:val="bottom"/>
            <w:hideMark/>
          </w:tcPr>
          <w:p w14:paraId="38909C53"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p>
        </w:tc>
        <w:tc>
          <w:tcPr>
            <w:tcW w:w="2460" w:type="dxa"/>
            <w:tcBorders>
              <w:top w:val="nil"/>
              <w:left w:val="nil"/>
              <w:bottom w:val="nil"/>
              <w:right w:val="nil"/>
            </w:tcBorders>
            <w:shd w:val="clear" w:color="auto" w:fill="auto"/>
            <w:vAlign w:val="bottom"/>
            <w:hideMark/>
          </w:tcPr>
          <w:p w14:paraId="1EC9ED61"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p>
        </w:tc>
        <w:tc>
          <w:tcPr>
            <w:tcW w:w="660" w:type="dxa"/>
            <w:tcBorders>
              <w:top w:val="nil"/>
              <w:left w:val="nil"/>
              <w:bottom w:val="nil"/>
              <w:right w:val="nil"/>
            </w:tcBorders>
            <w:shd w:val="clear" w:color="auto" w:fill="auto"/>
            <w:vAlign w:val="bottom"/>
            <w:hideMark/>
          </w:tcPr>
          <w:p w14:paraId="43A451D1"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2014</w:t>
            </w:r>
          </w:p>
        </w:tc>
      </w:tr>
      <w:tr w:rsidR="00921C29" w:rsidRPr="00E37E04" w14:paraId="57A11393" w14:textId="77777777" w:rsidTr="00112CD6">
        <w:trPr>
          <w:trHeight w:val="620"/>
        </w:trPr>
        <w:tc>
          <w:tcPr>
            <w:tcW w:w="2458" w:type="dxa"/>
            <w:tcBorders>
              <w:top w:val="nil"/>
              <w:left w:val="nil"/>
              <w:bottom w:val="nil"/>
              <w:right w:val="nil"/>
            </w:tcBorders>
            <w:shd w:val="clear" w:color="auto" w:fill="auto"/>
            <w:vAlign w:val="bottom"/>
            <w:hideMark/>
          </w:tcPr>
          <w:p w14:paraId="655F723E"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Saupe, Erin E.; Hendricks, Jonathan R.; Peterson, A. Townsend; Lieberman, Bruce S.</w:t>
            </w:r>
          </w:p>
        </w:tc>
        <w:tc>
          <w:tcPr>
            <w:tcW w:w="2458" w:type="dxa"/>
            <w:tcBorders>
              <w:top w:val="nil"/>
              <w:left w:val="nil"/>
              <w:bottom w:val="nil"/>
              <w:right w:val="nil"/>
            </w:tcBorders>
            <w:shd w:val="clear" w:color="auto" w:fill="auto"/>
            <w:vAlign w:val="bottom"/>
            <w:hideMark/>
          </w:tcPr>
          <w:p w14:paraId="19AE95A2"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Climate change and marine molluscs of the western North Atlantic: future prospects and perils</w:t>
            </w:r>
          </w:p>
        </w:tc>
        <w:tc>
          <w:tcPr>
            <w:tcW w:w="2459" w:type="dxa"/>
            <w:tcBorders>
              <w:top w:val="nil"/>
              <w:left w:val="nil"/>
              <w:bottom w:val="nil"/>
              <w:right w:val="nil"/>
            </w:tcBorders>
            <w:shd w:val="clear" w:color="auto" w:fill="auto"/>
            <w:vAlign w:val="bottom"/>
            <w:hideMark/>
          </w:tcPr>
          <w:p w14:paraId="59AF2AE9"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JOURNAL OF BIOGEOGRAPHY</w:t>
            </w:r>
          </w:p>
        </w:tc>
        <w:tc>
          <w:tcPr>
            <w:tcW w:w="545" w:type="dxa"/>
            <w:tcBorders>
              <w:top w:val="nil"/>
              <w:left w:val="nil"/>
              <w:bottom w:val="nil"/>
              <w:right w:val="nil"/>
            </w:tcBorders>
            <w:shd w:val="clear" w:color="auto" w:fill="auto"/>
            <w:vAlign w:val="bottom"/>
            <w:hideMark/>
          </w:tcPr>
          <w:p w14:paraId="300E1C4A"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41</w:t>
            </w:r>
          </w:p>
        </w:tc>
        <w:tc>
          <w:tcPr>
            <w:tcW w:w="780" w:type="dxa"/>
            <w:tcBorders>
              <w:top w:val="nil"/>
              <w:left w:val="nil"/>
              <w:bottom w:val="nil"/>
              <w:right w:val="nil"/>
            </w:tcBorders>
            <w:shd w:val="clear" w:color="auto" w:fill="auto"/>
            <w:vAlign w:val="bottom"/>
            <w:hideMark/>
          </w:tcPr>
          <w:p w14:paraId="28600F16"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7</w:t>
            </w:r>
          </w:p>
        </w:tc>
        <w:tc>
          <w:tcPr>
            <w:tcW w:w="1060" w:type="dxa"/>
            <w:tcBorders>
              <w:top w:val="nil"/>
              <w:left w:val="nil"/>
              <w:bottom w:val="nil"/>
              <w:right w:val="nil"/>
            </w:tcBorders>
            <w:shd w:val="clear" w:color="auto" w:fill="auto"/>
            <w:vAlign w:val="bottom"/>
            <w:hideMark/>
          </w:tcPr>
          <w:p w14:paraId="082F8E6B"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1352-1366</w:t>
            </w:r>
          </w:p>
        </w:tc>
        <w:tc>
          <w:tcPr>
            <w:tcW w:w="2460" w:type="dxa"/>
            <w:tcBorders>
              <w:top w:val="nil"/>
              <w:left w:val="nil"/>
              <w:bottom w:val="nil"/>
              <w:right w:val="nil"/>
            </w:tcBorders>
            <w:shd w:val="clear" w:color="auto" w:fill="auto"/>
            <w:vAlign w:val="bottom"/>
            <w:hideMark/>
          </w:tcPr>
          <w:p w14:paraId="23776707"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10.1111/jbi.12289</w:t>
            </w:r>
          </w:p>
        </w:tc>
        <w:tc>
          <w:tcPr>
            <w:tcW w:w="660" w:type="dxa"/>
            <w:tcBorders>
              <w:top w:val="nil"/>
              <w:left w:val="nil"/>
              <w:bottom w:val="nil"/>
              <w:right w:val="nil"/>
            </w:tcBorders>
            <w:shd w:val="clear" w:color="auto" w:fill="auto"/>
            <w:vAlign w:val="bottom"/>
            <w:hideMark/>
          </w:tcPr>
          <w:p w14:paraId="36B84E50"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2014</w:t>
            </w:r>
          </w:p>
        </w:tc>
      </w:tr>
      <w:tr w:rsidR="00921C29" w:rsidRPr="00E37E04" w14:paraId="54A7023E" w14:textId="77777777" w:rsidTr="00112CD6">
        <w:trPr>
          <w:trHeight w:val="620"/>
        </w:trPr>
        <w:tc>
          <w:tcPr>
            <w:tcW w:w="2458" w:type="dxa"/>
            <w:tcBorders>
              <w:top w:val="nil"/>
              <w:left w:val="nil"/>
              <w:bottom w:val="nil"/>
              <w:right w:val="nil"/>
            </w:tcBorders>
            <w:shd w:val="clear" w:color="auto" w:fill="auto"/>
            <w:vAlign w:val="bottom"/>
            <w:hideMark/>
          </w:tcPr>
          <w:p w14:paraId="5978D74D"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Alves, Joana; da Silva, Antonio Alves; Soares, Amadeu M. V. M.; Fonseca, Carlos</w:t>
            </w:r>
          </w:p>
        </w:tc>
        <w:tc>
          <w:tcPr>
            <w:tcW w:w="2458" w:type="dxa"/>
            <w:tcBorders>
              <w:top w:val="nil"/>
              <w:left w:val="nil"/>
              <w:bottom w:val="nil"/>
              <w:right w:val="nil"/>
            </w:tcBorders>
            <w:shd w:val="clear" w:color="auto" w:fill="auto"/>
            <w:vAlign w:val="bottom"/>
            <w:hideMark/>
          </w:tcPr>
          <w:p w14:paraId="0BE88A34"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Spatial and temporal habitat use and selection by red deer: The use of direct and indirect methods</w:t>
            </w:r>
          </w:p>
        </w:tc>
        <w:tc>
          <w:tcPr>
            <w:tcW w:w="2459" w:type="dxa"/>
            <w:tcBorders>
              <w:top w:val="nil"/>
              <w:left w:val="nil"/>
              <w:bottom w:val="nil"/>
              <w:right w:val="nil"/>
            </w:tcBorders>
            <w:shd w:val="clear" w:color="auto" w:fill="auto"/>
            <w:vAlign w:val="bottom"/>
            <w:hideMark/>
          </w:tcPr>
          <w:p w14:paraId="730AAF93"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MAMMALIAN BIOLOGY</w:t>
            </w:r>
          </w:p>
        </w:tc>
        <w:tc>
          <w:tcPr>
            <w:tcW w:w="545" w:type="dxa"/>
            <w:tcBorders>
              <w:top w:val="nil"/>
              <w:left w:val="nil"/>
              <w:bottom w:val="nil"/>
              <w:right w:val="nil"/>
            </w:tcBorders>
            <w:shd w:val="clear" w:color="auto" w:fill="auto"/>
            <w:vAlign w:val="bottom"/>
            <w:hideMark/>
          </w:tcPr>
          <w:p w14:paraId="7BFE8D90"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79</w:t>
            </w:r>
          </w:p>
        </w:tc>
        <w:tc>
          <w:tcPr>
            <w:tcW w:w="780" w:type="dxa"/>
            <w:tcBorders>
              <w:top w:val="nil"/>
              <w:left w:val="nil"/>
              <w:bottom w:val="nil"/>
              <w:right w:val="nil"/>
            </w:tcBorders>
            <w:shd w:val="clear" w:color="auto" w:fill="auto"/>
            <w:vAlign w:val="bottom"/>
            <w:hideMark/>
          </w:tcPr>
          <w:p w14:paraId="6F89D48E"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5</w:t>
            </w:r>
          </w:p>
        </w:tc>
        <w:tc>
          <w:tcPr>
            <w:tcW w:w="1060" w:type="dxa"/>
            <w:tcBorders>
              <w:top w:val="nil"/>
              <w:left w:val="nil"/>
              <w:bottom w:val="nil"/>
              <w:right w:val="nil"/>
            </w:tcBorders>
            <w:shd w:val="clear" w:color="auto" w:fill="auto"/>
            <w:vAlign w:val="bottom"/>
            <w:hideMark/>
          </w:tcPr>
          <w:p w14:paraId="15AC468C"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338-348</w:t>
            </w:r>
          </w:p>
        </w:tc>
        <w:tc>
          <w:tcPr>
            <w:tcW w:w="2460" w:type="dxa"/>
            <w:tcBorders>
              <w:top w:val="nil"/>
              <w:left w:val="nil"/>
              <w:bottom w:val="nil"/>
              <w:right w:val="nil"/>
            </w:tcBorders>
            <w:shd w:val="clear" w:color="auto" w:fill="auto"/>
            <w:vAlign w:val="bottom"/>
            <w:hideMark/>
          </w:tcPr>
          <w:p w14:paraId="0D1B1F30"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10.1016/j.mambio.2014.05.007</w:t>
            </w:r>
          </w:p>
        </w:tc>
        <w:tc>
          <w:tcPr>
            <w:tcW w:w="660" w:type="dxa"/>
            <w:tcBorders>
              <w:top w:val="nil"/>
              <w:left w:val="nil"/>
              <w:bottom w:val="nil"/>
              <w:right w:val="nil"/>
            </w:tcBorders>
            <w:shd w:val="clear" w:color="auto" w:fill="auto"/>
            <w:vAlign w:val="bottom"/>
            <w:hideMark/>
          </w:tcPr>
          <w:p w14:paraId="64881BFF"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2014</w:t>
            </w:r>
          </w:p>
        </w:tc>
      </w:tr>
      <w:tr w:rsidR="00921C29" w:rsidRPr="00E37E04" w14:paraId="2B39EAD8" w14:textId="77777777" w:rsidTr="00112CD6">
        <w:trPr>
          <w:trHeight w:val="1420"/>
        </w:trPr>
        <w:tc>
          <w:tcPr>
            <w:tcW w:w="2458" w:type="dxa"/>
            <w:tcBorders>
              <w:top w:val="nil"/>
              <w:left w:val="nil"/>
              <w:bottom w:val="nil"/>
              <w:right w:val="nil"/>
            </w:tcBorders>
            <w:shd w:val="clear" w:color="auto" w:fill="auto"/>
            <w:vAlign w:val="bottom"/>
            <w:hideMark/>
          </w:tcPr>
          <w:p w14:paraId="260DE0FD"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Qi, Xin-Shuai; Yuan, Na; Comes, Hans Peter; Sakaguchi, Shota; Qiu, Ying-Xiong</w:t>
            </w:r>
          </w:p>
        </w:tc>
        <w:tc>
          <w:tcPr>
            <w:tcW w:w="2458" w:type="dxa"/>
            <w:tcBorders>
              <w:top w:val="nil"/>
              <w:left w:val="nil"/>
              <w:bottom w:val="nil"/>
              <w:right w:val="nil"/>
            </w:tcBorders>
            <w:shd w:val="clear" w:color="auto" w:fill="auto"/>
            <w:vAlign w:val="bottom"/>
            <w:hideMark/>
          </w:tcPr>
          <w:p w14:paraId="7D7D02ED"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A strong "filter" effect of the East China Sea land bridge for East Asia's temperate plant species: inferences from molecular phylogeography and ecological niche modelling of Platycrater arguta (Hydrangeaceae)</w:t>
            </w:r>
          </w:p>
        </w:tc>
        <w:tc>
          <w:tcPr>
            <w:tcW w:w="2459" w:type="dxa"/>
            <w:tcBorders>
              <w:top w:val="nil"/>
              <w:left w:val="nil"/>
              <w:bottom w:val="nil"/>
              <w:right w:val="nil"/>
            </w:tcBorders>
            <w:shd w:val="clear" w:color="auto" w:fill="auto"/>
            <w:vAlign w:val="bottom"/>
            <w:hideMark/>
          </w:tcPr>
          <w:p w14:paraId="3FE64711"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TreeBASE</w:t>
            </w:r>
          </w:p>
        </w:tc>
        <w:tc>
          <w:tcPr>
            <w:tcW w:w="545" w:type="dxa"/>
            <w:tcBorders>
              <w:top w:val="nil"/>
              <w:left w:val="nil"/>
              <w:bottom w:val="nil"/>
              <w:right w:val="nil"/>
            </w:tcBorders>
            <w:shd w:val="clear" w:color="auto" w:fill="auto"/>
            <w:vAlign w:val="bottom"/>
            <w:hideMark/>
          </w:tcPr>
          <w:p w14:paraId="00413285"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p>
        </w:tc>
        <w:tc>
          <w:tcPr>
            <w:tcW w:w="780" w:type="dxa"/>
            <w:tcBorders>
              <w:top w:val="nil"/>
              <w:left w:val="nil"/>
              <w:bottom w:val="nil"/>
              <w:right w:val="nil"/>
            </w:tcBorders>
            <w:shd w:val="clear" w:color="auto" w:fill="auto"/>
            <w:vAlign w:val="bottom"/>
            <w:hideMark/>
          </w:tcPr>
          <w:p w14:paraId="603BB589"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p>
        </w:tc>
        <w:tc>
          <w:tcPr>
            <w:tcW w:w="1060" w:type="dxa"/>
            <w:tcBorders>
              <w:top w:val="nil"/>
              <w:left w:val="nil"/>
              <w:bottom w:val="nil"/>
              <w:right w:val="nil"/>
            </w:tcBorders>
            <w:shd w:val="clear" w:color="auto" w:fill="auto"/>
            <w:vAlign w:val="bottom"/>
            <w:hideMark/>
          </w:tcPr>
          <w:p w14:paraId="6DB042D4"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p>
        </w:tc>
        <w:tc>
          <w:tcPr>
            <w:tcW w:w="2460" w:type="dxa"/>
            <w:tcBorders>
              <w:top w:val="nil"/>
              <w:left w:val="nil"/>
              <w:bottom w:val="nil"/>
              <w:right w:val="nil"/>
            </w:tcBorders>
            <w:shd w:val="clear" w:color="auto" w:fill="auto"/>
            <w:vAlign w:val="bottom"/>
            <w:hideMark/>
          </w:tcPr>
          <w:p w14:paraId="1E00A31F"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p>
        </w:tc>
        <w:tc>
          <w:tcPr>
            <w:tcW w:w="660" w:type="dxa"/>
            <w:tcBorders>
              <w:top w:val="nil"/>
              <w:left w:val="nil"/>
              <w:bottom w:val="nil"/>
              <w:right w:val="nil"/>
            </w:tcBorders>
            <w:shd w:val="clear" w:color="auto" w:fill="auto"/>
            <w:vAlign w:val="bottom"/>
            <w:hideMark/>
          </w:tcPr>
          <w:p w14:paraId="197EA984"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2014</w:t>
            </w:r>
          </w:p>
        </w:tc>
      </w:tr>
      <w:tr w:rsidR="00921C29" w:rsidRPr="00E37E04" w14:paraId="5C9A8360" w14:textId="77777777" w:rsidTr="00112CD6">
        <w:trPr>
          <w:trHeight w:val="620"/>
        </w:trPr>
        <w:tc>
          <w:tcPr>
            <w:tcW w:w="2458" w:type="dxa"/>
            <w:tcBorders>
              <w:top w:val="nil"/>
              <w:left w:val="nil"/>
              <w:bottom w:val="nil"/>
              <w:right w:val="nil"/>
            </w:tcBorders>
            <w:shd w:val="clear" w:color="auto" w:fill="auto"/>
            <w:vAlign w:val="bottom"/>
            <w:hideMark/>
          </w:tcPr>
          <w:p w14:paraId="67F33BA8"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Alexander, Neil; Medlock, Jolyon; Morley, David; Wint, Willy</w:t>
            </w:r>
          </w:p>
        </w:tc>
        <w:tc>
          <w:tcPr>
            <w:tcW w:w="2458" w:type="dxa"/>
            <w:tcBorders>
              <w:top w:val="nil"/>
              <w:left w:val="nil"/>
              <w:bottom w:val="nil"/>
              <w:right w:val="nil"/>
            </w:tcBorders>
            <w:shd w:val="clear" w:color="auto" w:fill="auto"/>
            <w:vAlign w:val="bottom"/>
            <w:hideMark/>
          </w:tcPr>
          <w:p w14:paraId="7944780A"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A first attempt at modelling red deer (Cervus elaphus) distributions over Europe</w:t>
            </w:r>
          </w:p>
        </w:tc>
        <w:tc>
          <w:tcPr>
            <w:tcW w:w="2459" w:type="dxa"/>
            <w:tcBorders>
              <w:top w:val="nil"/>
              <w:left w:val="nil"/>
              <w:bottom w:val="nil"/>
              <w:right w:val="nil"/>
            </w:tcBorders>
            <w:shd w:val="clear" w:color="auto" w:fill="auto"/>
            <w:vAlign w:val="bottom"/>
            <w:hideMark/>
          </w:tcPr>
          <w:p w14:paraId="52BE19EF"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Figshare</w:t>
            </w:r>
          </w:p>
        </w:tc>
        <w:tc>
          <w:tcPr>
            <w:tcW w:w="545" w:type="dxa"/>
            <w:tcBorders>
              <w:top w:val="nil"/>
              <w:left w:val="nil"/>
              <w:bottom w:val="nil"/>
              <w:right w:val="nil"/>
            </w:tcBorders>
            <w:shd w:val="clear" w:color="auto" w:fill="auto"/>
            <w:vAlign w:val="bottom"/>
            <w:hideMark/>
          </w:tcPr>
          <w:p w14:paraId="61F5BADE"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w:t>
            </w:r>
          </w:p>
        </w:tc>
        <w:tc>
          <w:tcPr>
            <w:tcW w:w="780" w:type="dxa"/>
            <w:tcBorders>
              <w:top w:val="nil"/>
              <w:left w:val="nil"/>
              <w:bottom w:val="nil"/>
              <w:right w:val="nil"/>
            </w:tcBorders>
            <w:shd w:val="clear" w:color="auto" w:fill="auto"/>
            <w:vAlign w:val="bottom"/>
            <w:hideMark/>
          </w:tcPr>
          <w:p w14:paraId="2B0EB6B5"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p>
        </w:tc>
        <w:tc>
          <w:tcPr>
            <w:tcW w:w="1060" w:type="dxa"/>
            <w:tcBorders>
              <w:top w:val="nil"/>
              <w:left w:val="nil"/>
              <w:bottom w:val="nil"/>
              <w:right w:val="nil"/>
            </w:tcBorders>
            <w:shd w:val="clear" w:color="auto" w:fill="auto"/>
            <w:vAlign w:val="bottom"/>
            <w:hideMark/>
          </w:tcPr>
          <w:p w14:paraId="6E841258"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p>
        </w:tc>
        <w:tc>
          <w:tcPr>
            <w:tcW w:w="2460" w:type="dxa"/>
            <w:tcBorders>
              <w:top w:val="nil"/>
              <w:left w:val="nil"/>
              <w:bottom w:val="nil"/>
              <w:right w:val="nil"/>
            </w:tcBorders>
            <w:shd w:val="clear" w:color="auto" w:fill="auto"/>
            <w:vAlign w:val="bottom"/>
            <w:hideMark/>
          </w:tcPr>
          <w:p w14:paraId="5BC0BCF1" w14:textId="77777777" w:rsidR="00921C29" w:rsidRPr="00E37E04" w:rsidRDefault="003D6D15" w:rsidP="00DA1171">
            <w:pPr>
              <w:spacing w:after="0" w:line="240" w:lineRule="auto"/>
              <w:rPr>
                <w:rFonts w:ascii="Times New Roman" w:eastAsia="Times New Roman" w:hAnsi="Times New Roman" w:cs="Times New Roman"/>
                <w:color w:val="0000FF"/>
                <w:sz w:val="16"/>
                <w:szCs w:val="16"/>
                <w:u w:val="single"/>
              </w:rPr>
            </w:pPr>
            <w:r w:rsidRPr="00E37E04">
              <w:rPr>
                <w:rFonts w:ascii="Times New Roman" w:hAnsi="Times New Roman"/>
              </w:rPr>
              <w:fldChar w:fldCharType="begin"/>
            </w:r>
            <w:r w:rsidRPr="00E37E04">
              <w:rPr>
                <w:rFonts w:ascii="Times New Roman" w:hAnsi="Times New Roman"/>
              </w:rPr>
              <w:instrText xml:space="preserve"> HYPERLINK "http://dx.doi.org/10.6084/m9.figshare.1008334" \t "_blank" </w:instrText>
            </w:r>
            <w:r w:rsidRPr="00E37E04">
              <w:rPr>
                <w:rFonts w:ascii="Times New Roman" w:hAnsi="Times New Roman"/>
              </w:rPr>
              <w:fldChar w:fldCharType="separate"/>
            </w:r>
            <w:r w:rsidR="00921C29" w:rsidRPr="00E37E04">
              <w:rPr>
                <w:rFonts w:ascii="Times New Roman" w:eastAsia="Times New Roman" w:hAnsi="Times New Roman" w:cs="Times New Roman"/>
                <w:color w:val="0000FF"/>
                <w:sz w:val="16"/>
                <w:szCs w:val="16"/>
                <w:u w:val="single"/>
              </w:rPr>
              <w:t>10.6084/m9.figshare.1008334</w:t>
            </w:r>
            <w:r w:rsidRPr="00E37E04">
              <w:rPr>
                <w:rFonts w:ascii="Times New Roman" w:eastAsia="Times New Roman" w:hAnsi="Times New Roman" w:cs="Times New Roman"/>
                <w:color w:val="0000FF"/>
                <w:sz w:val="16"/>
                <w:szCs w:val="16"/>
                <w:u w:val="single"/>
              </w:rPr>
              <w:fldChar w:fldCharType="end"/>
            </w:r>
          </w:p>
        </w:tc>
        <w:tc>
          <w:tcPr>
            <w:tcW w:w="660" w:type="dxa"/>
            <w:tcBorders>
              <w:top w:val="nil"/>
              <w:left w:val="nil"/>
              <w:bottom w:val="nil"/>
              <w:right w:val="nil"/>
            </w:tcBorders>
            <w:shd w:val="clear" w:color="auto" w:fill="auto"/>
            <w:vAlign w:val="bottom"/>
            <w:hideMark/>
          </w:tcPr>
          <w:p w14:paraId="0C1D56E0"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2014</w:t>
            </w:r>
          </w:p>
        </w:tc>
      </w:tr>
      <w:tr w:rsidR="00921C29" w:rsidRPr="00E37E04" w14:paraId="6B224072" w14:textId="77777777" w:rsidTr="00112CD6">
        <w:trPr>
          <w:trHeight w:val="1020"/>
        </w:trPr>
        <w:tc>
          <w:tcPr>
            <w:tcW w:w="2458" w:type="dxa"/>
            <w:tcBorders>
              <w:top w:val="nil"/>
              <w:left w:val="nil"/>
              <w:bottom w:val="nil"/>
              <w:right w:val="nil"/>
            </w:tcBorders>
            <w:shd w:val="clear" w:color="auto" w:fill="auto"/>
            <w:vAlign w:val="bottom"/>
            <w:hideMark/>
          </w:tcPr>
          <w:p w14:paraId="2EAED5F7"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de Andrade, Andrey Jose; Gurgel-Goncalves, Rodrigo</w:t>
            </w:r>
          </w:p>
        </w:tc>
        <w:tc>
          <w:tcPr>
            <w:tcW w:w="2458" w:type="dxa"/>
            <w:tcBorders>
              <w:top w:val="nil"/>
              <w:left w:val="nil"/>
              <w:bottom w:val="nil"/>
              <w:right w:val="nil"/>
            </w:tcBorders>
            <w:shd w:val="clear" w:color="auto" w:fill="auto"/>
            <w:vAlign w:val="bottom"/>
            <w:hideMark/>
          </w:tcPr>
          <w:p w14:paraId="04532147"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New record and update on the geographical distribution of Pintomyia monticola (Costa Lima, 1932) (Diptera: Psychodidae) in South America.</w:t>
            </w:r>
          </w:p>
        </w:tc>
        <w:tc>
          <w:tcPr>
            <w:tcW w:w="2459" w:type="dxa"/>
            <w:tcBorders>
              <w:top w:val="nil"/>
              <w:left w:val="nil"/>
              <w:bottom w:val="nil"/>
              <w:right w:val="nil"/>
            </w:tcBorders>
            <w:shd w:val="clear" w:color="auto" w:fill="auto"/>
            <w:vAlign w:val="bottom"/>
            <w:hideMark/>
          </w:tcPr>
          <w:p w14:paraId="04304B48"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Check List</w:t>
            </w:r>
          </w:p>
        </w:tc>
        <w:tc>
          <w:tcPr>
            <w:tcW w:w="545" w:type="dxa"/>
            <w:tcBorders>
              <w:top w:val="nil"/>
              <w:left w:val="nil"/>
              <w:bottom w:val="nil"/>
              <w:right w:val="nil"/>
            </w:tcBorders>
            <w:shd w:val="clear" w:color="auto" w:fill="auto"/>
            <w:vAlign w:val="bottom"/>
            <w:hideMark/>
          </w:tcPr>
          <w:p w14:paraId="4BC4BC42"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11</w:t>
            </w:r>
          </w:p>
        </w:tc>
        <w:tc>
          <w:tcPr>
            <w:tcW w:w="780" w:type="dxa"/>
            <w:tcBorders>
              <w:top w:val="nil"/>
              <w:left w:val="nil"/>
              <w:bottom w:val="nil"/>
              <w:right w:val="nil"/>
            </w:tcBorders>
            <w:shd w:val="clear" w:color="auto" w:fill="auto"/>
            <w:vAlign w:val="bottom"/>
            <w:hideMark/>
          </w:tcPr>
          <w:p w14:paraId="5577052B"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w:t>
            </w:r>
          </w:p>
        </w:tc>
        <w:tc>
          <w:tcPr>
            <w:tcW w:w="1060" w:type="dxa"/>
            <w:tcBorders>
              <w:top w:val="nil"/>
              <w:left w:val="nil"/>
              <w:bottom w:val="nil"/>
              <w:right w:val="nil"/>
            </w:tcBorders>
            <w:shd w:val="clear" w:color="auto" w:fill="auto"/>
            <w:vAlign w:val="bottom"/>
            <w:hideMark/>
          </w:tcPr>
          <w:p w14:paraId="520E309D"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1566-1566</w:t>
            </w:r>
          </w:p>
        </w:tc>
        <w:tc>
          <w:tcPr>
            <w:tcW w:w="2460" w:type="dxa"/>
            <w:tcBorders>
              <w:top w:val="nil"/>
              <w:left w:val="nil"/>
              <w:bottom w:val="nil"/>
              <w:right w:val="nil"/>
            </w:tcBorders>
            <w:shd w:val="clear" w:color="auto" w:fill="auto"/>
            <w:vAlign w:val="bottom"/>
            <w:hideMark/>
          </w:tcPr>
          <w:p w14:paraId="056BE9C1"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p>
        </w:tc>
        <w:tc>
          <w:tcPr>
            <w:tcW w:w="660" w:type="dxa"/>
            <w:tcBorders>
              <w:top w:val="nil"/>
              <w:left w:val="nil"/>
              <w:bottom w:val="nil"/>
              <w:right w:val="nil"/>
            </w:tcBorders>
            <w:shd w:val="clear" w:color="auto" w:fill="auto"/>
            <w:vAlign w:val="bottom"/>
            <w:hideMark/>
          </w:tcPr>
          <w:p w14:paraId="17F3481D"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2015</w:t>
            </w:r>
          </w:p>
        </w:tc>
      </w:tr>
      <w:tr w:rsidR="00921C29" w:rsidRPr="00E37E04" w14:paraId="769B190E" w14:textId="77777777" w:rsidTr="00112CD6">
        <w:trPr>
          <w:trHeight w:val="1020"/>
        </w:trPr>
        <w:tc>
          <w:tcPr>
            <w:tcW w:w="2458" w:type="dxa"/>
            <w:tcBorders>
              <w:top w:val="nil"/>
              <w:left w:val="nil"/>
              <w:bottom w:val="nil"/>
              <w:right w:val="nil"/>
            </w:tcBorders>
            <w:shd w:val="clear" w:color="auto" w:fill="auto"/>
            <w:vAlign w:val="bottom"/>
            <w:hideMark/>
          </w:tcPr>
          <w:p w14:paraId="1C0F534C"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van Andel, T. R.; Croft, S.; van Loon, E. E.; Quiroz, D.; Towns, A. M.; Raes, N.</w:t>
            </w:r>
          </w:p>
        </w:tc>
        <w:tc>
          <w:tcPr>
            <w:tcW w:w="2458" w:type="dxa"/>
            <w:tcBorders>
              <w:top w:val="nil"/>
              <w:left w:val="nil"/>
              <w:bottom w:val="nil"/>
              <w:right w:val="nil"/>
            </w:tcBorders>
            <w:shd w:val="clear" w:color="auto" w:fill="auto"/>
            <w:vAlign w:val="bottom"/>
            <w:hideMark/>
          </w:tcPr>
          <w:p w14:paraId="12FB4415"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Prioritizing West African medicinal plants for conservation and sustainable extraction studies based on market surveys and species distribution models</w:t>
            </w:r>
          </w:p>
        </w:tc>
        <w:tc>
          <w:tcPr>
            <w:tcW w:w="2459" w:type="dxa"/>
            <w:tcBorders>
              <w:top w:val="nil"/>
              <w:left w:val="nil"/>
              <w:bottom w:val="nil"/>
              <w:right w:val="nil"/>
            </w:tcBorders>
            <w:shd w:val="clear" w:color="auto" w:fill="auto"/>
            <w:vAlign w:val="bottom"/>
            <w:hideMark/>
          </w:tcPr>
          <w:p w14:paraId="4C6F9951"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BIOLOGICAL CONSERVATION</w:t>
            </w:r>
          </w:p>
        </w:tc>
        <w:tc>
          <w:tcPr>
            <w:tcW w:w="545" w:type="dxa"/>
            <w:tcBorders>
              <w:top w:val="nil"/>
              <w:left w:val="nil"/>
              <w:bottom w:val="nil"/>
              <w:right w:val="nil"/>
            </w:tcBorders>
            <w:shd w:val="clear" w:color="auto" w:fill="auto"/>
            <w:vAlign w:val="bottom"/>
            <w:hideMark/>
          </w:tcPr>
          <w:p w14:paraId="7059A166"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181</w:t>
            </w:r>
          </w:p>
        </w:tc>
        <w:tc>
          <w:tcPr>
            <w:tcW w:w="780" w:type="dxa"/>
            <w:tcBorders>
              <w:top w:val="nil"/>
              <w:left w:val="nil"/>
              <w:bottom w:val="nil"/>
              <w:right w:val="nil"/>
            </w:tcBorders>
            <w:shd w:val="clear" w:color="auto" w:fill="auto"/>
            <w:vAlign w:val="bottom"/>
            <w:hideMark/>
          </w:tcPr>
          <w:p w14:paraId="3991B240"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p>
        </w:tc>
        <w:tc>
          <w:tcPr>
            <w:tcW w:w="1060" w:type="dxa"/>
            <w:tcBorders>
              <w:top w:val="nil"/>
              <w:left w:val="nil"/>
              <w:bottom w:val="nil"/>
              <w:right w:val="nil"/>
            </w:tcBorders>
            <w:shd w:val="clear" w:color="auto" w:fill="auto"/>
            <w:vAlign w:val="bottom"/>
            <w:hideMark/>
          </w:tcPr>
          <w:p w14:paraId="2570262E"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173-181</w:t>
            </w:r>
          </w:p>
        </w:tc>
        <w:tc>
          <w:tcPr>
            <w:tcW w:w="2460" w:type="dxa"/>
            <w:tcBorders>
              <w:top w:val="nil"/>
              <w:left w:val="nil"/>
              <w:bottom w:val="nil"/>
              <w:right w:val="nil"/>
            </w:tcBorders>
            <w:shd w:val="clear" w:color="auto" w:fill="auto"/>
            <w:vAlign w:val="bottom"/>
            <w:hideMark/>
          </w:tcPr>
          <w:p w14:paraId="5A757FE3"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10.1016/j.biocon.2014.11.015</w:t>
            </w:r>
          </w:p>
        </w:tc>
        <w:tc>
          <w:tcPr>
            <w:tcW w:w="660" w:type="dxa"/>
            <w:tcBorders>
              <w:top w:val="nil"/>
              <w:left w:val="nil"/>
              <w:bottom w:val="nil"/>
              <w:right w:val="nil"/>
            </w:tcBorders>
            <w:shd w:val="clear" w:color="auto" w:fill="auto"/>
            <w:vAlign w:val="bottom"/>
            <w:hideMark/>
          </w:tcPr>
          <w:p w14:paraId="68B804C0"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2015</w:t>
            </w:r>
          </w:p>
        </w:tc>
      </w:tr>
      <w:tr w:rsidR="00921C29" w:rsidRPr="00E37E04" w14:paraId="6F5FE637" w14:textId="77777777" w:rsidTr="00112CD6">
        <w:trPr>
          <w:trHeight w:val="620"/>
        </w:trPr>
        <w:tc>
          <w:tcPr>
            <w:tcW w:w="2458" w:type="dxa"/>
            <w:tcBorders>
              <w:top w:val="nil"/>
              <w:left w:val="nil"/>
              <w:bottom w:val="nil"/>
              <w:right w:val="nil"/>
            </w:tcBorders>
            <w:shd w:val="clear" w:color="auto" w:fill="auto"/>
            <w:vAlign w:val="bottom"/>
            <w:hideMark/>
          </w:tcPr>
          <w:p w14:paraId="371D3016"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Burger, J.; Edler, B.; Gerowitt, B.; Steinmann, H. H.</w:t>
            </w:r>
          </w:p>
        </w:tc>
        <w:tc>
          <w:tcPr>
            <w:tcW w:w="2458" w:type="dxa"/>
            <w:tcBorders>
              <w:top w:val="nil"/>
              <w:left w:val="nil"/>
              <w:bottom w:val="nil"/>
              <w:right w:val="nil"/>
            </w:tcBorders>
            <w:shd w:val="clear" w:color="auto" w:fill="auto"/>
            <w:vAlign w:val="bottom"/>
            <w:hideMark/>
          </w:tcPr>
          <w:p w14:paraId="75CA9B86"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Predicting weed problems in maize cropping by species distribution modelling.</w:t>
            </w:r>
          </w:p>
        </w:tc>
        <w:tc>
          <w:tcPr>
            <w:tcW w:w="2459" w:type="dxa"/>
            <w:tcBorders>
              <w:top w:val="nil"/>
              <w:left w:val="nil"/>
              <w:bottom w:val="nil"/>
              <w:right w:val="nil"/>
            </w:tcBorders>
            <w:shd w:val="clear" w:color="auto" w:fill="auto"/>
            <w:vAlign w:val="bottom"/>
            <w:hideMark/>
          </w:tcPr>
          <w:p w14:paraId="78BD5438"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Julius-Kuhn-Archiv</w:t>
            </w:r>
          </w:p>
        </w:tc>
        <w:tc>
          <w:tcPr>
            <w:tcW w:w="545" w:type="dxa"/>
            <w:tcBorders>
              <w:top w:val="nil"/>
              <w:left w:val="nil"/>
              <w:bottom w:val="nil"/>
              <w:right w:val="nil"/>
            </w:tcBorders>
            <w:shd w:val="clear" w:color="auto" w:fill="auto"/>
            <w:vAlign w:val="bottom"/>
            <w:hideMark/>
          </w:tcPr>
          <w:p w14:paraId="1254E1F5"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443</w:t>
            </w:r>
          </w:p>
        </w:tc>
        <w:tc>
          <w:tcPr>
            <w:tcW w:w="780" w:type="dxa"/>
            <w:tcBorders>
              <w:top w:val="nil"/>
              <w:left w:val="nil"/>
              <w:bottom w:val="nil"/>
              <w:right w:val="nil"/>
            </w:tcBorders>
            <w:shd w:val="clear" w:color="auto" w:fill="auto"/>
            <w:vAlign w:val="bottom"/>
            <w:hideMark/>
          </w:tcPr>
          <w:p w14:paraId="5D6D1FFC"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379</w:t>
            </w:r>
          </w:p>
        </w:tc>
        <w:tc>
          <w:tcPr>
            <w:tcW w:w="1060" w:type="dxa"/>
            <w:tcBorders>
              <w:top w:val="nil"/>
              <w:left w:val="nil"/>
              <w:bottom w:val="nil"/>
              <w:right w:val="nil"/>
            </w:tcBorders>
            <w:shd w:val="clear" w:color="auto" w:fill="auto"/>
            <w:vAlign w:val="bottom"/>
            <w:hideMark/>
          </w:tcPr>
          <w:p w14:paraId="3E70F84A"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386-</w:t>
            </w:r>
          </w:p>
        </w:tc>
        <w:tc>
          <w:tcPr>
            <w:tcW w:w="2460" w:type="dxa"/>
            <w:tcBorders>
              <w:top w:val="nil"/>
              <w:left w:val="nil"/>
              <w:bottom w:val="nil"/>
              <w:right w:val="nil"/>
            </w:tcBorders>
            <w:shd w:val="clear" w:color="auto" w:fill="auto"/>
            <w:vAlign w:val="bottom"/>
            <w:hideMark/>
          </w:tcPr>
          <w:p w14:paraId="0EF1FE63"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p>
        </w:tc>
        <w:tc>
          <w:tcPr>
            <w:tcW w:w="660" w:type="dxa"/>
            <w:tcBorders>
              <w:top w:val="nil"/>
              <w:left w:val="nil"/>
              <w:bottom w:val="nil"/>
              <w:right w:val="nil"/>
            </w:tcBorders>
            <w:shd w:val="clear" w:color="auto" w:fill="auto"/>
            <w:vAlign w:val="bottom"/>
            <w:hideMark/>
          </w:tcPr>
          <w:p w14:paraId="74B8C4B9"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2014</w:t>
            </w:r>
          </w:p>
        </w:tc>
      </w:tr>
      <w:tr w:rsidR="00921C29" w:rsidRPr="00E37E04" w14:paraId="29FB03D7" w14:textId="77777777" w:rsidTr="00112CD6">
        <w:trPr>
          <w:trHeight w:val="820"/>
        </w:trPr>
        <w:tc>
          <w:tcPr>
            <w:tcW w:w="2458" w:type="dxa"/>
            <w:tcBorders>
              <w:top w:val="nil"/>
              <w:left w:val="nil"/>
              <w:bottom w:val="nil"/>
              <w:right w:val="nil"/>
            </w:tcBorders>
            <w:shd w:val="clear" w:color="auto" w:fill="auto"/>
            <w:vAlign w:val="bottom"/>
            <w:hideMark/>
          </w:tcPr>
          <w:p w14:paraId="4D0FB34E"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Sanchez-Montes, Sokani; Espinosa-Martinez, Deborah V.; Rios-Munoz, Cesar A.; Berzunza-Cruz, Miriam; Becker, Ingeborg</w:t>
            </w:r>
          </w:p>
        </w:tc>
        <w:tc>
          <w:tcPr>
            <w:tcW w:w="2458" w:type="dxa"/>
            <w:tcBorders>
              <w:top w:val="nil"/>
              <w:left w:val="nil"/>
              <w:bottom w:val="nil"/>
              <w:right w:val="nil"/>
            </w:tcBorders>
            <w:shd w:val="clear" w:color="auto" w:fill="auto"/>
            <w:vAlign w:val="bottom"/>
            <w:hideMark/>
          </w:tcPr>
          <w:p w14:paraId="6E5EA3C1"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Leptospirosis in Mexico: Epidemiology and Potential Distribution of Human Cases</w:t>
            </w:r>
          </w:p>
        </w:tc>
        <w:tc>
          <w:tcPr>
            <w:tcW w:w="2459" w:type="dxa"/>
            <w:tcBorders>
              <w:top w:val="nil"/>
              <w:left w:val="nil"/>
              <w:bottom w:val="nil"/>
              <w:right w:val="nil"/>
            </w:tcBorders>
            <w:shd w:val="clear" w:color="auto" w:fill="auto"/>
            <w:vAlign w:val="bottom"/>
            <w:hideMark/>
          </w:tcPr>
          <w:p w14:paraId="3FBD1CF2"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PLOS ONE</w:t>
            </w:r>
          </w:p>
        </w:tc>
        <w:tc>
          <w:tcPr>
            <w:tcW w:w="545" w:type="dxa"/>
            <w:tcBorders>
              <w:top w:val="nil"/>
              <w:left w:val="nil"/>
              <w:bottom w:val="nil"/>
              <w:right w:val="nil"/>
            </w:tcBorders>
            <w:shd w:val="clear" w:color="auto" w:fill="auto"/>
            <w:vAlign w:val="bottom"/>
            <w:hideMark/>
          </w:tcPr>
          <w:p w14:paraId="550C573D"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w:t>
            </w:r>
          </w:p>
        </w:tc>
        <w:tc>
          <w:tcPr>
            <w:tcW w:w="780" w:type="dxa"/>
            <w:tcBorders>
              <w:top w:val="nil"/>
              <w:left w:val="nil"/>
              <w:bottom w:val="nil"/>
              <w:right w:val="nil"/>
            </w:tcBorders>
            <w:shd w:val="clear" w:color="auto" w:fill="auto"/>
            <w:vAlign w:val="bottom"/>
            <w:hideMark/>
          </w:tcPr>
          <w:p w14:paraId="557BAB81"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7</w:t>
            </w:r>
          </w:p>
        </w:tc>
        <w:tc>
          <w:tcPr>
            <w:tcW w:w="1060" w:type="dxa"/>
            <w:tcBorders>
              <w:top w:val="nil"/>
              <w:left w:val="nil"/>
              <w:bottom w:val="nil"/>
              <w:right w:val="nil"/>
            </w:tcBorders>
            <w:shd w:val="clear" w:color="auto" w:fill="auto"/>
            <w:vAlign w:val="bottom"/>
            <w:hideMark/>
          </w:tcPr>
          <w:p w14:paraId="046F66BB"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p>
        </w:tc>
        <w:tc>
          <w:tcPr>
            <w:tcW w:w="2460" w:type="dxa"/>
            <w:tcBorders>
              <w:top w:val="nil"/>
              <w:left w:val="nil"/>
              <w:bottom w:val="nil"/>
              <w:right w:val="nil"/>
            </w:tcBorders>
            <w:shd w:val="clear" w:color="auto" w:fill="auto"/>
            <w:vAlign w:val="bottom"/>
            <w:hideMark/>
          </w:tcPr>
          <w:p w14:paraId="40C4D8DE"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10.1371/journal.pone.0133720</w:t>
            </w:r>
          </w:p>
        </w:tc>
        <w:tc>
          <w:tcPr>
            <w:tcW w:w="660" w:type="dxa"/>
            <w:tcBorders>
              <w:top w:val="nil"/>
              <w:left w:val="nil"/>
              <w:bottom w:val="nil"/>
              <w:right w:val="nil"/>
            </w:tcBorders>
            <w:shd w:val="clear" w:color="auto" w:fill="auto"/>
            <w:vAlign w:val="bottom"/>
            <w:hideMark/>
          </w:tcPr>
          <w:p w14:paraId="5AC09AAF"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2015</w:t>
            </w:r>
          </w:p>
        </w:tc>
      </w:tr>
      <w:tr w:rsidR="00921C29" w:rsidRPr="00E37E04" w14:paraId="3A2ED230" w14:textId="77777777" w:rsidTr="00112CD6">
        <w:trPr>
          <w:trHeight w:val="820"/>
        </w:trPr>
        <w:tc>
          <w:tcPr>
            <w:tcW w:w="2458" w:type="dxa"/>
            <w:tcBorders>
              <w:top w:val="nil"/>
              <w:left w:val="nil"/>
              <w:bottom w:val="nil"/>
              <w:right w:val="nil"/>
            </w:tcBorders>
            <w:shd w:val="clear" w:color="auto" w:fill="auto"/>
            <w:vAlign w:val="bottom"/>
            <w:hideMark/>
          </w:tcPr>
          <w:p w14:paraId="1DCF27E6"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lastRenderedPageBreak/>
              <w:t>Williams, K. A.; Richards, C. S.; Villet, M. H.</w:t>
            </w:r>
          </w:p>
        </w:tc>
        <w:tc>
          <w:tcPr>
            <w:tcW w:w="2458" w:type="dxa"/>
            <w:tcBorders>
              <w:top w:val="nil"/>
              <w:left w:val="nil"/>
              <w:bottom w:val="nil"/>
              <w:right w:val="nil"/>
            </w:tcBorders>
            <w:shd w:val="clear" w:color="auto" w:fill="auto"/>
            <w:vAlign w:val="bottom"/>
            <w:hideMark/>
          </w:tcPr>
          <w:p w14:paraId="2F3A5F66"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Predicting the geographic distribution of Lucilia sericata and Lucilia cuprina (Diptera: Calliphoridae) in South Africa</w:t>
            </w:r>
          </w:p>
        </w:tc>
        <w:tc>
          <w:tcPr>
            <w:tcW w:w="2459" w:type="dxa"/>
            <w:tcBorders>
              <w:top w:val="nil"/>
              <w:left w:val="nil"/>
              <w:bottom w:val="nil"/>
              <w:right w:val="nil"/>
            </w:tcBorders>
            <w:shd w:val="clear" w:color="auto" w:fill="auto"/>
            <w:vAlign w:val="bottom"/>
            <w:hideMark/>
          </w:tcPr>
          <w:p w14:paraId="6D6A9269"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AFRICAN INVERTEBRATES</w:t>
            </w:r>
          </w:p>
        </w:tc>
        <w:tc>
          <w:tcPr>
            <w:tcW w:w="545" w:type="dxa"/>
            <w:tcBorders>
              <w:top w:val="nil"/>
              <w:left w:val="nil"/>
              <w:bottom w:val="nil"/>
              <w:right w:val="nil"/>
            </w:tcBorders>
            <w:shd w:val="clear" w:color="auto" w:fill="auto"/>
            <w:vAlign w:val="bottom"/>
            <w:hideMark/>
          </w:tcPr>
          <w:p w14:paraId="2C7FB57D"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55</w:t>
            </w:r>
          </w:p>
        </w:tc>
        <w:tc>
          <w:tcPr>
            <w:tcW w:w="780" w:type="dxa"/>
            <w:tcBorders>
              <w:top w:val="nil"/>
              <w:left w:val="nil"/>
              <w:bottom w:val="nil"/>
              <w:right w:val="nil"/>
            </w:tcBorders>
            <w:shd w:val="clear" w:color="auto" w:fill="auto"/>
            <w:vAlign w:val="bottom"/>
            <w:hideMark/>
          </w:tcPr>
          <w:p w14:paraId="3A625341"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w:t>
            </w:r>
          </w:p>
        </w:tc>
        <w:tc>
          <w:tcPr>
            <w:tcW w:w="1060" w:type="dxa"/>
            <w:tcBorders>
              <w:top w:val="nil"/>
              <w:left w:val="nil"/>
              <w:bottom w:val="nil"/>
              <w:right w:val="nil"/>
            </w:tcBorders>
            <w:shd w:val="clear" w:color="auto" w:fill="auto"/>
            <w:vAlign w:val="bottom"/>
            <w:hideMark/>
          </w:tcPr>
          <w:p w14:paraId="6920AC18"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157-170</w:t>
            </w:r>
          </w:p>
        </w:tc>
        <w:tc>
          <w:tcPr>
            <w:tcW w:w="2460" w:type="dxa"/>
            <w:tcBorders>
              <w:top w:val="nil"/>
              <w:left w:val="nil"/>
              <w:bottom w:val="nil"/>
              <w:right w:val="nil"/>
            </w:tcBorders>
            <w:shd w:val="clear" w:color="auto" w:fill="auto"/>
            <w:vAlign w:val="bottom"/>
            <w:hideMark/>
          </w:tcPr>
          <w:p w14:paraId="2576F980"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p>
        </w:tc>
        <w:tc>
          <w:tcPr>
            <w:tcW w:w="660" w:type="dxa"/>
            <w:tcBorders>
              <w:top w:val="nil"/>
              <w:left w:val="nil"/>
              <w:bottom w:val="nil"/>
              <w:right w:val="nil"/>
            </w:tcBorders>
            <w:shd w:val="clear" w:color="auto" w:fill="auto"/>
            <w:vAlign w:val="bottom"/>
            <w:hideMark/>
          </w:tcPr>
          <w:p w14:paraId="604E62BD"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2014</w:t>
            </w:r>
          </w:p>
        </w:tc>
      </w:tr>
      <w:tr w:rsidR="00921C29" w:rsidRPr="00E37E04" w14:paraId="1E41DB58" w14:textId="77777777" w:rsidTr="00112CD6">
        <w:trPr>
          <w:trHeight w:val="820"/>
        </w:trPr>
        <w:tc>
          <w:tcPr>
            <w:tcW w:w="2458" w:type="dxa"/>
            <w:tcBorders>
              <w:top w:val="nil"/>
              <w:left w:val="nil"/>
              <w:bottom w:val="nil"/>
              <w:right w:val="nil"/>
            </w:tcBorders>
            <w:shd w:val="clear" w:color="auto" w:fill="auto"/>
            <w:vAlign w:val="bottom"/>
            <w:hideMark/>
          </w:tcPr>
          <w:p w14:paraId="31425A00"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Wang, Hsiao-Hsuan; Koralewski, Tomasz E.; McGrew, Erin K.; Grant, William E.; Byram, Thomas D.</w:t>
            </w:r>
          </w:p>
        </w:tc>
        <w:tc>
          <w:tcPr>
            <w:tcW w:w="2458" w:type="dxa"/>
            <w:tcBorders>
              <w:top w:val="nil"/>
              <w:left w:val="nil"/>
              <w:bottom w:val="nil"/>
              <w:right w:val="nil"/>
            </w:tcBorders>
            <w:shd w:val="clear" w:color="auto" w:fill="auto"/>
            <w:vAlign w:val="bottom"/>
            <w:hideMark/>
          </w:tcPr>
          <w:p w14:paraId="59836E51"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Species Distribution Model for Management of an Invasive Vine in Forestlands of Eastern Texas</w:t>
            </w:r>
          </w:p>
        </w:tc>
        <w:tc>
          <w:tcPr>
            <w:tcW w:w="2459" w:type="dxa"/>
            <w:tcBorders>
              <w:top w:val="nil"/>
              <w:left w:val="nil"/>
              <w:bottom w:val="nil"/>
              <w:right w:val="nil"/>
            </w:tcBorders>
            <w:shd w:val="clear" w:color="auto" w:fill="auto"/>
            <w:vAlign w:val="bottom"/>
            <w:hideMark/>
          </w:tcPr>
          <w:p w14:paraId="222BFBBC"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FORESTS</w:t>
            </w:r>
          </w:p>
        </w:tc>
        <w:tc>
          <w:tcPr>
            <w:tcW w:w="545" w:type="dxa"/>
            <w:tcBorders>
              <w:top w:val="nil"/>
              <w:left w:val="nil"/>
              <w:bottom w:val="nil"/>
              <w:right w:val="nil"/>
            </w:tcBorders>
            <w:shd w:val="clear" w:color="auto" w:fill="auto"/>
            <w:vAlign w:val="bottom"/>
            <w:hideMark/>
          </w:tcPr>
          <w:p w14:paraId="0C651AC4"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6</w:t>
            </w:r>
          </w:p>
        </w:tc>
        <w:tc>
          <w:tcPr>
            <w:tcW w:w="780" w:type="dxa"/>
            <w:tcBorders>
              <w:top w:val="nil"/>
              <w:left w:val="nil"/>
              <w:bottom w:val="nil"/>
              <w:right w:val="nil"/>
            </w:tcBorders>
            <w:shd w:val="clear" w:color="auto" w:fill="auto"/>
            <w:vAlign w:val="bottom"/>
            <w:hideMark/>
          </w:tcPr>
          <w:p w14:paraId="1DC07EE9"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12</w:t>
            </w:r>
          </w:p>
        </w:tc>
        <w:tc>
          <w:tcPr>
            <w:tcW w:w="1060" w:type="dxa"/>
            <w:tcBorders>
              <w:top w:val="nil"/>
              <w:left w:val="nil"/>
              <w:bottom w:val="nil"/>
              <w:right w:val="nil"/>
            </w:tcBorders>
            <w:shd w:val="clear" w:color="auto" w:fill="auto"/>
            <w:vAlign w:val="bottom"/>
            <w:hideMark/>
          </w:tcPr>
          <w:p w14:paraId="7CD182D6"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4374-4390</w:t>
            </w:r>
          </w:p>
        </w:tc>
        <w:tc>
          <w:tcPr>
            <w:tcW w:w="2460" w:type="dxa"/>
            <w:tcBorders>
              <w:top w:val="nil"/>
              <w:left w:val="nil"/>
              <w:bottom w:val="nil"/>
              <w:right w:val="nil"/>
            </w:tcBorders>
            <w:shd w:val="clear" w:color="auto" w:fill="auto"/>
            <w:vAlign w:val="bottom"/>
            <w:hideMark/>
          </w:tcPr>
          <w:p w14:paraId="0C9555EA"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10.3390/f6124374</w:t>
            </w:r>
          </w:p>
        </w:tc>
        <w:tc>
          <w:tcPr>
            <w:tcW w:w="660" w:type="dxa"/>
            <w:tcBorders>
              <w:top w:val="nil"/>
              <w:left w:val="nil"/>
              <w:bottom w:val="nil"/>
              <w:right w:val="nil"/>
            </w:tcBorders>
            <w:shd w:val="clear" w:color="auto" w:fill="auto"/>
            <w:vAlign w:val="bottom"/>
            <w:hideMark/>
          </w:tcPr>
          <w:p w14:paraId="580DA362"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2015</w:t>
            </w:r>
          </w:p>
        </w:tc>
      </w:tr>
      <w:tr w:rsidR="00921C29" w:rsidRPr="00E37E04" w14:paraId="0D9F72BB" w14:textId="77777777" w:rsidTr="00112CD6">
        <w:trPr>
          <w:trHeight w:val="1020"/>
        </w:trPr>
        <w:tc>
          <w:tcPr>
            <w:tcW w:w="2458" w:type="dxa"/>
            <w:tcBorders>
              <w:top w:val="nil"/>
              <w:left w:val="nil"/>
              <w:bottom w:val="nil"/>
              <w:right w:val="nil"/>
            </w:tcBorders>
            <w:shd w:val="clear" w:color="auto" w:fill="auto"/>
            <w:vAlign w:val="bottom"/>
            <w:hideMark/>
          </w:tcPr>
          <w:p w14:paraId="5F88724B"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Pouteau, Robin; Meyer, Jean-Yves; Larrue, Sebastien</w:t>
            </w:r>
          </w:p>
        </w:tc>
        <w:tc>
          <w:tcPr>
            <w:tcW w:w="2458" w:type="dxa"/>
            <w:tcBorders>
              <w:top w:val="nil"/>
              <w:left w:val="nil"/>
              <w:bottom w:val="nil"/>
              <w:right w:val="nil"/>
            </w:tcBorders>
            <w:shd w:val="clear" w:color="auto" w:fill="auto"/>
            <w:vAlign w:val="bottom"/>
            <w:hideMark/>
          </w:tcPr>
          <w:p w14:paraId="10959159"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Using range filling rather than prevalence of invasive plant species for management prioritisation: the case of Spathodea campanulata in the Society Islands (South Pacific)</w:t>
            </w:r>
          </w:p>
        </w:tc>
        <w:tc>
          <w:tcPr>
            <w:tcW w:w="2459" w:type="dxa"/>
            <w:tcBorders>
              <w:top w:val="nil"/>
              <w:left w:val="nil"/>
              <w:bottom w:val="nil"/>
              <w:right w:val="nil"/>
            </w:tcBorders>
            <w:shd w:val="clear" w:color="auto" w:fill="auto"/>
            <w:vAlign w:val="bottom"/>
            <w:hideMark/>
          </w:tcPr>
          <w:p w14:paraId="54F5BE99"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ECOLOGICAL INDICATORS</w:t>
            </w:r>
          </w:p>
        </w:tc>
        <w:tc>
          <w:tcPr>
            <w:tcW w:w="545" w:type="dxa"/>
            <w:tcBorders>
              <w:top w:val="nil"/>
              <w:left w:val="nil"/>
              <w:bottom w:val="nil"/>
              <w:right w:val="nil"/>
            </w:tcBorders>
            <w:shd w:val="clear" w:color="auto" w:fill="auto"/>
            <w:vAlign w:val="bottom"/>
            <w:hideMark/>
          </w:tcPr>
          <w:p w14:paraId="729DE76B"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54</w:t>
            </w:r>
          </w:p>
        </w:tc>
        <w:tc>
          <w:tcPr>
            <w:tcW w:w="780" w:type="dxa"/>
            <w:tcBorders>
              <w:top w:val="nil"/>
              <w:left w:val="nil"/>
              <w:bottom w:val="nil"/>
              <w:right w:val="nil"/>
            </w:tcBorders>
            <w:shd w:val="clear" w:color="auto" w:fill="auto"/>
            <w:vAlign w:val="bottom"/>
            <w:hideMark/>
          </w:tcPr>
          <w:p w14:paraId="2EC3ED08"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p>
        </w:tc>
        <w:tc>
          <w:tcPr>
            <w:tcW w:w="1060" w:type="dxa"/>
            <w:tcBorders>
              <w:top w:val="nil"/>
              <w:left w:val="nil"/>
              <w:bottom w:val="nil"/>
              <w:right w:val="nil"/>
            </w:tcBorders>
            <w:shd w:val="clear" w:color="auto" w:fill="auto"/>
            <w:vAlign w:val="bottom"/>
            <w:hideMark/>
          </w:tcPr>
          <w:p w14:paraId="2D691ACF"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87-95</w:t>
            </w:r>
          </w:p>
        </w:tc>
        <w:tc>
          <w:tcPr>
            <w:tcW w:w="2460" w:type="dxa"/>
            <w:tcBorders>
              <w:top w:val="nil"/>
              <w:left w:val="nil"/>
              <w:bottom w:val="nil"/>
              <w:right w:val="nil"/>
            </w:tcBorders>
            <w:shd w:val="clear" w:color="auto" w:fill="auto"/>
            <w:vAlign w:val="bottom"/>
            <w:hideMark/>
          </w:tcPr>
          <w:p w14:paraId="343634F1"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10.1016/j.ecolind.2015.02.017</w:t>
            </w:r>
          </w:p>
        </w:tc>
        <w:tc>
          <w:tcPr>
            <w:tcW w:w="660" w:type="dxa"/>
            <w:tcBorders>
              <w:top w:val="nil"/>
              <w:left w:val="nil"/>
              <w:bottom w:val="nil"/>
              <w:right w:val="nil"/>
            </w:tcBorders>
            <w:shd w:val="clear" w:color="auto" w:fill="auto"/>
            <w:vAlign w:val="bottom"/>
            <w:hideMark/>
          </w:tcPr>
          <w:p w14:paraId="1E99CECE"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2015</w:t>
            </w:r>
          </w:p>
        </w:tc>
      </w:tr>
      <w:tr w:rsidR="00921C29" w:rsidRPr="00E37E04" w14:paraId="43120CBA" w14:textId="77777777" w:rsidTr="00112CD6">
        <w:trPr>
          <w:trHeight w:val="1620"/>
        </w:trPr>
        <w:tc>
          <w:tcPr>
            <w:tcW w:w="2458" w:type="dxa"/>
            <w:tcBorders>
              <w:top w:val="nil"/>
              <w:left w:val="nil"/>
              <w:bottom w:val="nil"/>
              <w:right w:val="nil"/>
            </w:tcBorders>
            <w:shd w:val="clear" w:color="auto" w:fill="auto"/>
            <w:vAlign w:val="bottom"/>
            <w:hideMark/>
          </w:tcPr>
          <w:p w14:paraId="390124C2"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Carvalho, Bruno M.; Rangel, Elizabeth F.; Ready, Paul D.; Vale, Mariana M.</w:t>
            </w:r>
          </w:p>
        </w:tc>
        <w:tc>
          <w:tcPr>
            <w:tcW w:w="2458" w:type="dxa"/>
            <w:tcBorders>
              <w:top w:val="nil"/>
              <w:left w:val="nil"/>
              <w:bottom w:val="nil"/>
              <w:right w:val="nil"/>
            </w:tcBorders>
            <w:shd w:val="clear" w:color="auto" w:fill="auto"/>
            <w:vAlign w:val="bottom"/>
            <w:hideMark/>
          </w:tcPr>
          <w:p w14:paraId="7BEC027C"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Ecological Niche Modelling Predicts Southward Expansion of Lutzomyia (Nyssomyia) flaviscutellata (Diptera: Psychodidae: Phlebotominae), Vector of Leishmania (Leishmania) amazonensis in South America, under Climate Change</w:t>
            </w:r>
          </w:p>
        </w:tc>
        <w:tc>
          <w:tcPr>
            <w:tcW w:w="2459" w:type="dxa"/>
            <w:tcBorders>
              <w:top w:val="nil"/>
              <w:left w:val="nil"/>
              <w:bottom w:val="nil"/>
              <w:right w:val="nil"/>
            </w:tcBorders>
            <w:shd w:val="clear" w:color="auto" w:fill="auto"/>
            <w:vAlign w:val="bottom"/>
            <w:hideMark/>
          </w:tcPr>
          <w:p w14:paraId="28285159"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PLOS ONE</w:t>
            </w:r>
          </w:p>
        </w:tc>
        <w:tc>
          <w:tcPr>
            <w:tcW w:w="545" w:type="dxa"/>
            <w:tcBorders>
              <w:top w:val="nil"/>
              <w:left w:val="nil"/>
              <w:bottom w:val="nil"/>
              <w:right w:val="nil"/>
            </w:tcBorders>
            <w:shd w:val="clear" w:color="auto" w:fill="auto"/>
            <w:vAlign w:val="bottom"/>
            <w:hideMark/>
          </w:tcPr>
          <w:p w14:paraId="2DC59861"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w:t>
            </w:r>
          </w:p>
        </w:tc>
        <w:tc>
          <w:tcPr>
            <w:tcW w:w="780" w:type="dxa"/>
            <w:tcBorders>
              <w:top w:val="nil"/>
              <w:left w:val="nil"/>
              <w:bottom w:val="nil"/>
              <w:right w:val="nil"/>
            </w:tcBorders>
            <w:shd w:val="clear" w:color="auto" w:fill="auto"/>
            <w:vAlign w:val="bottom"/>
            <w:hideMark/>
          </w:tcPr>
          <w:p w14:paraId="10737AF0"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11</w:t>
            </w:r>
          </w:p>
        </w:tc>
        <w:tc>
          <w:tcPr>
            <w:tcW w:w="1060" w:type="dxa"/>
            <w:tcBorders>
              <w:top w:val="nil"/>
              <w:left w:val="nil"/>
              <w:bottom w:val="nil"/>
              <w:right w:val="nil"/>
            </w:tcBorders>
            <w:shd w:val="clear" w:color="auto" w:fill="auto"/>
            <w:vAlign w:val="bottom"/>
            <w:hideMark/>
          </w:tcPr>
          <w:p w14:paraId="393FF76B"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p>
        </w:tc>
        <w:tc>
          <w:tcPr>
            <w:tcW w:w="2460" w:type="dxa"/>
            <w:tcBorders>
              <w:top w:val="nil"/>
              <w:left w:val="nil"/>
              <w:bottom w:val="nil"/>
              <w:right w:val="nil"/>
            </w:tcBorders>
            <w:shd w:val="clear" w:color="auto" w:fill="auto"/>
            <w:vAlign w:val="bottom"/>
            <w:hideMark/>
          </w:tcPr>
          <w:p w14:paraId="6603A07B"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10.1371/journal.pone.0143282</w:t>
            </w:r>
          </w:p>
        </w:tc>
        <w:tc>
          <w:tcPr>
            <w:tcW w:w="660" w:type="dxa"/>
            <w:tcBorders>
              <w:top w:val="nil"/>
              <w:left w:val="nil"/>
              <w:bottom w:val="nil"/>
              <w:right w:val="nil"/>
            </w:tcBorders>
            <w:shd w:val="clear" w:color="auto" w:fill="auto"/>
            <w:vAlign w:val="bottom"/>
            <w:hideMark/>
          </w:tcPr>
          <w:p w14:paraId="34307C01"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2015</w:t>
            </w:r>
          </w:p>
        </w:tc>
      </w:tr>
      <w:tr w:rsidR="00921C29" w:rsidRPr="00E37E04" w14:paraId="29D20461" w14:textId="77777777" w:rsidTr="00112CD6">
        <w:trPr>
          <w:trHeight w:val="1020"/>
        </w:trPr>
        <w:tc>
          <w:tcPr>
            <w:tcW w:w="2458" w:type="dxa"/>
            <w:tcBorders>
              <w:top w:val="nil"/>
              <w:left w:val="nil"/>
              <w:bottom w:val="nil"/>
              <w:right w:val="nil"/>
            </w:tcBorders>
            <w:shd w:val="clear" w:color="auto" w:fill="auto"/>
            <w:vAlign w:val="bottom"/>
            <w:hideMark/>
          </w:tcPr>
          <w:p w14:paraId="267F17A9"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Almalki, M.; Alrashidi, M.; O'Connell, M. J.; Shobrak, M.; Szekely, T.</w:t>
            </w:r>
          </w:p>
        </w:tc>
        <w:tc>
          <w:tcPr>
            <w:tcW w:w="2458" w:type="dxa"/>
            <w:tcBorders>
              <w:top w:val="nil"/>
              <w:left w:val="nil"/>
              <w:bottom w:val="nil"/>
              <w:right w:val="nil"/>
            </w:tcBorders>
            <w:shd w:val="clear" w:color="auto" w:fill="auto"/>
            <w:vAlign w:val="bottom"/>
            <w:hideMark/>
          </w:tcPr>
          <w:p w14:paraId="74BB6AEF"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MODELLING THE DISTRIBUTION OF WETLAND BIRDS ON THE RED SEA COAST IN THE KINGDOM OF SAUDI ARABIA</w:t>
            </w:r>
          </w:p>
        </w:tc>
        <w:tc>
          <w:tcPr>
            <w:tcW w:w="2459" w:type="dxa"/>
            <w:tcBorders>
              <w:top w:val="nil"/>
              <w:left w:val="nil"/>
              <w:bottom w:val="nil"/>
              <w:right w:val="nil"/>
            </w:tcBorders>
            <w:shd w:val="clear" w:color="auto" w:fill="auto"/>
            <w:vAlign w:val="bottom"/>
            <w:hideMark/>
          </w:tcPr>
          <w:p w14:paraId="55024A09"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APPLIED ECOLOGY AND ENVIRONMENTAL RESEARCH</w:t>
            </w:r>
          </w:p>
        </w:tc>
        <w:tc>
          <w:tcPr>
            <w:tcW w:w="545" w:type="dxa"/>
            <w:tcBorders>
              <w:top w:val="nil"/>
              <w:left w:val="nil"/>
              <w:bottom w:val="nil"/>
              <w:right w:val="nil"/>
            </w:tcBorders>
            <w:shd w:val="clear" w:color="auto" w:fill="auto"/>
            <w:vAlign w:val="bottom"/>
            <w:hideMark/>
          </w:tcPr>
          <w:p w14:paraId="53DF14CF"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13</w:t>
            </w:r>
          </w:p>
        </w:tc>
        <w:tc>
          <w:tcPr>
            <w:tcW w:w="780" w:type="dxa"/>
            <w:tcBorders>
              <w:top w:val="nil"/>
              <w:left w:val="nil"/>
              <w:bottom w:val="nil"/>
              <w:right w:val="nil"/>
            </w:tcBorders>
            <w:shd w:val="clear" w:color="auto" w:fill="auto"/>
            <w:vAlign w:val="bottom"/>
            <w:hideMark/>
          </w:tcPr>
          <w:p w14:paraId="302E255D"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w:t>
            </w:r>
          </w:p>
        </w:tc>
        <w:tc>
          <w:tcPr>
            <w:tcW w:w="1060" w:type="dxa"/>
            <w:tcBorders>
              <w:top w:val="nil"/>
              <w:left w:val="nil"/>
              <w:bottom w:val="nil"/>
              <w:right w:val="nil"/>
            </w:tcBorders>
            <w:shd w:val="clear" w:color="auto" w:fill="auto"/>
            <w:vAlign w:val="bottom"/>
            <w:hideMark/>
          </w:tcPr>
          <w:p w14:paraId="755C244B"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67-84</w:t>
            </w:r>
          </w:p>
        </w:tc>
        <w:tc>
          <w:tcPr>
            <w:tcW w:w="2460" w:type="dxa"/>
            <w:tcBorders>
              <w:top w:val="nil"/>
              <w:left w:val="nil"/>
              <w:bottom w:val="nil"/>
              <w:right w:val="nil"/>
            </w:tcBorders>
            <w:shd w:val="clear" w:color="auto" w:fill="auto"/>
            <w:vAlign w:val="bottom"/>
            <w:hideMark/>
          </w:tcPr>
          <w:p w14:paraId="6AE94455"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p>
        </w:tc>
        <w:tc>
          <w:tcPr>
            <w:tcW w:w="660" w:type="dxa"/>
            <w:tcBorders>
              <w:top w:val="nil"/>
              <w:left w:val="nil"/>
              <w:bottom w:val="nil"/>
              <w:right w:val="nil"/>
            </w:tcBorders>
            <w:shd w:val="clear" w:color="auto" w:fill="auto"/>
            <w:vAlign w:val="bottom"/>
            <w:hideMark/>
          </w:tcPr>
          <w:p w14:paraId="11EF7116"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2015</w:t>
            </w:r>
          </w:p>
        </w:tc>
      </w:tr>
      <w:tr w:rsidR="00921C29" w:rsidRPr="00E37E04" w14:paraId="46982814" w14:textId="77777777" w:rsidTr="00112CD6">
        <w:trPr>
          <w:trHeight w:val="1020"/>
        </w:trPr>
        <w:tc>
          <w:tcPr>
            <w:tcW w:w="2458" w:type="dxa"/>
            <w:tcBorders>
              <w:top w:val="nil"/>
              <w:left w:val="nil"/>
              <w:bottom w:val="nil"/>
              <w:right w:val="nil"/>
            </w:tcBorders>
            <w:shd w:val="clear" w:color="auto" w:fill="auto"/>
            <w:vAlign w:val="bottom"/>
            <w:hideMark/>
          </w:tcPr>
          <w:p w14:paraId="78FEB73B"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Duff, Thomas J.; Bell, Tina L.; York, Alan</w:t>
            </w:r>
          </w:p>
        </w:tc>
        <w:tc>
          <w:tcPr>
            <w:tcW w:w="2458" w:type="dxa"/>
            <w:tcBorders>
              <w:top w:val="nil"/>
              <w:left w:val="nil"/>
              <w:bottom w:val="nil"/>
              <w:right w:val="nil"/>
            </w:tcBorders>
            <w:shd w:val="clear" w:color="auto" w:fill="auto"/>
            <w:vAlign w:val="bottom"/>
            <w:hideMark/>
          </w:tcPr>
          <w:p w14:paraId="5EC842E6"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Recognising fuzzy vegetation pattern: the spatial prediction of floristically defined fuzzy communities using species distribution modelling methods</w:t>
            </w:r>
          </w:p>
        </w:tc>
        <w:tc>
          <w:tcPr>
            <w:tcW w:w="2459" w:type="dxa"/>
            <w:tcBorders>
              <w:top w:val="nil"/>
              <w:left w:val="nil"/>
              <w:bottom w:val="nil"/>
              <w:right w:val="nil"/>
            </w:tcBorders>
            <w:shd w:val="clear" w:color="auto" w:fill="auto"/>
            <w:vAlign w:val="bottom"/>
            <w:hideMark/>
          </w:tcPr>
          <w:p w14:paraId="43BB641F"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JOURNAL OF VEGETATION SCIENCE</w:t>
            </w:r>
          </w:p>
        </w:tc>
        <w:tc>
          <w:tcPr>
            <w:tcW w:w="545" w:type="dxa"/>
            <w:tcBorders>
              <w:top w:val="nil"/>
              <w:left w:val="nil"/>
              <w:bottom w:val="nil"/>
              <w:right w:val="nil"/>
            </w:tcBorders>
            <w:shd w:val="clear" w:color="auto" w:fill="auto"/>
            <w:vAlign w:val="bottom"/>
            <w:hideMark/>
          </w:tcPr>
          <w:p w14:paraId="06FCC8B1"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25</w:t>
            </w:r>
          </w:p>
        </w:tc>
        <w:tc>
          <w:tcPr>
            <w:tcW w:w="780" w:type="dxa"/>
            <w:tcBorders>
              <w:top w:val="nil"/>
              <w:left w:val="nil"/>
              <w:bottom w:val="nil"/>
              <w:right w:val="nil"/>
            </w:tcBorders>
            <w:shd w:val="clear" w:color="auto" w:fill="auto"/>
            <w:vAlign w:val="bottom"/>
            <w:hideMark/>
          </w:tcPr>
          <w:p w14:paraId="2AABD018"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w:t>
            </w:r>
          </w:p>
        </w:tc>
        <w:tc>
          <w:tcPr>
            <w:tcW w:w="1060" w:type="dxa"/>
            <w:tcBorders>
              <w:top w:val="nil"/>
              <w:left w:val="nil"/>
              <w:bottom w:val="nil"/>
              <w:right w:val="nil"/>
            </w:tcBorders>
            <w:shd w:val="clear" w:color="auto" w:fill="auto"/>
            <w:vAlign w:val="bottom"/>
            <w:hideMark/>
          </w:tcPr>
          <w:p w14:paraId="1C5AFF7D"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323-337</w:t>
            </w:r>
          </w:p>
        </w:tc>
        <w:tc>
          <w:tcPr>
            <w:tcW w:w="2460" w:type="dxa"/>
            <w:tcBorders>
              <w:top w:val="nil"/>
              <w:left w:val="nil"/>
              <w:bottom w:val="nil"/>
              <w:right w:val="nil"/>
            </w:tcBorders>
            <w:shd w:val="clear" w:color="auto" w:fill="auto"/>
            <w:vAlign w:val="bottom"/>
            <w:hideMark/>
          </w:tcPr>
          <w:p w14:paraId="6A081EEC"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10.1111/jvs.12092</w:t>
            </w:r>
          </w:p>
        </w:tc>
        <w:tc>
          <w:tcPr>
            <w:tcW w:w="660" w:type="dxa"/>
            <w:tcBorders>
              <w:top w:val="nil"/>
              <w:left w:val="nil"/>
              <w:bottom w:val="nil"/>
              <w:right w:val="nil"/>
            </w:tcBorders>
            <w:shd w:val="clear" w:color="auto" w:fill="auto"/>
            <w:vAlign w:val="bottom"/>
            <w:hideMark/>
          </w:tcPr>
          <w:p w14:paraId="54972CA2"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2014</w:t>
            </w:r>
          </w:p>
        </w:tc>
      </w:tr>
      <w:tr w:rsidR="00921C29" w:rsidRPr="00E37E04" w14:paraId="7536FEEF" w14:textId="77777777" w:rsidTr="00112CD6">
        <w:trPr>
          <w:trHeight w:val="1820"/>
        </w:trPr>
        <w:tc>
          <w:tcPr>
            <w:tcW w:w="2458" w:type="dxa"/>
            <w:tcBorders>
              <w:top w:val="nil"/>
              <w:left w:val="nil"/>
              <w:bottom w:val="nil"/>
              <w:right w:val="nil"/>
            </w:tcBorders>
            <w:shd w:val="clear" w:color="auto" w:fill="auto"/>
            <w:vAlign w:val="bottom"/>
            <w:hideMark/>
          </w:tcPr>
          <w:p w14:paraId="56467050"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Fossog, Billy Tene; Ayala, Diego; Acevedo, Pelayo; Kengne, Pierre; Mebuy, Ignacio Ngomo Abeso; Makanga, Boris; Magnus, Julie; Awono-Ambene, Parfait; Njiokou, Flobert; Pombi, Marco; Antonio-Nkondjio, Christophe; Paupy, Christophe; Besansky, Nora J.; Costantini, Carlo</w:t>
            </w:r>
          </w:p>
        </w:tc>
        <w:tc>
          <w:tcPr>
            <w:tcW w:w="2458" w:type="dxa"/>
            <w:tcBorders>
              <w:top w:val="nil"/>
              <w:left w:val="nil"/>
              <w:bottom w:val="nil"/>
              <w:right w:val="nil"/>
            </w:tcBorders>
            <w:shd w:val="clear" w:color="auto" w:fill="auto"/>
            <w:vAlign w:val="bottom"/>
            <w:hideMark/>
          </w:tcPr>
          <w:p w14:paraId="674FA03A"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Habitat segregation and ecological character displacement in cryptic African malaria mosquitoes</w:t>
            </w:r>
          </w:p>
        </w:tc>
        <w:tc>
          <w:tcPr>
            <w:tcW w:w="2459" w:type="dxa"/>
            <w:tcBorders>
              <w:top w:val="nil"/>
              <w:left w:val="nil"/>
              <w:bottom w:val="nil"/>
              <w:right w:val="nil"/>
            </w:tcBorders>
            <w:shd w:val="clear" w:color="auto" w:fill="auto"/>
            <w:vAlign w:val="bottom"/>
            <w:hideMark/>
          </w:tcPr>
          <w:p w14:paraId="74C2B1E0"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EVOLUTIONARY APPLICATIONS</w:t>
            </w:r>
          </w:p>
        </w:tc>
        <w:tc>
          <w:tcPr>
            <w:tcW w:w="545" w:type="dxa"/>
            <w:tcBorders>
              <w:top w:val="nil"/>
              <w:left w:val="nil"/>
              <w:bottom w:val="nil"/>
              <w:right w:val="nil"/>
            </w:tcBorders>
            <w:shd w:val="clear" w:color="auto" w:fill="auto"/>
            <w:vAlign w:val="bottom"/>
            <w:hideMark/>
          </w:tcPr>
          <w:p w14:paraId="6C2ED249"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8</w:t>
            </w:r>
          </w:p>
        </w:tc>
        <w:tc>
          <w:tcPr>
            <w:tcW w:w="780" w:type="dxa"/>
            <w:tcBorders>
              <w:top w:val="nil"/>
              <w:left w:val="nil"/>
              <w:bottom w:val="nil"/>
              <w:right w:val="nil"/>
            </w:tcBorders>
            <w:shd w:val="clear" w:color="auto" w:fill="auto"/>
            <w:vAlign w:val="bottom"/>
            <w:hideMark/>
          </w:tcPr>
          <w:p w14:paraId="5B463AB8"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4</w:t>
            </w:r>
          </w:p>
        </w:tc>
        <w:tc>
          <w:tcPr>
            <w:tcW w:w="1060" w:type="dxa"/>
            <w:tcBorders>
              <w:top w:val="nil"/>
              <w:left w:val="nil"/>
              <w:bottom w:val="nil"/>
              <w:right w:val="nil"/>
            </w:tcBorders>
            <w:shd w:val="clear" w:color="auto" w:fill="auto"/>
            <w:vAlign w:val="bottom"/>
            <w:hideMark/>
          </w:tcPr>
          <w:p w14:paraId="30479CF5"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326-345</w:t>
            </w:r>
          </w:p>
        </w:tc>
        <w:tc>
          <w:tcPr>
            <w:tcW w:w="2460" w:type="dxa"/>
            <w:tcBorders>
              <w:top w:val="nil"/>
              <w:left w:val="nil"/>
              <w:bottom w:val="nil"/>
              <w:right w:val="nil"/>
            </w:tcBorders>
            <w:shd w:val="clear" w:color="auto" w:fill="auto"/>
            <w:vAlign w:val="bottom"/>
            <w:hideMark/>
          </w:tcPr>
          <w:p w14:paraId="465D1D00"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10.1111/eva.12242</w:t>
            </w:r>
          </w:p>
        </w:tc>
        <w:tc>
          <w:tcPr>
            <w:tcW w:w="660" w:type="dxa"/>
            <w:tcBorders>
              <w:top w:val="nil"/>
              <w:left w:val="nil"/>
              <w:bottom w:val="nil"/>
              <w:right w:val="nil"/>
            </w:tcBorders>
            <w:shd w:val="clear" w:color="auto" w:fill="auto"/>
            <w:vAlign w:val="bottom"/>
            <w:hideMark/>
          </w:tcPr>
          <w:p w14:paraId="7D2E531A"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2015</w:t>
            </w:r>
          </w:p>
        </w:tc>
      </w:tr>
      <w:tr w:rsidR="00921C29" w:rsidRPr="00E37E04" w14:paraId="46B56B2C" w14:textId="77777777" w:rsidTr="00112CD6">
        <w:trPr>
          <w:trHeight w:val="820"/>
        </w:trPr>
        <w:tc>
          <w:tcPr>
            <w:tcW w:w="2458" w:type="dxa"/>
            <w:tcBorders>
              <w:top w:val="nil"/>
              <w:left w:val="nil"/>
              <w:bottom w:val="nil"/>
              <w:right w:val="nil"/>
            </w:tcBorders>
            <w:shd w:val="clear" w:color="auto" w:fill="auto"/>
            <w:vAlign w:val="bottom"/>
            <w:hideMark/>
          </w:tcPr>
          <w:p w14:paraId="59DF05A4"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Razgour, Orly</w:t>
            </w:r>
          </w:p>
        </w:tc>
        <w:tc>
          <w:tcPr>
            <w:tcW w:w="2458" w:type="dxa"/>
            <w:tcBorders>
              <w:top w:val="nil"/>
              <w:left w:val="nil"/>
              <w:bottom w:val="nil"/>
              <w:right w:val="nil"/>
            </w:tcBorders>
            <w:shd w:val="clear" w:color="auto" w:fill="auto"/>
            <w:vAlign w:val="bottom"/>
            <w:hideMark/>
          </w:tcPr>
          <w:p w14:paraId="5BE8574B"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Beyond species distribution modeling: A landscape genetics approach to investigating range shifts under future climate change</w:t>
            </w:r>
          </w:p>
        </w:tc>
        <w:tc>
          <w:tcPr>
            <w:tcW w:w="2459" w:type="dxa"/>
            <w:tcBorders>
              <w:top w:val="nil"/>
              <w:left w:val="nil"/>
              <w:bottom w:val="nil"/>
              <w:right w:val="nil"/>
            </w:tcBorders>
            <w:shd w:val="clear" w:color="auto" w:fill="auto"/>
            <w:vAlign w:val="bottom"/>
            <w:hideMark/>
          </w:tcPr>
          <w:p w14:paraId="7B69B59A"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ECOLOGICAL INFORMATICS</w:t>
            </w:r>
          </w:p>
        </w:tc>
        <w:tc>
          <w:tcPr>
            <w:tcW w:w="545" w:type="dxa"/>
            <w:tcBorders>
              <w:top w:val="nil"/>
              <w:left w:val="nil"/>
              <w:bottom w:val="nil"/>
              <w:right w:val="nil"/>
            </w:tcBorders>
            <w:shd w:val="clear" w:color="auto" w:fill="auto"/>
            <w:vAlign w:val="bottom"/>
            <w:hideMark/>
          </w:tcPr>
          <w:p w14:paraId="2168E197"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30</w:t>
            </w:r>
          </w:p>
        </w:tc>
        <w:tc>
          <w:tcPr>
            <w:tcW w:w="780" w:type="dxa"/>
            <w:tcBorders>
              <w:top w:val="nil"/>
              <w:left w:val="nil"/>
              <w:bottom w:val="nil"/>
              <w:right w:val="nil"/>
            </w:tcBorders>
            <w:shd w:val="clear" w:color="auto" w:fill="auto"/>
            <w:vAlign w:val="bottom"/>
            <w:hideMark/>
          </w:tcPr>
          <w:p w14:paraId="4FA30F15"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p>
        </w:tc>
        <w:tc>
          <w:tcPr>
            <w:tcW w:w="1060" w:type="dxa"/>
            <w:tcBorders>
              <w:top w:val="nil"/>
              <w:left w:val="nil"/>
              <w:bottom w:val="nil"/>
              <w:right w:val="nil"/>
            </w:tcBorders>
            <w:shd w:val="clear" w:color="auto" w:fill="auto"/>
            <w:vAlign w:val="bottom"/>
            <w:hideMark/>
          </w:tcPr>
          <w:p w14:paraId="3D867F6E"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250-256</w:t>
            </w:r>
          </w:p>
        </w:tc>
        <w:tc>
          <w:tcPr>
            <w:tcW w:w="2460" w:type="dxa"/>
            <w:tcBorders>
              <w:top w:val="nil"/>
              <w:left w:val="nil"/>
              <w:bottom w:val="nil"/>
              <w:right w:val="nil"/>
            </w:tcBorders>
            <w:shd w:val="clear" w:color="auto" w:fill="auto"/>
            <w:vAlign w:val="bottom"/>
            <w:hideMark/>
          </w:tcPr>
          <w:p w14:paraId="6BD380E4"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10.1016/j.ecoinf.2015.05.007</w:t>
            </w:r>
          </w:p>
        </w:tc>
        <w:tc>
          <w:tcPr>
            <w:tcW w:w="660" w:type="dxa"/>
            <w:tcBorders>
              <w:top w:val="nil"/>
              <w:left w:val="nil"/>
              <w:bottom w:val="nil"/>
              <w:right w:val="nil"/>
            </w:tcBorders>
            <w:shd w:val="clear" w:color="auto" w:fill="auto"/>
            <w:vAlign w:val="bottom"/>
            <w:hideMark/>
          </w:tcPr>
          <w:p w14:paraId="2C04942E" w14:textId="77777777" w:rsidR="00921C29" w:rsidRPr="00E37E04" w:rsidRDefault="00921C29" w:rsidP="00DA1171">
            <w:pPr>
              <w:spacing w:after="0" w:line="240" w:lineRule="auto"/>
              <w:rPr>
                <w:rFonts w:ascii="Times New Roman" w:eastAsia="Times New Roman" w:hAnsi="Times New Roman" w:cs="Times New Roman"/>
                <w:color w:val="000000"/>
                <w:sz w:val="16"/>
                <w:szCs w:val="16"/>
              </w:rPr>
            </w:pPr>
            <w:r w:rsidRPr="00E37E04">
              <w:rPr>
                <w:rFonts w:ascii="Times New Roman" w:eastAsia="Times New Roman" w:hAnsi="Times New Roman" w:cs="Times New Roman"/>
                <w:color w:val="000000"/>
                <w:sz w:val="16"/>
                <w:szCs w:val="16"/>
              </w:rPr>
              <w:t>2015</w:t>
            </w:r>
          </w:p>
        </w:tc>
      </w:tr>
    </w:tbl>
    <w:p w14:paraId="3CA282A6" w14:textId="7CCDE5DC" w:rsidR="00112CD6" w:rsidRPr="00E37E04" w:rsidRDefault="00112CD6" w:rsidP="00A20E63">
      <w:pPr>
        <w:pStyle w:val="Heading2"/>
      </w:pPr>
      <w:bookmarkStart w:id="96" w:name="_Toc351117875"/>
      <w:r w:rsidRPr="00E37E04">
        <w:lastRenderedPageBreak/>
        <w:t>Appendix B: Data Collection Protocol</w:t>
      </w:r>
      <w:bookmarkEnd w:id="96"/>
    </w:p>
    <w:p w14:paraId="10E6AED5" w14:textId="6C166389" w:rsidR="002847A0" w:rsidRPr="001A4B99" w:rsidRDefault="00112CD6" w:rsidP="00DA1171">
      <w:pPr>
        <w:pStyle w:val="Heading3"/>
        <w:spacing w:before="0"/>
        <w:rPr>
          <w:i w:val="0"/>
        </w:rPr>
      </w:pPr>
      <w:bookmarkStart w:id="97" w:name="_Toc351117876"/>
      <w:r w:rsidRPr="001A4B99">
        <w:rPr>
          <w:i w:val="0"/>
        </w:rPr>
        <w:t>Figure B1: Conceptual Flowchart of Distributed System Used for Automated SDM</w:t>
      </w:r>
      <w:bookmarkEnd w:id="97"/>
    </w:p>
    <w:p w14:paraId="31F575D5" w14:textId="77777777" w:rsidR="002847A0" w:rsidRPr="00E37E04" w:rsidRDefault="002847A0" w:rsidP="00DA1171">
      <w:pPr>
        <w:spacing w:after="0" w:line="240" w:lineRule="auto"/>
        <w:rPr>
          <w:rFonts w:ascii="Times New Roman" w:hAnsi="Times New Roman"/>
          <w:smallCaps/>
          <w:spacing w:val="5"/>
          <w:sz w:val="24"/>
          <w:szCs w:val="24"/>
        </w:rPr>
      </w:pPr>
      <w:r w:rsidRPr="00E37E04">
        <w:rPr>
          <w:rFonts w:ascii="Times New Roman" w:hAnsi="Times New Roman"/>
        </w:rPr>
        <w:br w:type="page"/>
      </w:r>
    </w:p>
    <w:p w14:paraId="78410EEB" w14:textId="522B1EB3" w:rsidR="00652805" w:rsidRDefault="002847A0" w:rsidP="007F5854">
      <w:pPr>
        <w:pStyle w:val="Heading2"/>
      </w:pPr>
      <w:bookmarkStart w:id="98" w:name="_Toc351117877"/>
      <w:r w:rsidRPr="00E37E04">
        <w:lastRenderedPageBreak/>
        <w:t>Appendix C: Bayesian Model Priors</w:t>
      </w:r>
      <w:bookmarkEnd w:id="98"/>
    </w:p>
    <w:p w14:paraId="43BE25E0" w14:textId="16E57A38" w:rsidR="00652805" w:rsidRDefault="00652805" w:rsidP="00652805">
      <w:r w:rsidRPr="0060522B">
        <w:rPr>
          <w:rStyle w:val="Heading2Char"/>
        </w:rPr>
        <w:t>Model Name</w:t>
      </w:r>
      <w:r>
        <w:t>: Bayesian Additive Regression Trees</w:t>
      </w:r>
    </w:p>
    <w:p w14:paraId="7F1E9717" w14:textId="01CABFC7" w:rsidR="0060522B" w:rsidRDefault="00652805" w:rsidP="00652805">
      <w:r w:rsidRPr="0060522B">
        <w:rPr>
          <w:rStyle w:val="Heading2Char"/>
        </w:rPr>
        <w:t>Implementation</w:t>
      </w:r>
      <w:r>
        <w:t xml:space="preserve">: </w:t>
      </w:r>
      <w:r w:rsidR="0060522B">
        <w:t>bartMachine version 1.2.3</w:t>
      </w:r>
    </w:p>
    <w:p w14:paraId="4D0282CD" w14:textId="53975127" w:rsidR="00652805" w:rsidRDefault="00652805" w:rsidP="00652805">
      <w:r w:rsidRPr="00652805">
        <w:t>Adam Kapelner, Justin Bleich (2016). bartMachine: Machine Learning with Bayesian Additive Regression Trees. Journal of Statistical Software, 70(4), 1-40. doi: 10.18637/jss.v070.i04</w:t>
      </w:r>
    </w:p>
    <w:p w14:paraId="1032132D" w14:textId="087AB786" w:rsidR="00112CD6" w:rsidRPr="00652805" w:rsidRDefault="00652805" w:rsidP="0060522B">
      <w:pPr>
        <w:pStyle w:val="Heading2"/>
      </w:pPr>
      <w:r>
        <w:t>Model Structure:</w:t>
      </w:r>
    </w:p>
    <w:p w14:paraId="3D577BD0" w14:textId="77777777" w:rsidR="00652805" w:rsidRDefault="00652805" w:rsidP="00652805">
      <w:pPr>
        <w:pStyle w:val="Heading2"/>
      </w:pPr>
      <w:r w:rsidRPr="00652805">
        <w:drawing>
          <wp:inline distT="0" distB="0" distL="0" distR="0" wp14:anchorId="12F1A273" wp14:editId="5AF1C761">
            <wp:extent cx="5486400" cy="442595"/>
            <wp:effectExtent l="0" t="0" r="0" b="0"/>
            <wp:docPr id="6" name="Picture 5" descr="Screen Shot 2016-12-09 at 8.01.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Screen Shot 2016-12-09 at 8.01.37 PM.png"/>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486400" cy="442595"/>
                    </a:xfrm>
                    <a:prstGeom prst="rect">
                      <a:avLst/>
                    </a:prstGeom>
                  </pic:spPr>
                </pic:pic>
              </a:graphicData>
            </a:graphic>
          </wp:inline>
        </w:drawing>
      </w:r>
      <w:r w:rsidRPr="00652805">
        <w:drawing>
          <wp:inline distT="0" distB="0" distL="0" distR="0" wp14:anchorId="15D8C7BC" wp14:editId="6DC6A1FB">
            <wp:extent cx="5486400" cy="1096010"/>
            <wp:effectExtent l="0" t="0" r="0" b="0"/>
            <wp:docPr id="3" name="Picture 2" descr="Screen Shot 2016-12-09 at 7.51.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Screen Shot 2016-12-09 at 7.51.37 PM.p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486400" cy="1096010"/>
                    </a:xfrm>
                    <a:prstGeom prst="rect">
                      <a:avLst/>
                    </a:prstGeom>
                  </pic:spPr>
                </pic:pic>
              </a:graphicData>
            </a:graphic>
          </wp:inline>
        </w:drawing>
      </w:r>
    </w:p>
    <w:p w14:paraId="673A083B" w14:textId="212E3D53" w:rsidR="00BF2CE9" w:rsidRDefault="00652805" w:rsidP="00652805">
      <w:pPr>
        <w:pStyle w:val="BodyText"/>
      </w:pPr>
      <w:r w:rsidRPr="0060522B">
        <w:rPr>
          <w:rStyle w:val="Heading2Char"/>
        </w:rPr>
        <w:t>Model Priors</w:t>
      </w:r>
      <w:r>
        <w:t>:</w:t>
      </w:r>
    </w:p>
    <w:p w14:paraId="621B8329" w14:textId="77777777" w:rsidR="00652805" w:rsidRPr="0060522B" w:rsidRDefault="00652805" w:rsidP="00652805">
      <w:pPr>
        <w:pStyle w:val="ListParagraph"/>
        <w:numPr>
          <w:ilvl w:val="0"/>
          <w:numId w:val="22"/>
        </w:numPr>
        <w:tabs>
          <w:tab w:val="clear" w:pos="720"/>
          <w:tab w:val="num" w:pos="0"/>
        </w:tabs>
        <w:spacing w:after="0" w:line="240" w:lineRule="auto"/>
        <w:ind w:hanging="720"/>
        <w:rPr>
          <w:rFonts w:ascii="Times New Roman" w:eastAsia="Times New Roman" w:hAnsi="Times New Roman" w:cs="Times New Roman"/>
          <w:sz w:val="24"/>
          <w:szCs w:val="24"/>
        </w:rPr>
      </w:pPr>
      <w:r w:rsidRPr="0060522B">
        <w:rPr>
          <w:rFonts w:ascii="Times New Roman" w:hAnsi="Times New Roman" w:cs="Times New Roman"/>
          <w:color w:val="000000" w:themeColor="text1"/>
          <w:kern w:val="24"/>
          <w:sz w:val="24"/>
          <w:szCs w:val="24"/>
        </w:rPr>
        <w:t xml:space="preserve">Node Depth Prior:  P(Tt) ~ α(1+d)−β where α </w:t>
      </w:r>
      <w:r w:rsidRPr="0060522B">
        <w:rPr>
          <w:rFonts w:ascii="Lantinghei SC Extralight" w:hAnsi="Lantinghei SC Extralight" w:cs="Lantinghei SC Extralight"/>
          <w:color w:val="000000" w:themeColor="text1"/>
          <w:kern w:val="24"/>
          <w:sz w:val="24"/>
          <w:szCs w:val="24"/>
        </w:rPr>
        <w:t>∈</w:t>
      </w:r>
      <w:r w:rsidRPr="0060522B">
        <w:rPr>
          <w:rFonts w:ascii="Times New Roman" w:hAnsi="Times New Roman" w:cs="Times New Roman"/>
          <w:color w:val="000000" w:themeColor="text1"/>
          <w:kern w:val="24"/>
          <w:sz w:val="24"/>
          <w:szCs w:val="24"/>
        </w:rPr>
        <w:t xml:space="preserve"> (0, 1) and β </w:t>
      </w:r>
      <w:r w:rsidRPr="0060522B">
        <w:rPr>
          <w:rFonts w:ascii="Lantinghei SC Extralight" w:hAnsi="Lantinghei SC Extralight" w:cs="Lantinghei SC Extralight"/>
          <w:color w:val="000000" w:themeColor="text1"/>
          <w:kern w:val="24"/>
          <w:sz w:val="24"/>
          <w:szCs w:val="24"/>
        </w:rPr>
        <w:t>∈</w:t>
      </w:r>
      <w:r w:rsidRPr="0060522B">
        <w:rPr>
          <w:rFonts w:ascii="Times New Roman" w:hAnsi="Times New Roman" w:cs="Times New Roman"/>
          <w:color w:val="000000" w:themeColor="text1"/>
          <w:kern w:val="24"/>
          <w:sz w:val="24"/>
          <w:szCs w:val="24"/>
        </w:rPr>
        <w:t xml:space="preserve"> [0, ∞]</w:t>
      </w:r>
    </w:p>
    <w:p w14:paraId="08BE8230" w14:textId="77777777" w:rsidR="0060522B" w:rsidRPr="0060522B" w:rsidRDefault="00652805" w:rsidP="0060522B">
      <w:pPr>
        <w:pStyle w:val="ListParagraph"/>
        <w:numPr>
          <w:ilvl w:val="0"/>
          <w:numId w:val="22"/>
        </w:numPr>
        <w:tabs>
          <w:tab w:val="clear" w:pos="720"/>
          <w:tab w:val="num" w:pos="0"/>
        </w:tabs>
        <w:spacing w:after="0" w:line="240" w:lineRule="auto"/>
        <w:ind w:hanging="720"/>
        <w:rPr>
          <w:rFonts w:ascii="Times New Roman" w:eastAsia="Times New Roman" w:hAnsi="Times New Roman" w:cs="Times New Roman"/>
          <w:sz w:val="24"/>
          <w:szCs w:val="24"/>
        </w:rPr>
      </w:pPr>
      <w:r w:rsidRPr="0060522B">
        <w:rPr>
          <w:rFonts w:ascii="Times New Roman" w:hAnsi="Times New Roman" w:cs="Times New Roman"/>
          <w:color w:val="000000" w:themeColor="text1"/>
          <w:kern w:val="24"/>
          <w:sz w:val="24"/>
          <w:szCs w:val="24"/>
        </w:rPr>
        <w:t>Leaf-Value Prior: P(Mt | Tt) = μ</w:t>
      </w:r>
      <w:r w:rsidRPr="0060522B">
        <w:rPr>
          <w:rFonts w:ascii="Times New Roman" w:hAnsi="Times New Roman" w:cs="Times New Roman"/>
          <w:color w:val="000000" w:themeColor="text1"/>
          <w:kern w:val="24"/>
          <w:position w:val="-9"/>
          <w:sz w:val="24"/>
          <w:szCs w:val="24"/>
          <w:vertAlign w:val="subscript"/>
        </w:rPr>
        <w:t>l</w:t>
      </w:r>
      <w:r w:rsidRPr="0060522B">
        <w:rPr>
          <w:rFonts w:ascii="Times New Roman" w:hAnsi="Times New Roman" w:cs="Times New Roman"/>
          <w:color w:val="000000" w:themeColor="text1"/>
          <w:kern w:val="24"/>
          <w:sz w:val="24"/>
          <w:szCs w:val="24"/>
        </w:rPr>
        <w:t xml:space="preserve"> ~ </w:t>
      </w:r>
      <w:r w:rsidRPr="0060522B">
        <w:rPr>
          <w:rFonts w:ascii="Times New Roman" w:hAnsi="Times New Roman" w:cs="Times New Roman"/>
          <w:i/>
          <w:iCs/>
          <w:color w:val="000000" w:themeColor="text1"/>
          <w:kern w:val="24"/>
          <w:sz w:val="24"/>
          <w:szCs w:val="24"/>
        </w:rPr>
        <w:t>N</w:t>
      </w:r>
      <w:r w:rsidRPr="0060522B">
        <w:rPr>
          <w:rFonts w:ascii="Times New Roman" w:hAnsi="Times New Roman" w:cs="Times New Roman"/>
          <w:color w:val="000000" w:themeColor="text1"/>
          <w:kern w:val="24"/>
          <w:sz w:val="24"/>
          <w:szCs w:val="24"/>
        </w:rPr>
        <w:t>(μ</w:t>
      </w:r>
      <w:r w:rsidRPr="0060522B">
        <w:rPr>
          <w:rFonts w:ascii="Times New Roman" w:hAnsi="Times New Roman" w:cs="Times New Roman"/>
          <w:color w:val="000000" w:themeColor="text1"/>
          <w:kern w:val="24"/>
          <w:position w:val="-9"/>
          <w:sz w:val="24"/>
          <w:szCs w:val="24"/>
          <w:vertAlign w:val="subscript"/>
        </w:rPr>
        <w:t xml:space="preserve">μ </w:t>
      </w:r>
      <w:r w:rsidRPr="0060522B">
        <w:rPr>
          <w:rFonts w:ascii="Times New Roman" w:hAnsi="Times New Roman" w:cs="Times New Roman"/>
          <w:color w:val="000000" w:themeColor="text1"/>
          <w:kern w:val="24"/>
          <w:sz w:val="24"/>
          <w:szCs w:val="24"/>
        </w:rPr>
        <w:t>/ m, σ</w:t>
      </w:r>
      <w:r w:rsidRPr="0060522B">
        <w:rPr>
          <w:rFonts w:ascii="Times New Roman" w:hAnsi="Times New Roman" w:cs="Times New Roman"/>
          <w:color w:val="000000" w:themeColor="text1"/>
          <w:kern w:val="24"/>
          <w:position w:val="-9"/>
          <w:sz w:val="24"/>
          <w:szCs w:val="24"/>
          <w:vertAlign w:val="subscript"/>
        </w:rPr>
        <w:t>μ</w:t>
      </w:r>
      <w:r w:rsidRPr="0060522B">
        <w:rPr>
          <w:rFonts w:ascii="Times New Roman" w:hAnsi="Times New Roman" w:cs="Times New Roman"/>
          <w:color w:val="000000" w:themeColor="text1"/>
          <w:kern w:val="24"/>
          <w:position w:val="11"/>
          <w:sz w:val="24"/>
          <w:szCs w:val="24"/>
          <w:vertAlign w:val="superscript"/>
        </w:rPr>
        <w:t>2</w:t>
      </w:r>
      <w:r w:rsidRPr="0060522B">
        <w:rPr>
          <w:rFonts w:ascii="Times New Roman" w:hAnsi="Times New Roman" w:cs="Times New Roman"/>
          <w:color w:val="000000" w:themeColor="text1"/>
          <w:kern w:val="24"/>
          <w:sz w:val="24"/>
          <w:szCs w:val="24"/>
        </w:rPr>
        <w:t xml:space="preserve"> )</w:t>
      </w:r>
    </w:p>
    <w:p w14:paraId="5B418760" w14:textId="77777777" w:rsidR="0060522B" w:rsidRPr="0060522B" w:rsidRDefault="00652805" w:rsidP="0060522B">
      <w:pPr>
        <w:pStyle w:val="ListParagraph"/>
        <w:numPr>
          <w:ilvl w:val="0"/>
          <w:numId w:val="26"/>
        </w:numPr>
        <w:spacing w:after="0" w:line="240" w:lineRule="auto"/>
        <w:rPr>
          <w:rFonts w:ascii="Times New Roman" w:hAnsi="Times New Roman" w:cs="Times New Roman"/>
          <w:sz w:val="24"/>
          <w:szCs w:val="24"/>
        </w:rPr>
      </w:pPr>
      <m:oMath>
        <m:r>
          <m:rPr>
            <m:sty m:val="p"/>
          </m:rPr>
          <w:rPr>
            <w:rFonts w:ascii="Cambria Math" w:hAnsi="Cambria Math" w:cs="Times New Roman"/>
            <w:color w:val="000000" w:themeColor="text1"/>
            <w:kern w:val="24"/>
            <w:sz w:val="24"/>
            <w:szCs w:val="24"/>
          </w:rPr>
          <m:t>μ</m:t>
        </m:r>
        <m:r>
          <m:rPr>
            <m:sty m:val="p"/>
          </m:rPr>
          <w:rPr>
            <w:rFonts w:ascii="Cambria Math" w:hAnsi="Cambria Math" w:cs="Times New Roman"/>
            <w:color w:val="000000" w:themeColor="text1"/>
            <w:kern w:val="24"/>
            <w:position w:val="-9"/>
            <w:sz w:val="24"/>
            <w:szCs w:val="24"/>
            <w:vertAlign w:val="subscript"/>
          </w:rPr>
          <m:t xml:space="preserve">μ </m:t>
        </m:r>
      </m:oMath>
      <w:r w:rsidRPr="0060522B">
        <w:rPr>
          <w:rFonts w:ascii="Times New Roman" w:hAnsi="Times New Roman" w:cs="Times New Roman"/>
          <w:color w:val="000000" w:themeColor="text1"/>
          <w:kern w:val="24"/>
          <w:sz w:val="24"/>
          <w:szCs w:val="24"/>
        </w:rPr>
        <w:t xml:space="preserve">is picked to be the range center, </w:t>
      </w:r>
      <m:oMath>
        <m:r>
          <m:rPr>
            <m:sty m:val="p"/>
          </m:rPr>
          <w:rPr>
            <w:rFonts w:ascii="Cambria Math" w:hAnsi="Cambria Math" w:cs="Times New Roman"/>
            <w:color w:val="000000" w:themeColor="text1"/>
            <w:kern w:val="24"/>
            <w:sz w:val="24"/>
            <w:szCs w:val="24"/>
          </w:rPr>
          <m:t>μ</m:t>
        </m:r>
        <m:r>
          <m:rPr>
            <m:sty m:val="p"/>
          </m:rPr>
          <w:rPr>
            <w:rFonts w:ascii="Cambria Math" w:hAnsi="Cambria Math" w:cs="Times New Roman"/>
            <w:color w:val="000000" w:themeColor="text1"/>
            <w:kern w:val="24"/>
            <w:position w:val="-9"/>
            <w:sz w:val="24"/>
            <w:szCs w:val="24"/>
            <w:vertAlign w:val="subscript"/>
          </w:rPr>
          <m:t xml:space="preserve">μ </m:t>
        </m:r>
        <m:r>
          <w:rPr>
            <w:rFonts w:ascii="Cambria Math" w:hAnsi="Cambria Math" w:cs="Times New Roman"/>
            <w:color w:val="000000" w:themeColor="text1"/>
            <w:kern w:val="24"/>
            <w:sz w:val="24"/>
            <w:szCs w:val="24"/>
          </w:rPr>
          <m:t>=</m:t>
        </m:r>
        <m:f>
          <m:fPr>
            <m:ctrlPr>
              <w:rPr>
                <w:rFonts w:ascii="Cambria Math" w:hAnsi="Cambria Math" w:cs="Times New Roman"/>
                <w:i/>
                <w:color w:val="000000" w:themeColor="text1"/>
                <w:kern w:val="24"/>
                <w:sz w:val="24"/>
                <w:szCs w:val="24"/>
              </w:rPr>
            </m:ctrlPr>
          </m:fPr>
          <m:num>
            <m:sSub>
              <m:sSubPr>
                <m:ctrlPr>
                  <w:rPr>
                    <w:rFonts w:ascii="Cambria Math" w:hAnsi="Cambria Math" w:cs="Times New Roman"/>
                    <w:i/>
                    <w:color w:val="000000" w:themeColor="text1"/>
                    <w:kern w:val="24"/>
                    <w:sz w:val="24"/>
                    <w:szCs w:val="24"/>
                  </w:rPr>
                </m:ctrlPr>
              </m:sSubPr>
              <m:e>
                <m:r>
                  <w:rPr>
                    <w:rFonts w:ascii="Cambria Math" w:hAnsi="Cambria Math" w:cs="Times New Roman"/>
                    <w:color w:val="000000" w:themeColor="text1"/>
                    <w:kern w:val="24"/>
                    <w:sz w:val="24"/>
                    <w:szCs w:val="24"/>
                  </w:rPr>
                  <m:t>y</m:t>
                </m:r>
              </m:e>
              <m:sub>
                <m:r>
                  <w:rPr>
                    <w:rFonts w:ascii="Cambria Math" w:hAnsi="Cambria Math" w:cs="Times New Roman"/>
                    <w:color w:val="000000" w:themeColor="text1"/>
                    <w:kern w:val="24"/>
                    <w:sz w:val="24"/>
                    <w:szCs w:val="24"/>
                  </w:rPr>
                  <m:t>min</m:t>
                </m:r>
              </m:sub>
            </m:sSub>
            <m:r>
              <w:rPr>
                <w:rFonts w:ascii="Cambria Math" w:hAnsi="Cambria Math" w:cs="Times New Roman"/>
                <w:color w:val="000000" w:themeColor="text1"/>
                <w:kern w:val="24"/>
                <w:sz w:val="24"/>
                <w:szCs w:val="24"/>
              </w:rPr>
              <m:t xml:space="preserve">+ </m:t>
            </m:r>
            <m:sSub>
              <m:sSubPr>
                <m:ctrlPr>
                  <w:rPr>
                    <w:rFonts w:ascii="Cambria Math" w:hAnsi="Cambria Math" w:cs="Times New Roman"/>
                    <w:i/>
                    <w:color w:val="000000" w:themeColor="text1"/>
                    <w:kern w:val="24"/>
                    <w:sz w:val="24"/>
                    <w:szCs w:val="24"/>
                  </w:rPr>
                </m:ctrlPr>
              </m:sSubPr>
              <m:e>
                <m:r>
                  <w:rPr>
                    <w:rFonts w:ascii="Cambria Math" w:hAnsi="Cambria Math" w:cs="Times New Roman"/>
                    <w:color w:val="000000" w:themeColor="text1"/>
                    <w:kern w:val="24"/>
                    <w:sz w:val="24"/>
                    <w:szCs w:val="24"/>
                  </w:rPr>
                  <m:t>y</m:t>
                </m:r>
              </m:e>
              <m:sub>
                <m:r>
                  <w:rPr>
                    <w:rFonts w:ascii="Cambria Math" w:hAnsi="Cambria Math" w:cs="Times New Roman"/>
                    <w:color w:val="000000" w:themeColor="text1"/>
                    <w:kern w:val="24"/>
                    <w:sz w:val="24"/>
                    <w:szCs w:val="24"/>
                  </w:rPr>
                  <m:t>max</m:t>
                </m:r>
              </m:sub>
            </m:sSub>
          </m:num>
          <m:den>
            <m:r>
              <w:rPr>
                <w:rFonts w:ascii="Cambria Math" w:hAnsi="Cambria Math" w:cs="Times New Roman"/>
                <w:color w:val="000000" w:themeColor="text1"/>
                <w:kern w:val="24"/>
                <w:sz w:val="24"/>
                <w:szCs w:val="24"/>
              </w:rPr>
              <m:t>2</m:t>
            </m:r>
          </m:den>
        </m:f>
      </m:oMath>
    </w:p>
    <w:p w14:paraId="17B396D6" w14:textId="7BF353D9" w:rsidR="00652805" w:rsidRPr="0060522B" w:rsidRDefault="00652805" w:rsidP="0060522B">
      <w:pPr>
        <w:pStyle w:val="ListParagraph"/>
        <w:numPr>
          <w:ilvl w:val="0"/>
          <w:numId w:val="26"/>
        </w:numPr>
        <w:spacing w:after="0" w:line="240" w:lineRule="auto"/>
        <w:rPr>
          <w:rFonts w:ascii="Times New Roman" w:hAnsi="Times New Roman" w:cs="Times New Roman"/>
          <w:sz w:val="24"/>
          <w:szCs w:val="24"/>
        </w:rPr>
      </w:pPr>
      <w:r w:rsidRPr="0060522B">
        <w:rPr>
          <w:rFonts w:ascii="Times New Roman" w:hAnsi="Times New Roman" w:cs="Times New Roman"/>
          <w:color w:val="000000" w:themeColor="text1"/>
          <w:kern w:val="24"/>
          <w:sz w:val="24"/>
          <w:szCs w:val="24"/>
        </w:rPr>
        <w:t>σ</w:t>
      </w:r>
      <w:r w:rsidRPr="0060522B">
        <w:rPr>
          <w:rFonts w:ascii="Times New Roman" w:hAnsi="Times New Roman" w:cs="Times New Roman"/>
          <w:color w:val="000000" w:themeColor="text1"/>
          <w:kern w:val="24"/>
          <w:position w:val="-9"/>
          <w:sz w:val="24"/>
          <w:szCs w:val="24"/>
          <w:vertAlign w:val="subscript"/>
        </w:rPr>
        <w:t>μ</w:t>
      </w:r>
      <w:r w:rsidRPr="0060522B">
        <w:rPr>
          <w:rFonts w:ascii="Times New Roman" w:hAnsi="Times New Roman" w:cs="Times New Roman"/>
          <w:color w:val="000000" w:themeColor="text1"/>
          <w:kern w:val="24"/>
          <w:position w:val="11"/>
          <w:sz w:val="24"/>
          <w:szCs w:val="24"/>
          <w:vertAlign w:val="superscript"/>
        </w:rPr>
        <w:t>2</w:t>
      </w:r>
      <w:r w:rsidRPr="0060522B">
        <w:rPr>
          <w:rFonts w:ascii="Times New Roman" w:hAnsi="Times New Roman" w:cs="Times New Roman"/>
          <w:color w:val="000000" w:themeColor="text1"/>
          <w:kern w:val="24"/>
          <w:sz w:val="24"/>
          <w:szCs w:val="24"/>
        </w:rPr>
        <w:t xml:space="preserve"> is empirically chosen so that the </w:t>
      </w:r>
      <w:r w:rsidR="0060522B" w:rsidRPr="0060522B">
        <w:rPr>
          <w:rFonts w:ascii="Times New Roman" w:hAnsi="Times New Roman" w:cs="Times New Roman"/>
          <w:color w:val="000000" w:themeColor="text1"/>
          <w:kern w:val="24"/>
          <w:sz w:val="24"/>
          <w:szCs w:val="24"/>
        </w:rPr>
        <w:t>range center plus or minus k =</w:t>
      </w:r>
      <w:r w:rsidRPr="0060522B">
        <w:rPr>
          <w:rFonts w:ascii="Times New Roman" w:hAnsi="Times New Roman" w:cs="Times New Roman"/>
          <w:color w:val="000000" w:themeColor="text1"/>
          <w:kern w:val="24"/>
          <w:sz w:val="24"/>
          <w:szCs w:val="24"/>
        </w:rPr>
        <w:t>2 variances cover 95% of the provided response values in the training set</w:t>
      </w:r>
    </w:p>
    <w:p w14:paraId="5E41C2CA" w14:textId="77777777" w:rsidR="0060522B" w:rsidRPr="0060522B" w:rsidRDefault="00652805" w:rsidP="0060522B">
      <w:pPr>
        <w:pStyle w:val="ListParagraph"/>
        <w:numPr>
          <w:ilvl w:val="0"/>
          <w:numId w:val="23"/>
        </w:numPr>
        <w:tabs>
          <w:tab w:val="clear" w:pos="720"/>
          <w:tab w:val="num" w:pos="0"/>
        </w:tabs>
        <w:spacing w:after="0" w:line="240" w:lineRule="auto"/>
        <w:ind w:hanging="720"/>
        <w:rPr>
          <w:rFonts w:ascii="Times New Roman" w:eastAsia="Times New Roman" w:hAnsi="Times New Roman" w:cs="Times New Roman"/>
          <w:sz w:val="24"/>
          <w:szCs w:val="24"/>
        </w:rPr>
      </w:pPr>
      <w:r w:rsidRPr="0060522B">
        <w:rPr>
          <w:rFonts w:ascii="Times New Roman" w:hAnsi="Times New Roman" w:cs="Times New Roman"/>
          <w:color w:val="000000" w:themeColor="text1"/>
          <w:kern w:val="24"/>
          <w:sz w:val="24"/>
          <w:szCs w:val="24"/>
        </w:rPr>
        <w:t>Error Variance Prior: σ</w:t>
      </w:r>
      <w:r w:rsidRPr="0060522B">
        <w:rPr>
          <w:rFonts w:ascii="Times New Roman" w:hAnsi="Times New Roman" w:cs="Times New Roman"/>
          <w:color w:val="000000" w:themeColor="text1"/>
          <w:kern w:val="24"/>
          <w:position w:val="11"/>
          <w:sz w:val="24"/>
          <w:szCs w:val="24"/>
          <w:vertAlign w:val="superscript"/>
        </w:rPr>
        <w:t>2</w:t>
      </w:r>
      <w:r w:rsidRPr="0060522B">
        <w:rPr>
          <w:rFonts w:ascii="Times New Roman" w:hAnsi="Times New Roman" w:cs="Times New Roman"/>
          <w:color w:val="000000" w:themeColor="text1"/>
          <w:kern w:val="24"/>
          <w:sz w:val="24"/>
          <w:szCs w:val="24"/>
        </w:rPr>
        <w:t xml:space="preserve"> </w:t>
      </w:r>
      <w:r w:rsidRPr="0060522B">
        <w:rPr>
          <w:rFonts w:ascii="Bradley Hand Bold" w:hAnsi="Bradley Hand Bold" w:cs="Bradley Hand Bold"/>
          <w:color w:val="000000" w:themeColor="text1"/>
          <w:kern w:val="24"/>
          <w:sz w:val="24"/>
          <w:szCs w:val="24"/>
        </w:rPr>
        <w:t>∼</w:t>
      </w:r>
      <w:r w:rsidRPr="0060522B">
        <w:rPr>
          <w:rFonts w:ascii="Times New Roman" w:hAnsi="Times New Roman" w:cs="Times New Roman"/>
          <w:color w:val="000000" w:themeColor="text1"/>
          <w:kern w:val="24"/>
          <w:sz w:val="24"/>
          <w:szCs w:val="24"/>
        </w:rPr>
        <w:t xml:space="preserve"> InvGamma(ν/2, νλ/2)</w:t>
      </w:r>
    </w:p>
    <w:p w14:paraId="3E654067" w14:textId="77777777" w:rsidR="0060522B" w:rsidRPr="0060522B" w:rsidRDefault="00652805" w:rsidP="0060522B">
      <w:pPr>
        <w:pStyle w:val="ListParagraph"/>
        <w:numPr>
          <w:ilvl w:val="0"/>
          <w:numId w:val="25"/>
        </w:numPr>
        <w:tabs>
          <w:tab w:val="num" w:pos="0"/>
        </w:tabs>
        <w:spacing w:after="0" w:line="240" w:lineRule="auto"/>
        <w:rPr>
          <w:rFonts w:ascii="Times New Roman" w:eastAsia="Times New Roman" w:hAnsi="Times New Roman" w:cs="Times New Roman"/>
          <w:sz w:val="24"/>
          <w:szCs w:val="24"/>
        </w:rPr>
      </w:pPr>
      <w:r w:rsidRPr="0060522B">
        <w:rPr>
          <w:rFonts w:ascii="Times New Roman" w:hAnsi="Times New Roman" w:cs="Times New Roman"/>
          <w:color w:val="000000" w:themeColor="text1"/>
          <w:kern w:val="24"/>
          <w:sz w:val="24"/>
          <w:szCs w:val="24"/>
        </w:rPr>
        <w:t xml:space="preserve">λ is determined from the data so that there is a q = 90% a priori chance (by default) that the BART model will improve upon the RMSE from an ordinary least squares regression.  </w:t>
      </w:r>
    </w:p>
    <w:p w14:paraId="01105A03" w14:textId="159A93FA" w:rsidR="0060522B" w:rsidRDefault="00A20EF2" w:rsidP="0060522B">
      <w:pPr>
        <w:pStyle w:val="ListParagraph"/>
        <w:numPr>
          <w:ilvl w:val="0"/>
          <w:numId w:val="23"/>
        </w:numPr>
        <w:spacing w:after="0" w:line="240" w:lineRule="auto"/>
        <w:ind w:hanging="720"/>
        <w:rPr>
          <w:rFonts w:ascii="Times New Roman" w:eastAsia="Times New Roman" w:hAnsi="Times New Roman" w:cs="Times New Roman"/>
          <w:sz w:val="24"/>
          <w:szCs w:val="24"/>
        </w:rPr>
      </w:pPr>
      <w:r w:rsidRPr="0060522B">
        <w:rPr>
          <w:rFonts w:ascii="Times New Roman" w:eastAsia="Times New Roman" w:hAnsi="Times New Roman" w:cs="Times New Roman"/>
          <w:sz w:val="24"/>
          <w:szCs w:val="24"/>
        </w:rPr>
        <w:t xml:space="preserve">Response likelihood: mean of response in leaf in given MCMC iteration with variance: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m:rPr>
            <m:scr m:val="script"/>
          </m:rPr>
          <w:rPr>
            <w:rFonts w:ascii="Cambria Math" w:eastAsia="Times New Roman" w:hAnsi="Cambria Math" w:cs="Times New Roman"/>
            <w:sz w:val="24"/>
            <w:szCs w:val="24"/>
          </w:rPr>
          <m:t xml:space="preserve"> ~ N</m:t>
        </m:r>
        <m:d>
          <m:dPr>
            <m:ctrlPr>
              <w:rPr>
                <w:rFonts w:ascii="Cambria Math" w:eastAsia="Times New Roman" w:hAnsi="Cambria Math" w:cs="Times New Roman"/>
                <w:i/>
                <w:sz w:val="24"/>
                <w:szCs w:val="24"/>
              </w:rPr>
            </m:ctrlPr>
          </m:dPr>
          <m:e>
            <m:sSub>
              <m:sSubPr>
                <m:ctrlPr>
                  <w:rPr>
                    <w:rFonts w:ascii="Cambria Math" w:eastAsia="Times New Roman" w:hAnsi="Cambria Math" w:cs="Times New Roman"/>
                    <w:sz w:val="24"/>
                    <w:szCs w:val="24"/>
                  </w:rPr>
                </m:ctrlPr>
              </m:sSubPr>
              <m:e>
                <m:r>
                  <m:rPr>
                    <m:sty m:val="p"/>
                  </m:rPr>
                  <w:rPr>
                    <w:rFonts w:ascii="Cambria Math" w:eastAsia="Times New Roman" w:hAnsi="Cambria Math" w:cs="Times New Roman"/>
                    <w:sz w:val="24"/>
                    <w:szCs w:val="24"/>
                  </w:rPr>
                  <m:t>μ</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p>
              <m:sSupPr>
                <m:ctrlPr>
                  <w:rPr>
                    <w:rFonts w:ascii="Cambria Math" w:eastAsia="Times New Roman" w:hAnsi="Cambria Math" w:cs="Times New Roman"/>
                    <w:i/>
                    <w:sz w:val="24"/>
                    <w:szCs w:val="24"/>
                  </w:rPr>
                </m:ctrlPr>
              </m:sSupPr>
              <m:e>
                <m:r>
                  <m:rPr>
                    <m:sty m:val="p"/>
                  </m:rP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e>
        </m:d>
      </m:oMath>
    </w:p>
    <w:p w14:paraId="6C0B0DD5" w14:textId="260696FE" w:rsidR="0060522B" w:rsidRDefault="0060522B" w:rsidP="0060522B">
      <w:pPr>
        <w:pStyle w:val="ListParagraph"/>
        <w:numPr>
          <w:ilvl w:val="0"/>
          <w:numId w:val="23"/>
        </w:numPr>
        <w:spacing w:after="0" w:line="240" w:lineRule="auto"/>
        <w:ind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Default hyperparameters:</w:t>
      </w:r>
    </w:p>
    <w:p w14:paraId="1F492CE4" w14:textId="77777777" w:rsidR="0060522B" w:rsidRPr="0060522B" w:rsidRDefault="0060522B" w:rsidP="0060522B">
      <w:pPr>
        <w:pStyle w:val="ListParagraph"/>
        <w:numPr>
          <w:ilvl w:val="1"/>
          <w:numId w:val="30"/>
        </w:numPr>
        <w:rPr>
          <w:rFonts w:ascii="Times New Roman" w:eastAsia="Times New Roman" w:hAnsi="Times New Roman" w:cs="Times New Roman"/>
          <w:sz w:val="24"/>
          <w:szCs w:val="24"/>
        </w:rPr>
      </w:pPr>
      <w:r w:rsidRPr="0060522B">
        <w:rPr>
          <w:rFonts w:ascii="Times New Roman" w:eastAsia="Times New Roman" w:hAnsi="Times New Roman" w:cs="Times New Roman"/>
          <w:sz w:val="24"/>
          <w:szCs w:val="24"/>
        </w:rPr>
        <w:lastRenderedPageBreak/>
        <w:t>α: 0.95</w:t>
      </w:r>
    </w:p>
    <w:p w14:paraId="554BEE29" w14:textId="77777777" w:rsidR="0060522B" w:rsidRPr="0060522B" w:rsidRDefault="0060522B" w:rsidP="0060522B">
      <w:pPr>
        <w:pStyle w:val="ListParagraph"/>
        <w:numPr>
          <w:ilvl w:val="1"/>
          <w:numId w:val="30"/>
        </w:numPr>
        <w:rPr>
          <w:rFonts w:ascii="Times New Roman" w:eastAsia="Times New Roman" w:hAnsi="Times New Roman" w:cs="Times New Roman"/>
          <w:sz w:val="24"/>
          <w:szCs w:val="24"/>
        </w:rPr>
      </w:pPr>
      <w:r w:rsidRPr="0060522B">
        <w:rPr>
          <w:rFonts w:ascii="Times New Roman" w:eastAsia="Times New Roman" w:hAnsi="Times New Roman" w:cs="Times New Roman"/>
          <w:sz w:val="24"/>
          <w:szCs w:val="24"/>
        </w:rPr>
        <w:t>β: 2</w:t>
      </w:r>
    </w:p>
    <w:p w14:paraId="5CFC71BC" w14:textId="77777777" w:rsidR="0060522B" w:rsidRPr="0060522B" w:rsidRDefault="0060522B" w:rsidP="0060522B">
      <w:pPr>
        <w:pStyle w:val="ListParagraph"/>
        <w:numPr>
          <w:ilvl w:val="1"/>
          <w:numId w:val="30"/>
        </w:numPr>
        <w:rPr>
          <w:rFonts w:ascii="Times New Roman" w:eastAsia="Times New Roman" w:hAnsi="Times New Roman" w:cs="Times New Roman"/>
          <w:sz w:val="24"/>
          <w:szCs w:val="24"/>
        </w:rPr>
      </w:pPr>
      <w:r w:rsidRPr="0060522B">
        <w:rPr>
          <w:rFonts w:ascii="Times New Roman" w:eastAsia="Times New Roman" w:hAnsi="Times New Roman" w:cs="Times New Roman"/>
          <w:sz w:val="24"/>
          <w:szCs w:val="24"/>
        </w:rPr>
        <w:t>k: 2</w:t>
      </w:r>
    </w:p>
    <w:p w14:paraId="5BA42724" w14:textId="77777777" w:rsidR="0060522B" w:rsidRPr="0060522B" w:rsidRDefault="0060522B" w:rsidP="0060522B">
      <w:pPr>
        <w:pStyle w:val="ListParagraph"/>
        <w:numPr>
          <w:ilvl w:val="1"/>
          <w:numId w:val="30"/>
        </w:numPr>
        <w:rPr>
          <w:rFonts w:ascii="Times New Roman" w:eastAsia="Times New Roman" w:hAnsi="Times New Roman" w:cs="Times New Roman"/>
          <w:sz w:val="24"/>
          <w:szCs w:val="24"/>
        </w:rPr>
      </w:pPr>
      <w:r w:rsidRPr="0060522B">
        <w:rPr>
          <w:rFonts w:ascii="Times New Roman" w:eastAsia="Times New Roman" w:hAnsi="Times New Roman" w:cs="Times New Roman"/>
          <w:sz w:val="24"/>
          <w:szCs w:val="24"/>
        </w:rPr>
        <w:t>ν: 3</w:t>
      </w:r>
    </w:p>
    <w:p w14:paraId="437E74DB" w14:textId="77777777" w:rsidR="0060522B" w:rsidRPr="0060522B" w:rsidRDefault="0060522B" w:rsidP="0060522B">
      <w:pPr>
        <w:pStyle w:val="ListParagraph"/>
        <w:numPr>
          <w:ilvl w:val="1"/>
          <w:numId w:val="30"/>
        </w:numPr>
        <w:rPr>
          <w:rFonts w:ascii="Times New Roman" w:eastAsia="Times New Roman" w:hAnsi="Times New Roman" w:cs="Times New Roman"/>
          <w:sz w:val="24"/>
          <w:szCs w:val="24"/>
        </w:rPr>
      </w:pPr>
      <w:r w:rsidRPr="0060522B">
        <w:rPr>
          <w:rFonts w:ascii="Times New Roman" w:eastAsia="Times New Roman" w:hAnsi="Times New Roman" w:cs="Times New Roman"/>
          <w:sz w:val="24"/>
          <w:szCs w:val="24"/>
        </w:rPr>
        <w:t>q: 90%</w:t>
      </w:r>
    </w:p>
    <w:p w14:paraId="7AF50D27" w14:textId="77777777" w:rsidR="0060522B" w:rsidRPr="0060522B" w:rsidRDefault="0060522B" w:rsidP="0060522B">
      <w:pPr>
        <w:spacing w:after="0" w:line="240" w:lineRule="auto"/>
        <w:rPr>
          <w:rFonts w:ascii="Times New Roman" w:eastAsia="Times New Roman" w:hAnsi="Times New Roman" w:cs="Times New Roman"/>
          <w:sz w:val="24"/>
          <w:szCs w:val="24"/>
        </w:rPr>
      </w:pPr>
    </w:p>
    <w:p w14:paraId="619E1531" w14:textId="77777777" w:rsidR="00652805" w:rsidRDefault="00652805" w:rsidP="00652805">
      <w:pPr>
        <w:pStyle w:val="BodyText"/>
        <w:tabs>
          <w:tab w:val="num" w:pos="0"/>
        </w:tabs>
        <w:ind w:hanging="720"/>
      </w:pPr>
    </w:p>
    <w:p w14:paraId="10106C6D" w14:textId="77777777" w:rsidR="00652805" w:rsidRPr="00E37E04" w:rsidRDefault="00652805" w:rsidP="00652805">
      <w:pPr>
        <w:pStyle w:val="BodyText"/>
      </w:pPr>
    </w:p>
    <w:sectPr w:rsidR="00652805" w:rsidRPr="00E37E04" w:rsidSect="00921C29">
      <w:pgSz w:w="15840" w:h="12240" w:orient="landscape"/>
      <w:pgMar w:top="1440" w:right="1440" w:bottom="1440" w:left="1440" w:header="720" w:footer="720" w:gutter="0"/>
      <w:pgNumType w:fmt="lowerRoman" w:start="2"/>
      <w:cols w:space="720"/>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2" w:author="Jack W Williams" w:date="2017-02-28T11:11:00Z" w:initials="JWW">
    <w:p w14:paraId="11E6CEC2" w14:textId="2CC1223B" w:rsidR="005F126D" w:rsidRDefault="005F126D">
      <w:pPr>
        <w:pStyle w:val="CommentText"/>
      </w:pPr>
      <w:r>
        <w:rPr>
          <w:rStyle w:val="CommentReference"/>
        </w:rPr>
        <w:annotationRef/>
      </w:r>
      <w:r>
        <w:t>working on it!  First draft is 40-50% done.</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1ABB35C" w14:textId="77777777" w:rsidR="005F126D" w:rsidRDefault="005F126D">
      <w:pPr>
        <w:spacing w:after="0"/>
      </w:pPr>
      <w:r>
        <w:separator/>
      </w:r>
    </w:p>
  </w:endnote>
  <w:endnote w:type="continuationSeparator" w:id="0">
    <w:p w14:paraId="6CB806CA" w14:textId="77777777" w:rsidR="005F126D" w:rsidRDefault="005F126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sto MT">
    <w:panose1 w:val="02040603050505030304"/>
    <w:charset w:val="00"/>
    <w:family w:val="auto"/>
    <w:pitch w:val="variable"/>
    <w:sig w:usb0="00000003" w:usb1="00000000" w:usb2="00000000" w:usb3="00000000" w:csb0="00000001" w:csb1="00000000"/>
  </w:font>
  <w:font w:name="ＭＳ Ｐ明朝">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Lucida Grande">
    <w:altName w:val="Arial"/>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merican Typewriter">
    <w:panose1 w:val="02090604020004020304"/>
    <w:charset w:val="00"/>
    <w:family w:val="auto"/>
    <w:pitch w:val="variable"/>
    <w:sig w:usb0="A000006F" w:usb1="00000019" w:usb2="00000000" w:usb3="00000000" w:csb0="00000111" w:csb1="00000000"/>
  </w:font>
  <w:font w:name="Arial Unicode MS">
    <w:panose1 w:val="020B0604020202020204"/>
    <w:charset w:val="00"/>
    <w:family w:val="auto"/>
    <w:pitch w:val="variable"/>
    <w:sig w:usb0="F7FFAFFF" w:usb1="E9DFFFFF" w:usb2="0000003F" w:usb3="00000000" w:csb0="003F01FF" w:csb1="00000000"/>
  </w:font>
  <w:font w:name="Lantinghei SC Extralight">
    <w:panose1 w:val="02000000000000000000"/>
    <w:charset w:val="00"/>
    <w:family w:val="auto"/>
    <w:pitch w:val="variable"/>
    <w:sig w:usb0="00000003" w:usb1="08000000" w:usb2="00000000" w:usb3="00000000" w:csb0="00040001" w:csb1="00000000"/>
  </w:font>
  <w:font w:name="Bradley Hand Bold">
    <w:panose1 w:val="00000700000000000000"/>
    <w:charset w:val="00"/>
    <w:family w:val="auto"/>
    <w:pitch w:val="variable"/>
    <w:sig w:usb0="800000FF" w:usb1="5000204A" w:usb2="00000000" w:usb3="00000000" w:csb0="0000011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C04D81" w14:textId="77777777" w:rsidR="005F126D" w:rsidRDefault="005F126D" w:rsidP="005523E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FD5162B" w14:textId="77777777" w:rsidR="005F126D" w:rsidRDefault="005F126D" w:rsidP="00852ED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5FC001" w14:textId="77777777" w:rsidR="005F126D" w:rsidRDefault="005F126D" w:rsidP="005523E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90EE2">
      <w:rPr>
        <w:rStyle w:val="PageNumber"/>
        <w:noProof/>
      </w:rPr>
      <w:t>v</w:t>
    </w:r>
    <w:r>
      <w:rPr>
        <w:rStyle w:val="PageNumber"/>
      </w:rPr>
      <w:fldChar w:fldCharType="end"/>
    </w:r>
  </w:p>
  <w:p w14:paraId="0EEEAE9F" w14:textId="77777777" w:rsidR="005F126D" w:rsidRDefault="005F126D" w:rsidP="00852ED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2C4B465" w14:textId="77777777" w:rsidR="005F126D" w:rsidRDefault="005F126D">
      <w:r>
        <w:separator/>
      </w:r>
    </w:p>
  </w:footnote>
  <w:footnote w:type="continuationSeparator" w:id="0">
    <w:p w14:paraId="2F171B6A" w14:textId="77777777" w:rsidR="005F126D" w:rsidRDefault="005F126D">
      <w:r>
        <w:continuationSeparator/>
      </w:r>
    </w:p>
  </w:footnote>
  <w:footnote w:id="1">
    <w:p w14:paraId="6EA2BDE6" w14:textId="288B5CDB" w:rsidR="005F126D" w:rsidRPr="00BE10B2" w:rsidRDefault="005F126D">
      <w:pPr>
        <w:pStyle w:val="FootnoteText"/>
        <w:rPr>
          <w:rFonts w:ascii="Times New Roman" w:hAnsi="Times New Roman" w:cs="Times New Roman"/>
        </w:rPr>
      </w:pPr>
      <w:r w:rsidRPr="00BE10B2">
        <w:rPr>
          <w:rStyle w:val="FootnoteReference"/>
          <w:rFonts w:ascii="Times New Roman" w:hAnsi="Times New Roman" w:cs="Times New Roman"/>
          <w:sz w:val="20"/>
          <w:szCs w:val="20"/>
        </w:rPr>
        <w:footnoteRef/>
      </w:r>
      <w:r w:rsidRPr="00BE10B2">
        <w:rPr>
          <w:rFonts w:ascii="Times New Roman" w:hAnsi="Times New Roman" w:cs="Times New Roman"/>
        </w:rPr>
        <w:t xml:space="preserve"> As of March, 2017</w:t>
      </w:r>
    </w:p>
  </w:footnote>
  <w:footnote w:id="2">
    <w:p w14:paraId="51C31312" w14:textId="5C8B1B9E" w:rsidR="005F126D" w:rsidRPr="00BE10B2" w:rsidRDefault="005F126D">
      <w:pPr>
        <w:pStyle w:val="FootnoteText"/>
        <w:rPr>
          <w:rFonts w:ascii="Times New Roman" w:hAnsi="Times New Roman" w:cs="Times New Roman"/>
        </w:rPr>
      </w:pPr>
      <w:r w:rsidRPr="00BE10B2">
        <w:rPr>
          <w:rStyle w:val="FootnoteReference"/>
          <w:rFonts w:ascii="Times New Roman" w:hAnsi="Times New Roman" w:cs="Times New Roman"/>
          <w:sz w:val="20"/>
          <w:szCs w:val="20"/>
        </w:rPr>
        <w:footnoteRef/>
      </w:r>
      <w:r w:rsidRPr="00BE10B2">
        <w:rPr>
          <w:rFonts w:ascii="Times New Roman" w:hAnsi="Times New Roman" w:cs="Times New Roman"/>
        </w:rPr>
        <w:t xml:space="preserve"> As of November, 2016.</w:t>
      </w:r>
    </w:p>
  </w:footnote>
  <w:footnote w:id="3">
    <w:p w14:paraId="4A290E0B" w14:textId="17F48234" w:rsidR="005F126D" w:rsidRPr="00BE10B2" w:rsidRDefault="005F126D">
      <w:pPr>
        <w:pStyle w:val="FootnoteText"/>
        <w:rPr>
          <w:rFonts w:ascii="Times New Roman" w:hAnsi="Times New Roman" w:cs="Times New Roman"/>
        </w:rPr>
      </w:pPr>
      <w:r w:rsidRPr="00BE10B2">
        <w:rPr>
          <w:rStyle w:val="FootnoteReference"/>
          <w:rFonts w:ascii="Times New Roman" w:hAnsi="Times New Roman" w:cs="Times New Roman"/>
          <w:sz w:val="20"/>
          <w:szCs w:val="20"/>
        </w:rPr>
        <w:footnoteRef/>
      </w:r>
      <w:r w:rsidRPr="00BE10B2">
        <w:rPr>
          <w:rFonts w:ascii="Times New Roman" w:hAnsi="Times New Roman" w:cs="Times New Roman"/>
        </w:rPr>
        <w:t xml:space="preserve"> The GBM-BRT code in the Ridgeway (2015) gbm package underlies the implementation of boosted regression trees in the dismo package, common in SDM applications (Hijmans et al., 2016). A review of the gbm code suggests that model validation can be done on multiple processing cores, but model fitting is done sequentially.</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16D1DA5"/>
    <w:multiLevelType w:val="multilevel"/>
    <w:tmpl w:val="4C46A77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B6E99DD2"/>
    <w:multiLevelType w:val="multilevel"/>
    <w:tmpl w:val="AA54E96C"/>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17F69BA"/>
    <w:multiLevelType w:val="multilevel"/>
    <w:tmpl w:val="514A0EC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nsid w:val="FFFFFF1D"/>
    <w:multiLevelType w:val="multilevel"/>
    <w:tmpl w:val="0FDCC8F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FFFFFF7C"/>
    <w:multiLevelType w:val="singleLevel"/>
    <w:tmpl w:val="363C2730"/>
    <w:lvl w:ilvl="0">
      <w:start w:val="1"/>
      <w:numFmt w:val="decimal"/>
      <w:lvlText w:val="%1."/>
      <w:lvlJc w:val="left"/>
      <w:pPr>
        <w:tabs>
          <w:tab w:val="num" w:pos="1800"/>
        </w:tabs>
        <w:ind w:left="1800" w:hanging="360"/>
      </w:pPr>
    </w:lvl>
  </w:abstractNum>
  <w:abstractNum w:abstractNumId="5">
    <w:nsid w:val="FFFFFF7D"/>
    <w:multiLevelType w:val="singleLevel"/>
    <w:tmpl w:val="3BEC28C6"/>
    <w:lvl w:ilvl="0">
      <w:start w:val="1"/>
      <w:numFmt w:val="decimal"/>
      <w:lvlText w:val="%1."/>
      <w:lvlJc w:val="left"/>
      <w:pPr>
        <w:tabs>
          <w:tab w:val="num" w:pos="1440"/>
        </w:tabs>
        <w:ind w:left="1440" w:hanging="360"/>
      </w:pPr>
    </w:lvl>
  </w:abstractNum>
  <w:abstractNum w:abstractNumId="6">
    <w:nsid w:val="FFFFFF7E"/>
    <w:multiLevelType w:val="singleLevel"/>
    <w:tmpl w:val="BF025B48"/>
    <w:lvl w:ilvl="0">
      <w:start w:val="1"/>
      <w:numFmt w:val="decimal"/>
      <w:lvlText w:val="%1."/>
      <w:lvlJc w:val="left"/>
      <w:pPr>
        <w:tabs>
          <w:tab w:val="num" w:pos="1080"/>
        </w:tabs>
        <w:ind w:left="1080" w:hanging="360"/>
      </w:pPr>
    </w:lvl>
  </w:abstractNum>
  <w:abstractNum w:abstractNumId="7">
    <w:nsid w:val="FFFFFF7F"/>
    <w:multiLevelType w:val="singleLevel"/>
    <w:tmpl w:val="717CFCE6"/>
    <w:lvl w:ilvl="0">
      <w:start w:val="1"/>
      <w:numFmt w:val="decimal"/>
      <w:lvlText w:val="%1."/>
      <w:lvlJc w:val="left"/>
      <w:pPr>
        <w:tabs>
          <w:tab w:val="num" w:pos="720"/>
        </w:tabs>
        <w:ind w:left="720" w:hanging="360"/>
      </w:pPr>
    </w:lvl>
  </w:abstractNum>
  <w:abstractNum w:abstractNumId="8">
    <w:nsid w:val="FFFFFF80"/>
    <w:multiLevelType w:val="singleLevel"/>
    <w:tmpl w:val="C936B57E"/>
    <w:lvl w:ilvl="0">
      <w:start w:val="1"/>
      <w:numFmt w:val="bullet"/>
      <w:lvlText w:val=""/>
      <w:lvlJc w:val="left"/>
      <w:pPr>
        <w:tabs>
          <w:tab w:val="num" w:pos="1800"/>
        </w:tabs>
        <w:ind w:left="1800" w:hanging="360"/>
      </w:pPr>
      <w:rPr>
        <w:rFonts w:ascii="Symbol" w:hAnsi="Symbol" w:hint="default"/>
      </w:rPr>
    </w:lvl>
  </w:abstractNum>
  <w:abstractNum w:abstractNumId="9">
    <w:nsid w:val="FFFFFF81"/>
    <w:multiLevelType w:val="singleLevel"/>
    <w:tmpl w:val="BFCEE722"/>
    <w:lvl w:ilvl="0">
      <w:start w:val="1"/>
      <w:numFmt w:val="bullet"/>
      <w:lvlText w:val=""/>
      <w:lvlJc w:val="left"/>
      <w:pPr>
        <w:tabs>
          <w:tab w:val="num" w:pos="1440"/>
        </w:tabs>
        <w:ind w:left="1440" w:hanging="360"/>
      </w:pPr>
      <w:rPr>
        <w:rFonts w:ascii="Symbol" w:hAnsi="Symbol" w:hint="default"/>
      </w:rPr>
    </w:lvl>
  </w:abstractNum>
  <w:abstractNum w:abstractNumId="10">
    <w:nsid w:val="FFFFFF82"/>
    <w:multiLevelType w:val="singleLevel"/>
    <w:tmpl w:val="0D165664"/>
    <w:lvl w:ilvl="0">
      <w:start w:val="1"/>
      <w:numFmt w:val="bullet"/>
      <w:lvlText w:val=""/>
      <w:lvlJc w:val="left"/>
      <w:pPr>
        <w:tabs>
          <w:tab w:val="num" w:pos="1080"/>
        </w:tabs>
        <w:ind w:left="1080" w:hanging="360"/>
      </w:pPr>
      <w:rPr>
        <w:rFonts w:ascii="Symbol" w:hAnsi="Symbol" w:hint="default"/>
      </w:rPr>
    </w:lvl>
  </w:abstractNum>
  <w:abstractNum w:abstractNumId="11">
    <w:nsid w:val="FFFFFF83"/>
    <w:multiLevelType w:val="singleLevel"/>
    <w:tmpl w:val="B1929B08"/>
    <w:lvl w:ilvl="0">
      <w:start w:val="1"/>
      <w:numFmt w:val="bullet"/>
      <w:lvlText w:val=""/>
      <w:lvlJc w:val="left"/>
      <w:pPr>
        <w:tabs>
          <w:tab w:val="num" w:pos="720"/>
        </w:tabs>
        <w:ind w:left="720" w:hanging="360"/>
      </w:pPr>
      <w:rPr>
        <w:rFonts w:ascii="Symbol" w:hAnsi="Symbol" w:hint="default"/>
      </w:rPr>
    </w:lvl>
  </w:abstractNum>
  <w:abstractNum w:abstractNumId="12">
    <w:nsid w:val="FFFFFF88"/>
    <w:multiLevelType w:val="singleLevel"/>
    <w:tmpl w:val="23CCB280"/>
    <w:lvl w:ilvl="0">
      <w:start w:val="1"/>
      <w:numFmt w:val="decimal"/>
      <w:lvlText w:val="%1."/>
      <w:lvlJc w:val="left"/>
      <w:pPr>
        <w:tabs>
          <w:tab w:val="num" w:pos="360"/>
        </w:tabs>
        <w:ind w:left="360" w:hanging="360"/>
      </w:pPr>
    </w:lvl>
  </w:abstractNum>
  <w:abstractNum w:abstractNumId="13">
    <w:nsid w:val="FFFFFF89"/>
    <w:multiLevelType w:val="singleLevel"/>
    <w:tmpl w:val="C226E688"/>
    <w:lvl w:ilvl="0">
      <w:start w:val="1"/>
      <w:numFmt w:val="bullet"/>
      <w:lvlText w:val=""/>
      <w:lvlJc w:val="left"/>
      <w:pPr>
        <w:tabs>
          <w:tab w:val="num" w:pos="360"/>
        </w:tabs>
        <w:ind w:left="360" w:hanging="360"/>
      </w:pPr>
      <w:rPr>
        <w:rFonts w:ascii="Symbol" w:hAnsi="Symbol" w:hint="default"/>
      </w:rPr>
    </w:lvl>
  </w:abstractNum>
  <w:abstractNum w:abstractNumId="14">
    <w:nsid w:val="00626480"/>
    <w:multiLevelType w:val="hybridMultilevel"/>
    <w:tmpl w:val="8808462E"/>
    <w:lvl w:ilvl="0" w:tplc="A7EE04DA">
      <w:start w:val="3"/>
      <w:numFmt w:val="decimal"/>
      <w:lvlText w:val="%1."/>
      <w:lvlJc w:val="left"/>
      <w:pPr>
        <w:tabs>
          <w:tab w:val="num" w:pos="720"/>
        </w:tabs>
        <w:ind w:left="720" w:hanging="360"/>
      </w:pPr>
    </w:lvl>
    <w:lvl w:ilvl="1" w:tplc="04090001">
      <w:start w:val="1"/>
      <w:numFmt w:val="bullet"/>
      <w:lvlText w:val=""/>
      <w:lvlJc w:val="left"/>
      <w:pPr>
        <w:ind w:left="1080" w:hanging="360"/>
      </w:pPr>
      <w:rPr>
        <w:rFonts w:ascii="Symbol" w:hAnsi="Symbol" w:hint="default"/>
      </w:rPr>
    </w:lvl>
    <w:lvl w:ilvl="2" w:tplc="C778BE14" w:tentative="1">
      <w:start w:val="1"/>
      <w:numFmt w:val="decimal"/>
      <w:lvlText w:val="%3."/>
      <w:lvlJc w:val="left"/>
      <w:pPr>
        <w:tabs>
          <w:tab w:val="num" w:pos="2160"/>
        </w:tabs>
        <w:ind w:left="2160" w:hanging="360"/>
      </w:pPr>
    </w:lvl>
    <w:lvl w:ilvl="3" w:tplc="957C5428" w:tentative="1">
      <w:start w:val="1"/>
      <w:numFmt w:val="decimal"/>
      <w:lvlText w:val="%4."/>
      <w:lvlJc w:val="left"/>
      <w:pPr>
        <w:tabs>
          <w:tab w:val="num" w:pos="2880"/>
        </w:tabs>
        <w:ind w:left="2880" w:hanging="360"/>
      </w:pPr>
    </w:lvl>
    <w:lvl w:ilvl="4" w:tplc="EBCEF35C" w:tentative="1">
      <w:start w:val="1"/>
      <w:numFmt w:val="decimal"/>
      <w:lvlText w:val="%5."/>
      <w:lvlJc w:val="left"/>
      <w:pPr>
        <w:tabs>
          <w:tab w:val="num" w:pos="3600"/>
        </w:tabs>
        <w:ind w:left="3600" w:hanging="360"/>
      </w:pPr>
    </w:lvl>
    <w:lvl w:ilvl="5" w:tplc="917A7D68" w:tentative="1">
      <w:start w:val="1"/>
      <w:numFmt w:val="decimal"/>
      <w:lvlText w:val="%6."/>
      <w:lvlJc w:val="left"/>
      <w:pPr>
        <w:tabs>
          <w:tab w:val="num" w:pos="4320"/>
        </w:tabs>
        <w:ind w:left="4320" w:hanging="360"/>
      </w:pPr>
    </w:lvl>
    <w:lvl w:ilvl="6" w:tplc="60980656" w:tentative="1">
      <w:start w:val="1"/>
      <w:numFmt w:val="decimal"/>
      <w:lvlText w:val="%7."/>
      <w:lvlJc w:val="left"/>
      <w:pPr>
        <w:tabs>
          <w:tab w:val="num" w:pos="5040"/>
        </w:tabs>
        <w:ind w:left="5040" w:hanging="360"/>
      </w:pPr>
    </w:lvl>
    <w:lvl w:ilvl="7" w:tplc="8A30CD54" w:tentative="1">
      <w:start w:val="1"/>
      <w:numFmt w:val="decimal"/>
      <w:lvlText w:val="%8."/>
      <w:lvlJc w:val="left"/>
      <w:pPr>
        <w:tabs>
          <w:tab w:val="num" w:pos="5760"/>
        </w:tabs>
        <w:ind w:left="5760" w:hanging="360"/>
      </w:pPr>
    </w:lvl>
    <w:lvl w:ilvl="8" w:tplc="ACF23C5C" w:tentative="1">
      <w:start w:val="1"/>
      <w:numFmt w:val="decimal"/>
      <w:lvlText w:val="%9."/>
      <w:lvlJc w:val="left"/>
      <w:pPr>
        <w:tabs>
          <w:tab w:val="num" w:pos="6480"/>
        </w:tabs>
        <w:ind w:left="6480" w:hanging="360"/>
      </w:pPr>
    </w:lvl>
  </w:abstractNum>
  <w:abstractNum w:abstractNumId="15">
    <w:nsid w:val="04EF6603"/>
    <w:multiLevelType w:val="hybridMultilevel"/>
    <w:tmpl w:val="7C449C9A"/>
    <w:lvl w:ilvl="0" w:tplc="2AB2796C">
      <w:start w:val="5"/>
      <w:numFmt w:val="decimal"/>
      <w:lvlText w:val="%1."/>
      <w:lvlJc w:val="left"/>
      <w:pPr>
        <w:tabs>
          <w:tab w:val="num" w:pos="720"/>
        </w:tabs>
        <w:ind w:left="720" w:hanging="360"/>
      </w:pPr>
    </w:lvl>
    <w:lvl w:ilvl="1" w:tplc="8870C21C" w:tentative="1">
      <w:start w:val="1"/>
      <w:numFmt w:val="decimal"/>
      <w:lvlText w:val="%2."/>
      <w:lvlJc w:val="left"/>
      <w:pPr>
        <w:tabs>
          <w:tab w:val="num" w:pos="1440"/>
        </w:tabs>
        <w:ind w:left="1440" w:hanging="360"/>
      </w:pPr>
    </w:lvl>
    <w:lvl w:ilvl="2" w:tplc="5BE020BE" w:tentative="1">
      <w:start w:val="1"/>
      <w:numFmt w:val="decimal"/>
      <w:lvlText w:val="%3."/>
      <w:lvlJc w:val="left"/>
      <w:pPr>
        <w:tabs>
          <w:tab w:val="num" w:pos="2160"/>
        </w:tabs>
        <w:ind w:left="2160" w:hanging="360"/>
      </w:pPr>
    </w:lvl>
    <w:lvl w:ilvl="3" w:tplc="84D442FC" w:tentative="1">
      <w:start w:val="1"/>
      <w:numFmt w:val="decimal"/>
      <w:lvlText w:val="%4."/>
      <w:lvlJc w:val="left"/>
      <w:pPr>
        <w:tabs>
          <w:tab w:val="num" w:pos="2880"/>
        </w:tabs>
        <w:ind w:left="2880" w:hanging="360"/>
      </w:pPr>
    </w:lvl>
    <w:lvl w:ilvl="4" w:tplc="3594BD6A" w:tentative="1">
      <w:start w:val="1"/>
      <w:numFmt w:val="decimal"/>
      <w:lvlText w:val="%5."/>
      <w:lvlJc w:val="left"/>
      <w:pPr>
        <w:tabs>
          <w:tab w:val="num" w:pos="3600"/>
        </w:tabs>
        <w:ind w:left="3600" w:hanging="360"/>
      </w:pPr>
    </w:lvl>
    <w:lvl w:ilvl="5" w:tplc="FBFEF97C" w:tentative="1">
      <w:start w:val="1"/>
      <w:numFmt w:val="decimal"/>
      <w:lvlText w:val="%6."/>
      <w:lvlJc w:val="left"/>
      <w:pPr>
        <w:tabs>
          <w:tab w:val="num" w:pos="4320"/>
        </w:tabs>
        <w:ind w:left="4320" w:hanging="360"/>
      </w:pPr>
    </w:lvl>
    <w:lvl w:ilvl="6" w:tplc="ABC6431A" w:tentative="1">
      <w:start w:val="1"/>
      <w:numFmt w:val="decimal"/>
      <w:lvlText w:val="%7."/>
      <w:lvlJc w:val="left"/>
      <w:pPr>
        <w:tabs>
          <w:tab w:val="num" w:pos="5040"/>
        </w:tabs>
        <w:ind w:left="5040" w:hanging="360"/>
      </w:pPr>
    </w:lvl>
    <w:lvl w:ilvl="7" w:tplc="9DEAA7EE" w:tentative="1">
      <w:start w:val="1"/>
      <w:numFmt w:val="decimal"/>
      <w:lvlText w:val="%8."/>
      <w:lvlJc w:val="left"/>
      <w:pPr>
        <w:tabs>
          <w:tab w:val="num" w:pos="5760"/>
        </w:tabs>
        <w:ind w:left="5760" w:hanging="360"/>
      </w:pPr>
    </w:lvl>
    <w:lvl w:ilvl="8" w:tplc="FF920DBE" w:tentative="1">
      <w:start w:val="1"/>
      <w:numFmt w:val="decimal"/>
      <w:lvlText w:val="%9."/>
      <w:lvlJc w:val="left"/>
      <w:pPr>
        <w:tabs>
          <w:tab w:val="num" w:pos="6480"/>
        </w:tabs>
        <w:ind w:left="6480" w:hanging="360"/>
      </w:pPr>
    </w:lvl>
  </w:abstractNum>
  <w:abstractNum w:abstractNumId="16">
    <w:nsid w:val="129E637A"/>
    <w:multiLevelType w:val="hybridMultilevel"/>
    <w:tmpl w:val="1C64A4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1B5FCB84"/>
    <w:multiLevelType w:val="multilevel"/>
    <w:tmpl w:val="386CF1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8">
    <w:nsid w:val="22332CB6"/>
    <w:multiLevelType w:val="multilevel"/>
    <w:tmpl w:val="AA54E96C"/>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9">
    <w:nsid w:val="26EC57F7"/>
    <w:multiLevelType w:val="hybridMultilevel"/>
    <w:tmpl w:val="A8845252"/>
    <w:lvl w:ilvl="0" w:tplc="A7EE04DA">
      <w:start w:val="3"/>
      <w:numFmt w:val="decimal"/>
      <w:lvlText w:val="%1."/>
      <w:lvlJc w:val="left"/>
      <w:pPr>
        <w:tabs>
          <w:tab w:val="num" w:pos="720"/>
        </w:tabs>
        <w:ind w:left="720" w:hanging="360"/>
      </w:pPr>
    </w:lvl>
    <w:lvl w:ilvl="1" w:tplc="9E768F38">
      <w:start w:val="1"/>
      <w:numFmt w:val="decimal"/>
      <w:lvlText w:val="%2."/>
      <w:lvlJc w:val="left"/>
      <w:pPr>
        <w:tabs>
          <w:tab w:val="num" w:pos="1440"/>
        </w:tabs>
        <w:ind w:left="1440" w:hanging="360"/>
      </w:pPr>
    </w:lvl>
    <w:lvl w:ilvl="2" w:tplc="C778BE14" w:tentative="1">
      <w:start w:val="1"/>
      <w:numFmt w:val="decimal"/>
      <w:lvlText w:val="%3."/>
      <w:lvlJc w:val="left"/>
      <w:pPr>
        <w:tabs>
          <w:tab w:val="num" w:pos="2160"/>
        </w:tabs>
        <w:ind w:left="2160" w:hanging="360"/>
      </w:pPr>
    </w:lvl>
    <w:lvl w:ilvl="3" w:tplc="957C5428" w:tentative="1">
      <w:start w:val="1"/>
      <w:numFmt w:val="decimal"/>
      <w:lvlText w:val="%4."/>
      <w:lvlJc w:val="left"/>
      <w:pPr>
        <w:tabs>
          <w:tab w:val="num" w:pos="2880"/>
        </w:tabs>
        <w:ind w:left="2880" w:hanging="360"/>
      </w:pPr>
    </w:lvl>
    <w:lvl w:ilvl="4" w:tplc="EBCEF35C" w:tentative="1">
      <w:start w:val="1"/>
      <w:numFmt w:val="decimal"/>
      <w:lvlText w:val="%5."/>
      <w:lvlJc w:val="left"/>
      <w:pPr>
        <w:tabs>
          <w:tab w:val="num" w:pos="3600"/>
        </w:tabs>
        <w:ind w:left="3600" w:hanging="360"/>
      </w:pPr>
    </w:lvl>
    <w:lvl w:ilvl="5" w:tplc="917A7D68" w:tentative="1">
      <w:start w:val="1"/>
      <w:numFmt w:val="decimal"/>
      <w:lvlText w:val="%6."/>
      <w:lvlJc w:val="left"/>
      <w:pPr>
        <w:tabs>
          <w:tab w:val="num" w:pos="4320"/>
        </w:tabs>
        <w:ind w:left="4320" w:hanging="360"/>
      </w:pPr>
    </w:lvl>
    <w:lvl w:ilvl="6" w:tplc="60980656" w:tentative="1">
      <w:start w:val="1"/>
      <w:numFmt w:val="decimal"/>
      <w:lvlText w:val="%7."/>
      <w:lvlJc w:val="left"/>
      <w:pPr>
        <w:tabs>
          <w:tab w:val="num" w:pos="5040"/>
        </w:tabs>
        <w:ind w:left="5040" w:hanging="360"/>
      </w:pPr>
    </w:lvl>
    <w:lvl w:ilvl="7" w:tplc="8A30CD54" w:tentative="1">
      <w:start w:val="1"/>
      <w:numFmt w:val="decimal"/>
      <w:lvlText w:val="%8."/>
      <w:lvlJc w:val="left"/>
      <w:pPr>
        <w:tabs>
          <w:tab w:val="num" w:pos="5760"/>
        </w:tabs>
        <w:ind w:left="5760" w:hanging="360"/>
      </w:pPr>
    </w:lvl>
    <w:lvl w:ilvl="8" w:tplc="ACF23C5C" w:tentative="1">
      <w:start w:val="1"/>
      <w:numFmt w:val="decimal"/>
      <w:lvlText w:val="%9."/>
      <w:lvlJc w:val="left"/>
      <w:pPr>
        <w:tabs>
          <w:tab w:val="num" w:pos="6480"/>
        </w:tabs>
        <w:ind w:left="6480" w:hanging="360"/>
      </w:pPr>
    </w:lvl>
  </w:abstractNum>
  <w:abstractNum w:abstractNumId="20">
    <w:nsid w:val="2CE15E9D"/>
    <w:multiLevelType w:val="hybridMultilevel"/>
    <w:tmpl w:val="CA06F5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337B3BFD"/>
    <w:multiLevelType w:val="hybridMultilevel"/>
    <w:tmpl w:val="7916E0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F140B45"/>
    <w:multiLevelType w:val="hybridMultilevel"/>
    <w:tmpl w:val="29F625A0"/>
    <w:lvl w:ilvl="0" w:tplc="B32C4E62">
      <w:start w:val="5"/>
      <w:numFmt w:val="decimal"/>
      <w:lvlText w:val="%1."/>
      <w:lvlJc w:val="left"/>
      <w:pPr>
        <w:tabs>
          <w:tab w:val="num" w:pos="720"/>
        </w:tabs>
        <w:ind w:left="720" w:hanging="360"/>
      </w:pPr>
    </w:lvl>
    <w:lvl w:ilvl="1" w:tplc="8A2C5CF8" w:tentative="1">
      <w:start w:val="1"/>
      <w:numFmt w:val="decimal"/>
      <w:lvlText w:val="%2."/>
      <w:lvlJc w:val="left"/>
      <w:pPr>
        <w:tabs>
          <w:tab w:val="num" w:pos="1440"/>
        </w:tabs>
        <w:ind w:left="1440" w:hanging="360"/>
      </w:pPr>
    </w:lvl>
    <w:lvl w:ilvl="2" w:tplc="0700D1D8" w:tentative="1">
      <w:start w:val="1"/>
      <w:numFmt w:val="decimal"/>
      <w:lvlText w:val="%3."/>
      <w:lvlJc w:val="left"/>
      <w:pPr>
        <w:tabs>
          <w:tab w:val="num" w:pos="2160"/>
        </w:tabs>
        <w:ind w:left="2160" w:hanging="360"/>
      </w:pPr>
    </w:lvl>
    <w:lvl w:ilvl="3" w:tplc="C81A176A" w:tentative="1">
      <w:start w:val="1"/>
      <w:numFmt w:val="decimal"/>
      <w:lvlText w:val="%4."/>
      <w:lvlJc w:val="left"/>
      <w:pPr>
        <w:tabs>
          <w:tab w:val="num" w:pos="2880"/>
        </w:tabs>
        <w:ind w:left="2880" w:hanging="360"/>
      </w:pPr>
    </w:lvl>
    <w:lvl w:ilvl="4" w:tplc="9566E692" w:tentative="1">
      <w:start w:val="1"/>
      <w:numFmt w:val="decimal"/>
      <w:lvlText w:val="%5."/>
      <w:lvlJc w:val="left"/>
      <w:pPr>
        <w:tabs>
          <w:tab w:val="num" w:pos="3600"/>
        </w:tabs>
        <w:ind w:left="3600" w:hanging="360"/>
      </w:pPr>
    </w:lvl>
    <w:lvl w:ilvl="5" w:tplc="32FE8F22" w:tentative="1">
      <w:start w:val="1"/>
      <w:numFmt w:val="decimal"/>
      <w:lvlText w:val="%6."/>
      <w:lvlJc w:val="left"/>
      <w:pPr>
        <w:tabs>
          <w:tab w:val="num" w:pos="4320"/>
        </w:tabs>
        <w:ind w:left="4320" w:hanging="360"/>
      </w:pPr>
    </w:lvl>
    <w:lvl w:ilvl="6" w:tplc="B6623C62" w:tentative="1">
      <w:start w:val="1"/>
      <w:numFmt w:val="decimal"/>
      <w:lvlText w:val="%7."/>
      <w:lvlJc w:val="left"/>
      <w:pPr>
        <w:tabs>
          <w:tab w:val="num" w:pos="5040"/>
        </w:tabs>
        <w:ind w:left="5040" w:hanging="360"/>
      </w:pPr>
    </w:lvl>
    <w:lvl w:ilvl="7" w:tplc="FDB6DCA8" w:tentative="1">
      <w:start w:val="1"/>
      <w:numFmt w:val="decimal"/>
      <w:lvlText w:val="%8."/>
      <w:lvlJc w:val="left"/>
      <w:pPr>
        <w:tabs>
          <w:tab w:val="num" w:pos="5760"/>
        </w:tabs>
        <w:ind w:left="5760" w:hanging="360"/>
      </w:pPr>
    </w:lvl>
    <w:lvl w:ilvl="8" w:tplc="A2F2B0F0" w:tentative="1">
      <w:start w:val="1"/>
      <w:numFmt w:val="decimal"/>
      <w:lvlText w:val="%9."/>
      <w:lvlJc w:val="left"/>
      <w:pPr>
        <w:tabs>
          <w:tab w:val="num" w:pos="6480"/>
        </w:tabs>
        <w:ind w:left="6480" w:hanging="360"/>
      </w:pPr>
    </w:lvl>
  </w:abstractNum>
  <w:abstractNum w:abstractNumId="23">
    <w:nsid w:val="53D717A9"/>
    <w:multiLevelType w:val="hybridMultilevel"/>
    <w:tmpl w:val="BF384440"/>
    <w:lvl w:ilvl="0" w:tplc="D58C06D2">
      <w:start w:val="5"/>
      <w:numFmt w:val="decimal"/>
      <w:lvlText w:val="%1."/>
      <w:lvlJc w:val="left"/>
      <w:pPr>
        <w:tabs>
          <w:tab w:val="num" w:pos="720"/>
        </w:tabs>
        <w:ind w:left="720" w:hanging="360"/>
      </w:pPr>
    </w:lvl>
    <w:lvl w:ilvl="1" w:tplc="E0CC8DF0" w:tentative="1">
      <w:start w:val="1"/>
      <w:numFmt w:val="decimal"/>
      <w:lvlText w:val="%2."/>
      <w:lvlJc w:val="left"/>
      <w:pPr>
        <w:tabs>
          <w:tab w:val="num" w:pos="1440"/>
        </w:tabs>
        <w:ind w:left="1440" w:hanging="360"/>
      </w:pPr>
    </w:lvl>
    <w:lvl w:ilvl="2" w:tplc="9552DA06" w:tentative="1">
      <w:start w:val="1"/>
      <w:numFmt w:val="decimal"/>
      <w:lvlText w:val="%3."/>
      <w:lvlJc w:val="left"/>
      <w:pPr>
        <w:tabs>
          <w:tab w:val="num" w:pos="2160"/>
        </w:tabs>
        <w:ind w:left="2160" w:hanging="360"/>
      </w:pPr>
    </w:lvl>
    <w:lvl w:ilvl="3" w:tplc="B4C0BE20" w:tentative="1">
      <w:start w:val="1"/>
      <w:numFmt w:val="decimal"/>
      <w:lvlText w:val="%4."/>
      <w:lvlJc w:val="left"/>
      <w:pPr>
        <w:tabs>
          <w:tab w:val="num" w:pos="2880"/>
        </w:tabs>
        <w:ind w:left="2880" w:hanging="360"/>
      </w:pPr>
    </w:lvl>
    <w:lvl w:ilvl="4" w:tplc="8188C414" w:tentative="1">
      <w:start w:val="1"/>
      <w:numFmt w:val="decimal"/>
      <w:lvlText w:val="%5."/>
      <w:lvlJc w:val="left"/>
      <w:pPr>
        <w:tabs>
          <w:tab w:val="num" w:pos="3600"/>
        </w:tabs>
        <w:ind w:left="3600" w:hanging="360"/>
      </w:pPr>
    </w:lvl>
    <w:lvl w:ilvl="5" w:tplc="C5CA9460" w:tentative="1">
      <w:start w:val="1"/>
      <w:numFmt w:val="decimal"/>
      <w:lvlText w:val="%6."/>
      <w:lvlJc w:val="left"/>
      <w:pPr>
        <w:tabs>
          <w:tab w:val="num" w:pos="4320"/>
        </w:tabs>
        <w:ind w:left="4320" w:hanging="360"/>
      </w:pPr>
    </w:lvl>
    <w:lvl w:ilvl="6" w:tplc="B5AE4FBA" w:tentative="1">
      <w:start w:val="1"/>
      <w:numFmt w:val="decimal"/>
      <w:lvlText w:val="%7."/>
      <w:lvlJc w:val="left"/>
      <w:pPr>
        <w:tabs>
          <w:tab w:val="num" w:pos="5040"/>
        </w:tabs>
        <w:ind w:left="5040" w:hanging="360"/>
      </w:pPr>
    </w:lvl>
    <w:lvl w:ilvl="7" w:tplc="1382BBB0" w:tentative="1">
      <w:start w:val="1"/>
      <w:numFmt w:val="decimal"/>
      <w:lvlText w:val="%8."/>
      <w:lvlJc w:val="left"/>
      <w:pPr>
        <w:tabs>
          <w:tab w:val="num" w:pos="5760"/>
        </w:tabs>
        <w:ind w:left="5760" w:hanging="360"/>
      </w:pPr>
    </w:lvl>
    <w:lvl w:ilvl="8" w:tplc="DBF8664A" w:tentative="1">
      <w:start w:val="1"/>
      <w:numFmt w:val="decimal"/>
      <w:lvlText w:val="%9."/>
      <w:lvlJc w:val="left"/>
      <w:pPr>
        <w:tabs>
          <w:tab w:val="num" w:pos="6480"/>
        </w:tabs>
        <w:ind w:left="6480" w:hanging="360"/>
      </w:pPr>
    </w:lvl>
  </w:abstractNum>
  <w:abstractNum w:abstractNumId="24">
    <w:nsid w:val="576F02C2"/>
    <w:multiLevelType w:val="hybridMultilevel"/>
    <w:tmpl w:val="AE16F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2DD098A"/>
    <w:multiLevelType w:val="hybridMultilevel"/>
    <w:tmpl w:val="4C9A3BB8"/>
    <w:lvl w:ilvl="0" w:tplc="5F7ED13A">
      <w:start w:val="1"/>
      <w:numFmt w:val="decimal"/>
      <w:lvlText w:val="%1."/>
      <w:lvlJc w:val="left"/>
      <w:pPr>
        <w:tabs>
          <w:tab w:val="num" w:pos="720"/>
        </w:tabs>
        <w:ind w:left="720" w:hanging="360"/>
      </w:pPr>
    </w:lvl>
    <w:lvl w:ilvl="1" w:tplc="3620D258" w:tentative="1">
      <w:start w:val="1"/>
      <w:numFmt w:val="decimal"/>
      <w:lvlText w:val="%2."/>
      <w:lvlJc w:val="left"/>
      <w:pPr>
        <w:tabs>
          <w:tab w:val="num" w:pos="1440"/>
        </w:tabs>
        <w:ind w:left="1440" w:hanging="360"/>
      </w:pPr>
    </w:lvl>
    <w:lvl w:ilvl="2" w:tplc="288033F2" w:tentative="1">
      <w:start w:val="1"/>
      <w:numFmt w:val="decimal"/>
      <w:lvlText w:val="%3."/>
      <w:lvlJc w:val="left"/>
      <w:pPr>
        <w:tabs>
          <w:tab w:val="num" w:pos="2160"/>
        </w:tabs>
        <w:ind w:left="2160" w:hanging="360"/>
      </w:pPr>
    </w:lvl>
    <w:lvl w:ilvl="3" w:tplc="5A644928" w:tentative="1">
      <w:start w:val="1"/>
      <w:numFmt w:val="decimal"/>
      <w:lvlText w:val="%4."/>
      <w:lvlJc w:val="left"/>
      <w:pPr>
        <w:tabs>
          <w:tab w:val="num" w:pos="2880"/>
        </w:tabs>
        <w:ind w:left="2880" w:hanging="360"/>
      </w:pPr>
    </w:lvl>
    <w:lvl w:ilvl="4" w:tplc="0CE88E88" w:tentative="1">
      <w:start w:val="1"/>
      <w:numFmt w:val="decimal"/>
      <w:lvlText w:val="%5."/>
      <w:lvlJc w:val="left"/>
      <w:pPr>
        <w:tabs>
          <w:tab w:val="num" w:pos="3600"/>
        </w:tabs>
        <w:ind w:left="3600" w:hanging="360"/>
      </w:pPr>
    </w:lvl>
    <w:lvl w:ilvl="5" w:tplc="6E004D60" w:tentative="1">
      <w:start w:val="1"/>
      <w:numFmt w:val="decimal"/>
      <w:lvlText w:val="%6."/>
      <w:lvlJc w:val="left"/>
      <w:pPr>
        <w:tabs>
          <w:tab w:val="num" w:pos="4320"/>
        </w:tabs>
        <w:ind w:left="4320" w:hanging="360"/>
      </w:pPr>
    </w:lvl>
    <w:lvl w:ilvl="6" w:tplc="B080D41A" w:tentative="1">
      <w:start w:val="1"/>
      <w:numFmt w:val="decimal"/>
      <w:lvlText w:val="%7."/>
      <w:lvlJc w:val="left"/>
      <w:pPr>
        <w:tabs>
          <w:tab w:val="num" w:pos="5040"/>
        </w:tabs>
        <w:ind w:left="5040" w:hanging="360"/>
      </w:pPr>
    </w:lvl>
    <w:lvl w:ilvl="7" w:tplc="9E94177A" w:tentative="1">
      <w:start w:val="1"/>
      <w:numFmt w:val="decimal"/>
      <w:lvlText w:val="%8."/>
      <w:lvlJc w:val="left"/>
      <w:pPr>
        <w:tabs>
          <w:tab w:val="num" w:pos="5760"/>
        </w:tabs>
        <w:ind w:left="5760" w:hanging="360"/>
      </w:pPr>
    </w:lvl>
    <w:lvl w:ilvl="8" w:tplc="F10E3F6E" w:tentative="1">
      <w:start w:val="1"/>
      <w:numFmt w:val="decimal"/>
      <w:lvlText w:val="%9."/>
      <w:lvlJc w:val="left"/>
      <w:pPr>
        <w:tabs>
          <w:tab w:val="num" w:pos="6480"/>
        </w:tabs>
        <w:ind w:left="6480" w:hanging="360"/>
      </w:pPr>
    </w:lvl>
  </w:abstractNum>
  <w:abstractNum w:abstractNumId="26">
    <w:nsid w:val="63D11FE4"/>
    <w:multiLevelType w:val="hybridMultilevel"/>
    <w:tmpl w:val="51629EAE"/>
    <w:lvl w:ilvl="0" w:tplc="E1029190">
      <w:start w:val="5"/>
      <w:numFmt w:val="decimal"/>
      <w:lvlText w:val="%1."/>
      <w:lvlJc w:val="left"/>
      <w:pPr>
        <w:tabs>
          <w:tab w:val="num" w:pos="720"/>
        </w:tabs>
        <w:ind w:left="720" w:hanging="360"/>
      </w:pPr>
    </w:lvl>
    <w:lvl w:ilvl="1" w:tplc="AE7C7EB2" w:tentative="1">
      <w:start w:val="1"/>
      <w:numFmt w:val="decimal"/>
      <w:lvlText w:val="%2."/>
      <w:lvlJc w:val="left"/>
      <w:pPr>
        <w:tabs>
          <w:tab w:val="num" w:pos="1440"/>
        </w:tabs>
        <w:ind w:left="1440" w:hanging="360"/>
      </w:pPr>
    </w:lvl>
    <w:lvl w:ilvl="2" w:tplc="E21C04EE" w:tentative="1">
      <w:start w:val="1"/>
      <w:numFmt w:val="decimal"/>
      <w:lvlText w:val="%3."/>
      <w:lvlJc w:val="left"/>
      <w:pPr>
        <w:tabs>
          <w:tab w:val="num" w:pos="2160"/>
        </w:tabs>
        <w:ind w:left="2160" w:hanging="360"/>
      </w:pPr>
    </w:lvl>
    <w:lvl w:ilvl="3" w:tplc="5D9EE526" w:tentative="1">
      <w:start w:val="1"/>
      <w:numFmt w:val="decimal"/>
      <w:lvlText w:val="%4."/>
      <w:lvlJc w:val="left"/>
      <w:pPr>
        <w:tabs>
          <w:tab w:val="num" w:pos="2880"/>
        </w:tabs>
        <w:ind w:left="2880" w:hanging="360"/>
      </w:pPr>
    </w:lvl>
    <w:lvl w:ilvl="4" w:tplc="5EB6CD96" w:tentative="1">
      <w:start w:val="1"/>
      <w:numFmt w:val="decimal"/>
      <w:lvlText w:val="%5."/>
      <w:lvlJc w:val="left"/>
      <w:pPr>
        <w:tabs>
          <w:tab w:val="num" w:pos="3600"/>
        </w:tabs>
        <w:ind w:left="3600" w:hanging="360"/>
      </w:pPr>
    </w:lvl>
    <w:lvl w:ilvl="5" w:tplc="8908781A" w:tentative="1">
      <w:start w:val="1"/>
      <w:numFmt w:val="decimal"/>
      <w:lvlText w:val="%6."/>
      <w:lvlJc w:val="left"/>
      <w:pPr>
        <w:tabs>
          <w:tab w:val="num" w:pos="4320"/>
        </w:tabs>
        <w:ind w:left="4320" w:hanging="360"/>
      </w:pPr>
    </w:lvl>
    <w:lvl w:ilvl="6" w:tplc="18386648" w:tentative="1">
      <w:start w:val="1"/>
      <w:numFmt w:val="decimal"/>
      <w:lvlText w:val="%7."/>
      <w:lvlJc w:val="left"/>
      <w:pPr>
        <w:tabs>
          <w:tab w:val="num" w:pos="5040"/>
        </w:tabs>
        <w:ind w:left="5040" w:hanging="360"/>
      </w:pPr>
    </w:lvl>
    <w:lvl w:ilvl="7" w:tplc="50B0E4A8" w:tentative="1">
      <w:start w:val="1"/>
      <w:numFmt w:val="decimal"/>
      <w:lvlText w:val="%8."/>
      <w:lvlJc w:val="left"/>
      <w:pPr>
        <w:tabs>
          <w:tab w:val="num" w:pos="5760"/>
        </w:tabs>
        <w:ind w:left="5760" w:hanging="360"/>
      </w:pPr>
    </w:lvl>
    <w:lvl w:ilvl="8" w:tplc="B8DA3372" w:tentative="1">
      <w:start w:val="1"/>
      <w:numFmt w:val="decimal"/>
      <w:lvlText w:val="%9."/>
      <w:lvlJc w:val="left"/>
      <w:pPr>
        <w:tabs>
          <w:tab w:val="num" w:pos="6480"/>
        </w:tabs>
        <w:ind w:left="6480" w:hanging="360"/>
      </w:pPr>
    </w:lvl>
  </w:abstractNum>
  <w:abstractNum w:abstractNumId="27">
    <w:nsid w:val="674D406C"/>
    <w:multiLevelType w:val="hybridMultilevel"/>
    <w:tmpl w:val="50727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7"/>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1"/>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21"/>
  </w:num>
  <w:num w:numId="8">
    <w:abstractNumId w:val="13"/>
  </w:num>
  <w:num w:numId="9">
    <w:abstractNumId w:val="11"/>
  </w:num>
  <w:num w:numId="10">
    <w:abstractNumId w:val="10"/>
  </w:num>
  <w:num w:numId="11">
    <w:abstractNumId w:val="9"/>
  </w:num>
  <w:num w:numId="12">
    <w:abstractNumId w:val="8"/>
  </w:num>
  <w:num w:numId="13">
    <w:abstractNumId w:val="12"/>
  </w:num>
  <w:num w:numId="14">
    <w:abstractNumId w:val="7"/>
  </w:num>
  <w:num w:numId="15">
    <w:abstractNumId w:val="6"/>
  </w:num>
  <w:num w:numId="16">
    <w:abstractNumId w:val="5"/>
  </w:num>
  <w:num w:numId="17">
    <w:abstractNumId w:val="4"/>
  </w:num>
  <w:num w:numId="18">
    <w:abstractNumId w:val="3"/>
  </w:num>
  <w:num w:numId="19">
    <w:abstractNumId w:val="18"/>
  </w:num>
  <w:num w:numId="20">
    <w:abstractNumId w:val="26"/>
  </w:num>
  <w:num w:numId="21">
    <w:abstractNumId w:val="23"/>
  </w:num>
  <w:num w:numId="22">
    <w:abstractNumId w:val="25"/>
  </w:num>
  <w:num w:numId="23">
    <w:abstractNumId w:val="19"/>
  </w:num>
  <w:num w:numId="24">
    <w:abstractNumId w:val="24"/>
  </w:num>
  <w:num w:numId="25">
    <w:abstractNumId w:val="20"/>
  </w:num>
  <w:num w:numId="26">
    <w:abstractNumId w:val="27"/>
  </w:num>
  <w:num w:numId="27">
    <w:abstractNumId w:val="16"/>
  </w:num>
  <w:num w:numId="28">
    <w:abstractNumId w:val="15"/>
  </w:num>
  <w:num w:numId="29">
    <w:abstractNumId w:val="22"/>
  </w:num>
  <w:num w:numId="3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doNotDisplayPageBoundaries/>
  <w:embedSystemFont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0169C8"/>
    <w:rsid w:val="000239C4"/>
    <w:rsid w:val="00042F76"/>
    <w:rsid w:val="00043176"/>
    <w:rsid w:val="000454F4"/>
    <w:rsid w:val="00047C99"/>
    <w:rsid w:val="00056998"/>
    <w:rsid w:val="00056F01"/>
    <w:rsid w:val="0007335C"/>
    <w:rsid w:val="00074E7C"/>
    <w:rsid w:val="00091705"/>
    <w:rsid w:val="000B3CFB"/>
    <w:rsid w:val="000B6123"/>
    <w:rsid w:val="000B7057"/>
    <w:rsid w:val="000B7C70"/>
    <w:rsid w:val="000C4910"/>
    <w:rsid w:val="000C7BD0"/>
    <w:rsid w:val="000D77F6"/>
    <w:rsid w:val="000D7D4F"/>
    <w:rsid w:val="000E4B06"/>
    <w:rsid w:val="000F5C50"/>
    <w:rsid w:val="001023D0"/>
    <w:rsid w:val="001049F5"/>
    <w:rsid w:val="0011073D"/>
    <w:rsid w:val="00112CD6"/>
    <w:rsid w:val="00112DF3"/>
    <w:rsid w:val="00113A36"/>
    <w:rsid w:val="00113C10"/>
    <w:rsid w:val="001355CF"/>
    <w:rsid w:val="00137CCE"/>
    <w:rsid w:val="00157991"/>
    <w:rsid w:val="001619D2"/>
    <w:rsid w:val="00163AA7"/>
    <w:rsid w:val="00165507"/>
    <w:rsid w:val="001706C7"/>
    <w:rsid w:val="00182B87"/>
    <w:rsid w:val="00184901"/>
    <w:rsid w:val="0019117E"/>
    <w:rsid w:val="001A2243"/>
    <w:rsid w:val="001A4958"/>
    <w:rsid w:val="001A4B99"/>
    <w:rsid w:val="001A7FBB"/>
    <w:rsid w:val="001B4AC1"/>
    <w:rsid w:val="001C00C6"/>
    <w:rsid w:val="001D1FAF"/>
    <w:rsid w:val="001D2312"/>
    <w:rsid w:val="001D5703"/>
    <w:rsid w:val="001E093E"/>
    <w:rsid w:val="001E0B19"/>
    <w:rsid w:val="001E4E06"/>
    <w:rsid w:val="001E5B9F"/>
    <w:rsid w:val="001F0262"/>
    <w:rsid w:val="001F18EE"/>
    <w:rsid w:val="00200B98"/>
    <w:rsid w:val="00204AB3"/>
    <w:rsid w:val="00204C83"/>
    <w:rsid w:val="00210CBA"/>
    <w:rsid w:val="00230E25"/>
    <w:rsid w:val="00237ED1"/>
    <w:rsid w:val="002502FC"/>
    <w:rsid w:val="0025170C"/>
    <w:rsid w:val="00252EBA"/>
    <w:rsid w:val="0026174A"/>
    <w:rsid w:val="002619D9"/>
    <w:rsid w:val="00261B55"/>
    <w:rsid w:val="002807F8"/>
    <w:rsid w:val="002847A0"/>
    <w:rsid w:val="002941E6"/>
    <w:rsid w:val="002965BE"/>
    <w:rsid w:val="002A4466"/>
    <w:rsid w:val="002B7DDB"/>
    <w:rsid w:val="002C4670"/>
    <w:rsid w:val="002C79B5"/>
    <w:rsid w:val="002D3657"/>
    <w:rsid w:val="002D44CD"/>
    <w:rsid w:val="002E27A9"/>
    <w:rsid w:val="002E4CEA"/>
    <w:rsid w:val="002F2495"/>
    <w:rsid w:val="003128D6"/>
    <w:rsid w:val="00315890"/>
    <w:rsid w:val="00320977"/>
    <w:rsid w:val="003242C0"/>
    <w:rsid w:val="00331A6E"/>
    <w:rsid w:val="003448C2"/>
    <w:rsid w:val="00355B1B"/>
    <w:rsid w:val="0036402B"/>
    <w:rsid w:val="00370D63"/>
    <w:rsid w:val="0039124A"/>
    <w:rsid w:val="003A4EB7"/>
    <w:rsid w:val="003B224B"/>
    <w:rsid w:val="003B709B"/>
    <w:rsid w:val="003C0642"/>
    <w:rsid w:val="003C633D"/>
    <w:rsid w:val="003D39B9"/>
    <w:rsid w:val="003D4BB5"/>
    <w:rsid w:val="003D6D15"/>
    <w:rsid w:val="003E1585"/>
    <w:rsid w:val="003E3BDE"/>
    <w:rsid w:val="003E5342"/>
    <w:rsid w:val="003F3025"/>
    <w:rsid w:val="00404935"/>
    <w:rsid w:val="00417340"/>
    <w:rsid w:val="00423395"/>
    <w:rsid w:val="00425C8F"/>
    <w:rsid w:val="00432392"/>
    <w:rsid w:val="00440C92"/>
    <w:rsid w:val="00440CF8"/>
    <w:rsid w:val="00440F53"/>
    <w:rsid w:val="00443424"/>
    <w:rsid w:val="004434EA"/>
    <w:rsid w:val="004446B4"/>
    <w:rsid w:val="00445020"/>
    <w:rsid w:val="004521E2"/>
    <w:rsid w:val="004522B1"/>
    <w:rsid w:val="004569BF"/>
    <w:rsid w:val="00482D2E"/>
    <w:rsid w:val="004845E1"/>
    <w:rsid w:val="004A6195"/>
    <w:rsid w:val="004B3F1F"/>
    <w:rsid w:val="004D20AA"/>
    <w:rsid w:val="004D7218"/>
    <w:rsid w:val="004E29B3"/>
    <w:rsid w:val="004E2AFC"/>
    <w:rsid w:val="004F1408"/>
    <w:rsid w:val="004F264A"/>
    <w:rsid w:val="004F2E1B"/>
    <w:rsid w:val="004F2ED2"/>
    <w:rsid w:val="004F6242"/>
    <w:rsid w:val="00501F67"/>
    <w:rsid w:val="00513379"/>
    <w:rsid w:val="00520FF4"/>
    <w:rsid w:val="0052332C"/>
    <w:rsid w:val="005335D7"/>
    <w:rsid w:val="00540C93"/>
    <w:rsid w:val="00545408"/>
    <w:rsid w:val="005523E1"/>
    <w:rsid w:val="00561118"/>
    <w:rsid w:val="00574A83"/>
    <w:rsid w:val="00575B29"/>
    <w:rsid w:val="00586EAE"/>
    <w:rsid w:val="00590D07"/>
    <w:rsid w:val="005B02BE"/>
    <w:rsid w:val="005C29BF"/>
    <w:rsid w:val="005C2E43"/>
    <w:rsid w:val="005E07BC"/>
    <w:rsid w:val="005F126D"/>
    <w:rsid w:val="005F31BB"/>
    <w:rsid w:val="005F44AB"/>
    <w:rsid w:val="005F4FB3"/>
    <w:rsid w:val="005F5DA2"/>
    <w:rsid w:val="005F6F8D"/>
    <w:rsid w:val="005F7127"/>
    <w:rsid w:val="0060522B"/>
    <w:rsid w:val="00614F5E"/>
    <w:rsid w:val="006241B1"/>
    <w:rsid w:val="006255B1"/>
    <w:rsid w:val="00636F34"/>
    <w:rsid w:val="00637F93"/>
    <w:rsid w:val="0065041F"/>
    <w:rsid w:val="00650AD2"/>
    <w:rsid w:val="00652805"/>
    <w:rsid w:val="00653A7E"/>
    <w:rsid w:val="006608AD"/>
    <w:rsid w:val="006675DA"/>
    <w:rsid w:val="0069052B"/>
    <w:rsid w:val="006A7905"/>
    <w:rsid w:val="006B5BBF"/>
    <w:rsid w:val="006E2A1B"/>
    <w:rsid w:val="006E2B32"/>
    <w:rsid w:val="006E50F5"/>
    <w:rsid w:val="006F0335"/>
    <w:rsid w:val="006F545D"/>
    <w:rsid w:val="006F57D0"/>
    <w:rsid w:val="006F6216"/>
    <w:rsid w:val="00701240"/>
    <w:rsid w:val="00705DB7"/>
    <w:rsid w:val="00711691"/>
    <w:rsid w:val="00721AF0"/>
    <w:rsid w:val="007259BD"/>
    <w:rsid w:val="00743042"/>
    <w:rsid w:val="0076563F"/>
    <w:rsid w:val="00784D58"/>
    <w:rsid w:val="00786353"/>
    <w:rsid w:val="00790EE2"/>
    <w:rsid w:val="0079345A"/>
    <w:rsid w:val="00797671"/>
    <w:rsid w:val="007A02F4"/>
    <w:rsid w:val="007B3A29"/>
    <w:rsid w:val="007B584A"/>
    <w:rsid w:val="007B6CC8"/>
    <w:rsid w:val="007D13B0"/>
    <w:rsid w:val="007D3A95"/>
    <w:rsid w:val="007D4D2F"/>
    <w:rsid w:val="007D5213"/>
    <w:rsid w:val="007F5854"/>
    <w:rsid w:val="00801B1D"/>
    <w:rsid w:val="0080733C"/>
    <w:rsid w:val="00816438"/>
    <w:rsid w:val="00820D2B"/>
    <w:rsid w:val="008268BD"/>
    <w:rsid w:val="008276B3"/>
    <w:rsid w:val="00827B24"/>
    <w:rsid w:val="008316CA"/>
    <w:rsid w:val="0084078F"/>
    <w:rsid w:val="00842F81"/>
    <w:rsid w:val="00852EDB"/>
    <w:rsid w:val="00870A39"/>
    <w:rsid w:val="00871AFA"/>
    <w:rsid w:val="00896D49"/>
    <w:rsid w:val="008A597E"/>
    <w:rsid w:val="008B23A1"/>
    <w:rsid w:val="008B4327"/>
    <w:rsid w:val="008B4B49"/>
    <w:rsid w:val="008C0268"/>
    <w:rsid w:val="008C0AF1"/>
    <w:rsid w:val="008C17D1"/>
    <w:rsid w:val="008C248D"/>
    <w:rsid w:val="008C49DE"/>
    <w:rsid w:val="008D4482"/>
    <w:rsid w:val="008D6863"/>
    <w:rsid w:val="008F671E"/>
    <w:rsid w:val="009214A1"/>
    <w:rsid w:val="00921C29"/>
    <w:rsid w:val="0092554F"/>
    <w:rsid w:val="00925651"/>
    <w:rsid w:val="00952006"/>
    <w:rsid w:val="00955139"/>
    <w:rsid w:val="0096163E"/>
    <w:rsid w:val="00963DFE"/>
    <w:rsid w:val="00984F51"/>
    <w:rsid w:val="0098788C"/>
    <w:rsid w:val="009A7A85"/>
    <w:rsid w:val="009C70AC"/>
    <w:rsid w:val="009D6ADF"/>
    <w:rsid w:val="009E773D"/>
    <w:rsid w:val="009F52B2"/>
    <w:rsid w:val="009F5D79"/>
    <w:rsid w:val="00A009A2"/>
    <w:rsid w:val="00A033AE"/>
    <w:rsid w:val="00A05688"/>
    <w:rsid w:val="00A06B14"/>
    <w:rsid w:val="00A20E63"/>
    <w:rsid w:val="00A20EF2"/>
    <w:rsid w:val="00A21986"/>
    <w:rsid w:val="00A22840"/>
    <w:rsid w:val="00A271F1"/>
    <w:rsid w:val="00A365C7"/>
    <w:rsid w:val="00A4698B"/>
    <w:rsid w:val="00A479B7"/>
    <w:rsid w:val="00A50640"/>
    <w:rsid w:val="00A537FA"/>
    <w:rsid w:val="00A53BC9"/>
    <w:rsid w:val="00A54BF0"/>
    <w:rsid w:val="00A57F63"/>
    <w:rsid w:val="00A6230A"/>
    <w:rsid w:val="00A70C44"/>
    <w:rsid w:val="00A71FD2"/>
    <w:rsid w:val="00A80781"/>
    <w:rsid w:val="00A8169E"/>
    <w:rsid w:val="00AA412C"/>
    <w:rsid w:val="00AB0D02"/>
    <w:rsid w:val="00AB1FB6"/>
    <w:rsid w:val="00AB7B99"/>
    <w:rsid w:val="00AC34D2"/>
    <w:rsid w:val="00AD4DB0"/>
    <w:rsid w:val="00B0016A"/>
    <w:rsid w:val="00B22AF4"/>
    <w:rsid w:val="00B30ED1"/>
    <w:rsid w:val="00B32F0A"/>
    <w:rsid w:val="00B45976"/>
    <w:rsid w:val="00B57458"/>
    <w:rsid w:val="00B669AC"/>
    <w:rsid w:val="00B71DB7"/>
    <w:rsid w:val="00B85D2C"/>
    <w:rsid w:val="00B86B75"/>
    <w:rsid w:val="00B873E2"/>
    <w:rsid w:val="00B91745"/>
    <w:rsid w:val="00BB1D94"/>
    <w:rsid w:val="00BC006C"/>
    <w:rsid w:val="00BC122E"/>
    <w:rsid w:val="00BC3827"/>
    <w:rsid w:val="00BC48D5"/>
    <w:rsid w:val="00BC5BE7"/>
    <w:rsid w:val="00BC6C9F"/>
    <w:rsid w:val="00BD1F2A"/>
    <w:rsid w:val="00BD46CC"/>
    <w:rsid w:val="00BD6CEB"/>
    <w:rsid w:val="00BE10B2"/>
    <w:rsid w:val="00BE2140"/>
    <w:rsid w:val="00BE2A16"/>
    <w:rsid w:val="00BE5D27"/>
    <w:rsid w:val="00BF06CD"/>
    <w:rsid w:val="00BF2CE9"/>
    <w:rsid w:val="00C05061"/>
    <w:rsid w:val="00C071DB"/>
    <w:rsid w:val="00C07D6D"/>
    <w:rsid w:val="00C07FCD"/>
    <w:rsid w:val="00C10992"/>
    <w:rsid w:val="00C12536"/>
    <w:rsid w:val="00C14DB0"/>
    <w:rsid w:val="00C2424C"/>
    <w:rsid w:val="00C26584"/>
    <w:rsid w:val="00C31021"/>
    <w:rsid w:val="00C34159"/>
    <w:rsid w:val="00C351A7"/>
    <w:rsid w:val="00C36279"/>
    <w:rsid w:val="00C37E78"/>
    <w:rsid w:val="00C41575"/>
    <w:rsid w:val="00C4262C"/>
    <w:rsid w:val="00C45898"/>
    <w:rsid w:val="00C470AF"/>
    <w:rsid w:val="00C61084"/>
    <w:rsid w:val="00C63CD7"/>
    <w:rsid w:val="00C86DB1"/>
    <w:rsid w:val="00C87E80"/>
    <w:rsid w:val="00C92AEB"/>
    <w:rsid w:val="00CA372B"/>
    <w:rsid w:val="00CD6B9D"/>
    <w:rsid w:val="00CE0AF8"/>
    <w:rsid w:val="00CF6B5E"/>
    <w:rsid w:val="00D15052"/>
    <w:rsid w:val="00D178D8"/>
    <w:rsid w:val="00D22ED4"/>
    <w:rsid w:val="00D2617F"/>
    <w:rsid w:val="00D40AC3"/>
    <w:rsid w:val="00D411C1"/>
    <w:rsid w:val="00D5329E"/>
    <w:rsid w:val="00D545A2"/>
    <w:rsid w:val="00D57D10"/>
    <w:rsid w:val="00D62006"/>
    <w:rsid w:val="00D6278E"/>
    <w:rsid w:val="00D679D5"/>
    <w:rsid w:val="00D70DCD"/>
    <w:rsid w:val="00D71C01"/>
    <w:rsid w:val="00D75232"/>
    <w:rsid w:val="00D84863"/>
    <w:rsid w:val="00D90F3E"/>
    <w:rsid w:val="00D91508"/>
    <w:rsid w:val="00D9620E"/>
    <w:rsid w:val="00DA1171"/>
    <w:rsid w:val="00DC34F1"/>
    <w:rsid w:val="00DD003F"/>
    <w:rsid w:val="00DD209B"/>
    <w:rsid w:val="00DD762A"/>
    <w:rsid w:val="00DE3143"/>
    <w:rsid w:val="00DF02F0"/>
    <w:rsid w:val="00DF0A5B"/>
    <w:rsid w:val="00DF0AE6"/>
    <w:rsid w:val="00E04547"/>
    <w:rsid w:val="00E17591"/>
    <w:rsid w:val="00E21D85"/>
    <w:rsid w:val="00E315A3"/>
    <w:rsid w:val="00E336DD"/>
    <w:rsid w:val="00E34EBA"/>
    <w:rsid w:val="00E3514B"/>
    <w:rsid w:val="00E37E04"/>
    <w:rsid w:val="00E5156D"/>
    <w:rsid w:val="00E51880"/>
    <w:rsid w:val="00E53C24"/>
    <w:rsid w:val="00E55CE7"/>
    <w:rsid w:val="00E63204"/>
    <w:rsid w:val="00E64FDE"/>
    <w:rsid w:val="00E67F9D"/>
    <w:rsid w:val="00E71152"/>
    <w:rsid w:val="00E75BB4"/>
    <w:rsid w:val="00E7710A"/>
    <w:rsid w:val="00E82024"/>
    <w:rsid w:val="00E84041"/>
    <w:rsid w:val="00E910A3"/>
    <w:rsid w:val="00E91C2D"/>
    <w:rsid w:val="00EA2508"/>
    <w:rsid w:val="00EB0843"/>
    <w:rsid w:val="00EC3736"/>
    <w:rsid w:val="00EC5CC8"/>
    <w:rsid w:val="00ED29B0"/>
    <w:rsid w:val="00ED2FFF"/>
    <w:rsid w:val="00ED360F"/>
    <w:rsid w:val="00ED4B1B"/>
    <w:rsid w:val="00EF2703"/>
    <w:rsid w:val="00EF6C9F"/>
    <w:rsid w:val="00F0434E"/>
    <w:rsid w:val="00F17E70"/>
    <w:rsid w:val="00F40635"/>
    <w:rsid w:val="00F406EA"/>
    <w:rsid w:val="00F40F48"/>
    <w:rsid w:val="00F411B6"/>
    <w:rsid w:val="00F52E03"/>
    <w:rsid w:val="00F53A2B"/>
    <w:rsid w:val="00F5410B"/>
    <w:rsid w:val="00F60325"/>
    <w:rsid w:val="00F60742"/>
    <w:rsid w:val="00F67274"/>
    <w:rsid w:val="00F677FC"/>
    <w:rsid w:val="00F70FDE"/>
    <w:rsid w:val="00F72B04"/>
    <w:rsid w:val="00F809CD"/>
    <w:rsid w:val="00F82BCE"/>
    <w:rsid w:val="00F94FEE"/>
    <w:rsid w:val="00FB66BF"/>
    <w:rsid w:val="00FC6DE4"/>
    <w:rsid w:val="00FC70DC"/>
    <w:rsid w:val="00FD048E"/>
    <w:rsid w:val="00FD38FA"/>
    <w:rsid w:val="00FE0C31"/>
    <w:rsid w:val="00FE3528"/>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90B1F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US" w:eastAsia="en-US" w:bidi="ar-SA"/>
      </w:rPr>
    </w:rPrDefault>
    <w:pPrDefault>
      <w:pPr>
        <w:spacing w:after="200" w:line="276" w:lineRule="auto"/>
      </w:pPr>
    </w:pPrDefault>
  </w:docDefaults>
  <w:latentStyles w:defLockedState="0" w:defUIPriority="0" w:defSemiHidden="0" w:defUnhideWhenUsed="0" w:defQFormat="0" w:count="2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caption" w:uiPriority="35" w:qFormat="1"/>
    <w:lsdException w:name="Title" w:uiPriority="10" w:qFormat="1"/>
    <w:lsdException w:name="Subtitle" w:uiPriority="11" w:qFormat="1"/>
    <w:lsdException w:name="Hyperlink" w:uiPriority="99"/>
    <w:lsdException w:name="FollowedHyperlink" w:uiPriority="99"/>
    <w:lsdException w:name="Strong" w:uiPriority="22" w:qFormat="1"/>
    <w:lsdException w:name="Emphasis" w:uiPriority="20" w:qFormat="1"/>
    <w:lsdException w:name="Normal (Web)" w:uiPriority="99"/>
    <w:lsdException w:name="No List" w:uiPriority="99"/>
    <w:lsdException w:name="No Spacing" w:uiPriority="1" w:qFormat="1"/>
    <w:lsdException w:name="List Paragraph" w:uiPriority="34" w:qFormat="1"/>
    <w:lsdException w:name="Quote" w:uiPriority="29" w:qFormat="1"/>
    <w:lsdException w:name="Intense Quote" w:uiPriority="30" w:qFormat="1"/>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TOC Heading" w:uiPriority="39" w:qFormat="1"/>
  </w:latentStyles>
  <w:style w:type="paragraph" w:default="1" w:styleId="Normal">
    <w:name w:val="Normal"/>
    <w:qFormat/>
    <w:rsid w:val="003128D6"/>
  </w:style>
  <w:style w:type="paragraph" w:styleId="Heading1">
    <w:name w:val="heading 1"/>
    <w:basedOn w:val="Normal"/>
    <w:next w:val="Normal"/>
    <w:link w:val="Heading1Char"/>
    <w:uiPriority w:val="9"/>
    <w:qFormat/>
    <w:rsid w:val="003128D6"/>
    <w:pPr>
      <w:spacing w:before="480" w:after="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DA1171"/>
    <w:pPr>
      <w:spacing w:before="120" w:after="0" w:line="240" w:lineRule="auto"/>
      <w:outlineLvl w:val="1"/>
    </w:pPr>
    <w:rPr>
      <w:rFonts w:ascii="Times New Roman" w:hAnsi="Times New Roman"/>
      <w:smallCaps/>
      <w:sz w:val="24"/>
      <w:szCs w:val="24"/>
    </w:rPr>
  </w:style>
  <w:style w:type="paragraph" w:styleId="Heading3">
    <w:name w:val="heading 3"/>
    <w:basedOn w:val="Normal"/>
    <w:next w:val="Normal"/>
    <w:link w:val="Heading3Char"/>
    <w:uiPriority w:val="9"/>
    <w:unhideWhenUsed/>
    <w:qFormat/>
    <w:rsid w:val="00DA1171"/>
    <w:pPr>
      <w:spacing w:before="120" w:after="0" w:line="240" w:lineRule="auto"/>
      <w:outlineLvl w:val="2"/>
    </w:pPr>
    <w:rPr>
      <w:rFonts w:ascii="Times New Roman" w:hAnsi="Times New Roman"/>
      <w:i/>
      <w:iCs/>
      <w:smallCaps/>
      <w:spacing w:val="5"/>
      <w:sz w:val="26"/>
      <w:szCs w:val="26"/>
    </w:rPr>
  </w:style>
  <w:style w:type="paragraph" w:styleId="Heading4">
    <w:name w:val="heading 4"/>
    <w:basedOn w:val="Normal"/>
    <w:next w:val="Normal"/>
    <w:link w:val="Heading4Char"/>
    <w:uiPriority w:val="9"/>
    <w:unhideWhenUsed/>
    <w:qFormat/>
    <w:rsid w:val="003128D6"/>
    <w:pPr>
      <w:spacing w:after="0" w:line="271" w:lineRule="auto"/>
      <w:outlineLvl w:val="3"/>
    </w:pPr>
    <w:rPr>
      <w:b/>
      <w:bCs/>
      <w:spacing w:val="5"/>
      <w:sz w:val="24"/>
      <w:szCs w:val="24"/>
    </w:rPr>
  </w:style>
  <w:style w:type="paragraph" w:styleId="Heading5">
    <w:name w:val="heading 5"/>
    <w:basedOn w:val="Normal"/>
    <w:next w:val="Normal"/>
    <w:link w:val="Heading5Char"/>
    <w:uiPriority w:val="9"/>
    <w:unhideWhenUsed/>
    <w:qFormat/>
    <w:rsid w:val="003128D6"/>
    <w:pPr>
      <w:spacing w:after="0" w:line="271" w:lineRule="auto"/>
      <w:outlineLvl w:val="4"/>
    </w:pPr>
    <w:rPr>
      <w:i/>
      <w:iCs/>
      <w:sz w:val="24"/>
      <w:szCs w:val="24"/>
    </w:rPr>
  </w:style>
  <w:style w:type="paragraph" w:styleId="Heading6">
    <w:name w:val="heading 6"/>
    <w:basedOn w:val="Normal"/>
    <w:next w:val="Normal"/>
    <w:link w:val="Heading6Char"/>
    <w:uiPriority w:val="9"/>
    <w:unhideWhenUsed/>
    <w:qFormat/>
    <w:rsid w:val="003128D6"/>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unhideWhenUsed/>
    <w:qFormat/>
    <w:rsid w:val="003128D6"/>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unhideWhenUsed/>
    <w:qFormat/>
    <w:rsid w:val="003128D6"/>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unhideWhenUsed/>
    <w:qFormat/>
    <w:rsid w:val="003128D6"/>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28D6"/>
    <w:rPr>
      <w:smallCaps/>
      <w:spacing w:val="5"/>
      <w:sz w:val="36"/>
      <w:szCs w:val="36"/>
    </w:rPr>
  </w:style>
  <w:style w:type="character" w:customStyle="1" w:styleId="Heading2Char">
    <w:name w:val="Heading 2 Char"/>
    <w:basedOn w:val="DefaultParagraphFont"/>
    <w:link w:val="Heading2"/>
    <w:uiPriority w:val="9"/>
    <w:rsid w:val="00DA1171"/>
    <w:rPr>
      <w:rFonts w:ascii="Times New Roman" w:hAnsi="Times New Roman"/>
      <w:smallCaps/>
      <w:sz w:val="24"/>
      <w:szCs w:val="24"/>
    </w:rPr>
  </w:style>
  <w:style w:type="character" w:customStyle="1" w:styleId="Heading3Char">
    <w:name w:val="Heading 3 Char"/>
    <w:basedOn w:val="DefaultParagraphFont"/>
    <w:link w:val="Heading3"/>
    <w:uiPriority w:val="9"/>
    <w:rsid w:val="00DA1171"/>
    <w:rPr>
      <w:rFonts w:ascii="Times New Roman" w:hAnsi="Times New Roman"/>
      <w:i/>
      <w:iCs/>
      <w:smallCaps/>
      <w:spacing w:val="5"/>
      <w:sz w:val="26"/>
      <w:szCs w:val="26"/>
    </w:rPr>
  </w:style>
  <w:style w:type="character" w:customStyle="1" w:styleId="Heading4Char">
    <w:name w:val="Heading 4 Char"/>
    <w:basedOn w:val="DefaultParagraphFont"/>
    <w:link w:val="Heading4"/>
    <w:uiPriority w:val="9"/>
    <w:rsid w:val="003128D6"/>
    <w:rPr>
      <w:b/>
      <w:bCs/>
      <w:spacing w:val="5"/>
      <w:sz w:val="24"/>
      <w:szCs w:val="24"/>
    </w:rPr>
  </w:style>
  <w:style w:type="character" w:customStyle="1" w:styleId="Heading5Char">
    <w:name w:val="Heading 5 Char"/>
    <w:basedOn w:val="DefaultParagraphFont"/>
    <w:link w:val="Heading5"/>
    <w:uiPriority w:val="9"/>
    <w:rsid w:val="003128D6"/>
    <w:rPr>
      <w:i/>
      <w:iCs/>
      <w:sz w:val="24"/>
      <w:szCs w:val="24"/>
    </w:rPr>
  </w:style>
  <w:style w:type="character" w:customStyle="1" w:styleId="Heading6Char">
    <w:name w:val="Heading 6 Char"/>
    <w:basedOn w:val="DefaultParagraphFont"/>
    <w:link w:val="Heading6"/>
    <w:uiPriority w:val="9"/>
    <w:rsid w:val="003128D6"/>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rsid w:val="003128D6"/>
    <w:rPr>
      <w:b/>
      <w:bCs/>
      <w:i/>
      <w:iCs/>
      <w:color w:val="5A5A5A" w:themeColor="text1" w:themeTint="A5"/>
      <w:sz w:val="20"/>
      <w:szCs w:val="20"/>
    </w:rPr>
  </w:style>
  <w:style w:type="character" w:customStyle="1" w:styleId="Heading8Char">
    <w:name w:val="Heading 8 Char"/>
    <w:basedOn w:val="DefaultParagraphFont"/>
    <w:link w:val="Heading8"/>
    <w:uiPriority w:val="9"/>
    <w:rsid w:val="003128D6"/>
    <w:rPr>
      <w:b/>
      <w:bCs/>
      <w:color w:val="7F7F7F" w:themeColor="text1" w:themeTint="80"/>
      <w:sz w:val="20"/>
      <w:szCs w:val="20"/>
    </w:rPr>
  </w:style>
  <w:style w:type="character" w:customStyle="1" w:styleId="Heading9Char">
    <w:name w:val="Heading 9 Char"/>
    <w:basedOn w:val="DefaultParagraphFont"/>
    <w:link w:val="Heading9"/>
    <w:uiPriority w:val="9"/>
    <w:rsid w:val="003128D6"/>
    <w:rPr>
      <w:b/>
      <w:bCs/>
      <w:i/>
      <w:iCs/>
      <w:color w:val="7F7F7F" w:themeColor="text1" w:themeTint="80"/>
      <w:sz w:val="18"/>
      <w:szCs w:val="18"/>
    </w:rPr>
  </w:style>
  <w:style w:type="paragraph" w:styleId="BodyText">
    <w:name w:val="Body Text"/>
    <w:basedOn w:val="Normal"/>
    <w:link w:val="BodyTextChar"/>
    <w:qFormat/>
    <w:pPr>
      <w:spacing w:before="180" w:after="180"/>
    </w:pPr>
  </w:style>
  <w:style w:type="character" w:customStyle="1" w:styleId="BodyTextChar">
    <w:name w:val="Body Text Char"/>
    <w:basedOn w:val="DefaultParagraphFont"/>
    <w:link w:val="BodyText"/>
    <w:rsid w:val="00BF2CE9"/>
  </w:style>
  <w:style w:type="paragraph" w:customStyle="1" w:styleId="FirstParagraph">
    <w:name w:val="First Paragraph"/>
    <w:basedOn w:val="BodyText"/>
    <w:next w:val="BodyText"/>
    <w:qFormat/>
  </w:style>
  <w:style w:type="paragraph" w:customStyle="1" w:styleId="Compact">
    <w:name w:val="Compact"/>
    <w:basedOn w:val="BodyText"/>
    <w:pPr>
      <w:spacing w:before="36" w:after="36"/>
    </w:pPr>
  </w:style>
  <w:style w:type="paragraph" w:styleId="Title">
    <w:name w:val="Title"/>
    <w:basedOn w:val="Normal"/>
    <w:next w:val="Normal"/>
    <w:link w:val="TitleChar"/>
    <w:uiPriority w:val="10"/>
    <w:qFormat/>
    <w:rsid w:val="003128D6"/>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3128D6"/>
    <w:rPr>
      <w:smallCaps/>
      <w:sz w:val="52"/>
      <w:szCs w:val="52"/>
    </w:rPr>
  </w:style>
  <w:style w:type="paragraph" w:styleId="Subtitle">
    <w:name w:val="Subtitle"/>
    <w:basedOn w:val="Normal"/>
    <w:next w:val="Normal"/>
    <w:link w:val="SubtitleChar"/>
    <w:uiPriority w:val="11"/>
    <w:qFormat/>
    <w:rsid w:val="003128D6"/>
    <w:rPr>
      <w:i/>
      <w:iCs/>
      <w:smallCaps/>
      <w:spacing w:val="10"/>
      <w:sz w:val="28"/>
      <w:szCs w:val="28"/>
    </w:rPr>
  </w:style>
  <w:style w:type="character" w:customStyle="1" w:styleId="SubtitleChar">
    <w:name w:val="Subtitle Char"/>
    <w:basedOn w:val="DefaultParagraphFont"/>
    <w:link w:val="Subtitle"/>
    <w:uiPriority w:val="11"/>
    <w:rsid w:val="003128D6"/>
    <w:rPr>
      <w:i/>
      <w:iCs/>
      <w:smallCaps/>
      <w:spacing w:val="10"/>
      <w:sz w:val="28"/>
      <w:szCs w:val="28"/>
    </w:rPr>
  </w:style>
  <w:style w:type="paragraph" w:customStyle="1" w:styleId="Author">
    <w:name w:val="Author"/>
    <w:next w:val="BodyText"/>
    <w:pPr>
      <w:keepNext/>
      <w:keepLines/>
      <w:jc w:val="center"/>
    </w:pPr>
  </w:style>
  <w:style w:type="paragraph" w:styleId="Date">
    <w:name w:val="Date"/>
    <w:next w:val="BodyText"/>
    <w:pPr>
      <w:keepNext/>
      <w:keepLines/>
      <w:jc w:val="center"/>
    </w:pPr>
  </w:style>
  <w:style w:type="paragraph" w:customStyle="1" w:styleId="Abstract">
    <w:name w:val="Abstract"/>
    <w:basedOn w:val="Normal"/>
    <w:next w:val="BodyText"/>
    <w:pPr>
      <w:keepNext/>
      <w:keepLines/>
      <w:spacing w:before="300" w:after="300"/>
    </w:pPr>
  </w:style>
  <w:style w:type="paragraph" w:styleId="Bibliography">
    <w:name w:val="Bibliography"/>
    <w:basedOn w:val="Normal"/>
  </w:style>
  <w:style w:type="paragraph" w:styleId="BlockText">
    <w:name w:val="Block Text"/>
    <w:basedOn w:val="BodyText"/>
    <w:next w:val="BodyText"/>
    <w:uiPriority w:val="9"/>
    <w:unhideWhenUsed/>
    <w:pPr>
      <w:spacing w:before="100" w:after="100"/>
    </w:pPr>
    <w:rPr>
      <w:bCs/>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BF2CE9"/>
    <w:rPr>
      <w:b/>
      <w:bCs/>
      <w:caps/>
      <w:sz w:val="16"/>
      <w:szCs w:val="18"/>
    </w:rPr>
  </w:style>
  <w:style w:type="character" w:customStyle="1" w:styleId="CaptionChar">
    <w:name w:val="Caption Char"/>
    <w:basedOn w:val="DefaultParagraphFont"/>
    <w:link w:val="Caption"/>
    <w:uiPriority w:val="35"/>
    <w:rPr>
      <w:b/>
      <w:bCs/>
      <w:caps/>
      <w:sz w:val="16"/>
      <w:szCs w:val="18"/>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VerbatimChar">
    <w:name w:val="Verbatim Char"/>
    <w:basedOn w:val="CaptionChar"/>
    <w:link w:val="SourceCode"/>
    <w:rPr>
      <w:rFonts w:ascii="Consolas" w:hAnsi="Consolas"/>
      <w:b/>
      <w:bCs/>
      <w:caps/>
      <w:sz w:val="22"/>
      <w:szCs w:val="18"/>
    </w:rPr>
  </w:style>
  <w:style w:type="paragraph" w:customStyle="1" w:styleId="SourceCode">
    <w:name w:val="Source Code"/>
    <w:basedOn w:val="Normal"/>
    <w:link w:val="VerbatimChar"/>
    <w:pPr>
      <w:wordWrap w:val="0"/>
    </w:pPr>
  </w:style>
  <w:style w:type="character" w:styleId="FootnoteReference">
    <w:name w:val="footnote reference"/>
    <w:basedOn w:val="CaptionChar"/>
    <w:rPr>
      <w:b/>
      <w:bCs/>
      <w:caps/>
      <w:sz w:val="16"/>
      <w:szCs w:val="18"/>
      <w:vertAlign w:val="superscript"/>
    </w:rPr>
  </w:style>
  <w:style w:type="character" w:styleId="Hyperlink">
    <w:name w:val="Hyperlink"/>
    <w:basedOn w:val="CaptionChar"/>
    <w:uiPriority w:val="99"/>
    <w:rPr>
      <w:b/>
      <w:bCs/>
      <w:caps/>
      <w:color w:val="1D86CD" w:themeColor="accent1"/>
      <w:sz w:val="16"/>
      <w:szCs w:val="18"/>
    </w:rPr>
  </w:style>
  <w:style w:type="paragraph" w:styleId="TOCHeading">
    <w:name w:val="TOC Heading"/>
    <w:basedOn w:val="Heading1"/>
    <w:next w:val="Normal"/>
    <w:uiPriority w:val="39"/>
    <w:unhideWhenUsed/>
    <w:qFormat/>
    <w:rsid w:val="003128D6"/>
    <w:pPr>
      <w:outlineLvl w:val="9"/>
    </w:pPr>
    <w:rPr>
      <w:lang w:bidi="en-US"/>
    </w:rPr>
  </w:style>
  <w:style w:type="character" w:customStyle="1" w:styleId="KeywordTok">
    <w:name w:val="KeywordTok"/>
    <w:basedOn w:val="VerbatimChar"/>
    <w:rPr>
      <w:rFonts w:ascii="Consolas" w:hAnsi="Consolas"/>
      <w:b w:val="0"/>
      <w:bCs/>
      <w:caps/>
      <w:color w:val="007020"/>
      <w:sz w:val="22"/>
      <w:szCs w:val="18"/>
    </w:rPr>
  </w:style>
  <w:style w:type="character" w:customStyle="1" w:styleId="DataTypeTok">
    <w:name w:val="DataTypeTok"/>
    <w:basedOn w:val="VerbatimChar"/>
    <w:rPr>
      <w:rFonts w:ascii="Consolas" w:hAnsi="Consolas"/>
      <w:b/>
      <w:bCs/>
      <w:caps/>
      <w:color w:val="902000"/>
      <w:sz w:val="22"/>
      <w:szCs w:val="18"/>
    </w:rPr>
  </w:style>
  <w:style w:type="character" w:customStyle="1" w:styleId="DecValTok">
    <w:name w:val="DecValTok"/>
    <w:basedOn w:val="VerbatimChar"/>
    <w:rPr>
      <w:rFonts w:ascii="Consolas" w:hAnsi="Consolas"/>
      <w:b/>
      <w:bCs/>
      <w:caps/>
      <w:color w:val="40A070"/>
      <w:sz w:val="22"/>
      <w:szCs w:val="18"/>
    </w:rPr>
  </w:style>
  <w:style w:type="character" w:customStyle="1" w:styleId="BaseNTok">
    <w:name w:val="BaseNTok"/>
    <w:basedOn w:val="VerbatimChar"/>
    <w:rPr>
      <w:rFonts w:ascii="Consolas" w:hAnsi="Consolas"/>
      <w:b/>
      <w:bCs/>
      <w:caps/>
      <w:color w:val="40A070"/>
      <w:sz w:val="22"/>
      <w:szCs w:val="18"/>
    </w:rPr>
  </w:style>
  <w:style w:type="character" w:customStyle="1" w:styleId="FloatTok">
    <w:name w:val="FloatTok"/>
    <w:basedOn w:val="VerbatimChar"/>
    <w:rPr>
      <w:rFonts w:ascii="Consolas" w:hAnsi="Consolas"/>
      <w:b/>
      <w:bCs/>
      <w:caps/>
      <w:color w:val="40A070"/>
      <w:sz w:val="22"/>
      <w:szCs w:val="18"/>
    </w:rPr>
  </w:style>
  <w:style w:type="character" w:customStyle="1" w:styleId="ConstantTok">
    <w:name w:val="ConstantTok"/>
    <w:basedOn w:val="VerbatimChar"/>
    <w:rPr>
      <w:rFonts w:ascii="Consolas" w:hAnsi="Consolas"/>
      <w:b/>
      <w:bCs/>
      <w:caps/>
      <w:color w:val="880000"/>
      <w:sz w:val="22"/>
      <w:szCs w:val="18"/>
    </w:rPr>
  </w:style>
  <w:style w:type="character" w:customStyle="1" w:styleId="CharTok">
    <w:name w:val="CharTok"/>
    <w:basedOn w:val="VerbatimChar"/>
    <w:rPr>
      <w:rFonts w:ascii="Consolas" w:hAnsi="Consolas"/>
      <w:b/>
      <w:bCs/>
      <w:caps/>
      <w:color w:val="4070A0"/>
      <w:sz w:val="22"/>
      <w:szCs w:val="18"/>
    </w:rPr>
  </w:style>
  <w:style w:type="character" w:customStyle="1" w:styleId="SpecialCharTok">
    <w:name w:val="SpecialCharTok"/>
    <w:basedOn w:val="VerbatimChar"/>
    <w:rPr>
      <w:rFonts w:ascii="Consolas" w:hAnsi="Consolas"/>
      <w:b/>
      <w:bCs/>
      <w:caps/>
      <w:color w:val="4070A0"/>
      <w:sz w:val="22"/>
      <w:szCs w:val="18"/>
    </w:rPr>
  </w:style>
  <w:style w:type="character" w:customStyle="1" w:styleId="StringTok">
    <w:name w:val="StringTok"/>
    <w:basedOn w:val="VerbatimChar"/>
    <w:rPr>
      <w:rFonts w:ascii="Consolas" w:hAnsi="Consolas"/>
      <w:b/>
      <w:bCs/>
      <w:caps/>
      <w:color w:val="4070A0"/>
      <w:sz w:val="22"/>
      <w:szCs w:val="18"/>
    </w:rPr>
  </w:style>
  <w:style w:type="character" w:customStyle="1" w:styleId="VerbatimStringTok">
    <w:name w:val="VerbatimStringTok"/>
    <w:basedOn w:val="VerbatimChar"/>
    <w:rPr>
      <w:rFonts w:ascii="Consolas" w:hAnsi="Consolas"/>
      <w:b/>
      <w:bCs/>
      <w:caps/>
      <w:color w:val="4070A0"/>
      <w:sz w:val="22"/>
      <w:szCs w:val="18"/>
    </w:rPr>
  </w:style>
  <w:style w:type="character" w:customStyle="1" w:styleId="SpecialStringTok">
    <w:name w:val="SpecialStringTok"/>
    <w:basedOn w:val="VerbatimChar"/>
    <w:rPr>
      <w:rFonts w:ascii="Consolas" w:hAnsi="Consolas"/>
      <w:b/>
      <w:bCs/>
      <w:caps/>
      <w:color w:val="BB6688"/>
      <w:sz w:val="22"/>
      <w:szCs w:val="18"/>
    </w:rPr>
  </w:style>
  <w:style w:type="character" w:customStyle="1" w:styleId="ImportTok">
    <w:name w:val="ImportTok"/>
    <w:basedOn w:val="VerbatimChar"/>
    <w:rPr>
      <w:rFonts w:ascii="Consolas" w:hAnsi="Consolas"/>
      <w:b/>
      <w:bCs/>
      <w:caps/>
      <w:sz w:val="22"/>
      <w:szCs w:val="18"/>
    </w:rPr>
  </w:style>
  <w:style w:type="character" w:customStyle="1" w:styleId="CommentTok">
    <w:name w:val="CommentTok"/>
    <w:basedOn w:val="VerbatimChar"/>
    <w:rPr>
      <w:rFonts w:ascii="Consolas" w:hAnsi="Consolas"/>
      <w:b/>
      <w:bCs/>
      <w:i/>
      <w:caps/>
      <w:color w:val="60A0B0"/>
      <w:sz w:val="22"/>
      <w:szCs w:val="18"/>
    </w:rPr>
  </w:style>
  <w:style w:type="character" w:customStyle="1" w:styleId="DocumentationTok">
    <w:name w:val="DocumentationTok"/>
    <w:basedOn w:val="VerbatimChar"/>
    <w:rPr>
      <w:rFonts w:ascii="Consolas" w:hAnsi="Consolas"/>
      <w:b/>
      <w:bCs/>
      <w:i/>
      <w:caps/>
      <w:color w:val="BA2121"/>
      <w:sz w:val="22"/>
      <w:szCs w:val="18"/>
    </w:rPr>
  </w:style>
  <w:style w:type="character" w:customStyle="1" w:styleId="AnnotationTok">
    <w:name w:val="AnnotationTok"/>
    <w:basedOn w:val="VerbatimChar"/>
    <w:rPr>
      <w:rFonts w:ascii="Consolas" w:hAnsi="Consolas"/>
      <w:b w:val="0"/>
      <w:bCs/>
      <w:i/>
      <w:caps/>
      <w:color w:val="60A0B0"/>
      <w:sz w:val="22"/>
      <w:szCs w:val="18"/>
    </w:rPr>
  </w:style>
  <w:style w:type="character" w:customStyle="1" w:styleId="CommentVarTok">
    <w:name w:val="CommentVarTok"/>
    <w:basedOn w:val="VerbatimChar"/>
    <w:rPr>
      <w:rFonts w:ascii="Consolas" w:hAnsi="Consolas"/>
      <w:b w:val="0"/>
      <w:bCs/>
      <w:i/>
      <w:caps/>
      <w:color w:val="60A0B0"/>
      <w:sz w:val="22"/>
      <w:szCs w:val="18"/>
    </w:rPr>
  </w:style>
  <w:style w:type="character" w:customStyle="1" w:styleId="OtherTok">
    <w:name w:val="OtherTok"/>
    <w:basedOn w:val="VerbatimChar"/>
    <w:rPr>
      <w:rFonts w:ascii="Consolas" w:hAnsi="Consolas"/>
      <w:b/>
      <w:bCs/>
      <w:caps/>
      <w:color w:val="007020"/>
      <w:sz w:val="22"/>
      <w:szCs w:val="18"/>
    </w:rPr>
  </w:style>
  <w:style w:type="character" w:customStyle="1" w:styleId="FunctionTok">
    <w:name w:val="FunctionTok"/>
    <w:basedOn w:val="VerbatimChar"/>
    <w:rPr>
      <w:rFonts w:ascii="Consolas" w:hAnsi="Consolas"/>
      <w:b/>
      <w:bCs/>
      <w:caps/>
      <w:color w:val="06287E"/>
      <w:sz w:val="22"/>
      <w:szCs w:val="18"/>
    </w:rPr>
  </w:style>
  <w:style w:type="character" w:customStyle="1" w:styleId="VariableTok">
    <w:name w:val="VariableTok"/>
    <w:basedOn w:val="VerbatimChar"/>
    <w:rPr>
      <w:rFonts w:ascii="Consolas" w:hAnsi="Consolas"/>
      <w:b/>
      <w:bCs/>
      <w:caps/>
      <w:color w:val="19177C"/>
      <w:sz w:val="22"/>
      <w:szCs w:val="18"/>
    </w:rPr>
  </w:style>
  <w:style w:type="character" w:customStyle="1" w:styleId="ControlFlowTok">
    <w:name w:val="ControlFlowTok"/>
    <w:basedOn w:val="VerbatimChar"/>
    <w:rPr>
      <w:rFonts w:ascii="Consolas" w:hAnsi="Consolas"/>
      <w:b w:val="0"/>
      <w:bCs/>
      <w:caps/>
      <w:color w:val="007020"/>
      <w:sz w:val="22"/>
      <w:szCs w:val="18"/>
    </w:rPr>
  </w:style>
  <w:style w:type="character" w:customStyle="1" w:styleId="OperatorTok">
    <w:name w:val="OperatorTok"/>
    <w:basedOn w:val="VerbatimChar"/>
    <w:rPr>
      <w:rFonts w:ascii="Consolas" w:hAnsi="Consolas"/>
      <w:b/>
      <w:bCs/>
      <w:caps/>
      <w:color w:val="666666"/>
      <w:sz w:val="22"/>
      <w:szCs w:val="18"/>
    </w:rPr>
  </w:style>
  <w:style w:type="character" w:customStyle="1" w:styleId="BuiltInTok">
    <w:name w:val="BuiltInTok"/>
    <w:basedOn w:val="VerbatimChar"/>
    <w:rPr>
      <w:rFonts w:ascii="Consolas" w:hAnsi="Consolas"/>
      <w:b/>
      <w:bCs/>
      <w:caps/>
      <w:sz w:val="22"/>
      <w:szCs w:val="18"/>
    </w:rPr>
  </w:style>
  <w:style w:type="character" w:customStyle="1" w:styleId="ExtensionTok">
    <w:name w:val="ExtensionTok"/>
    <w:basedOn w:val="VerbatimChar"/>
    <w:rPr>
      <w:rFonts w:ascii="Consolas" w:hAnsi="Consolas"/>
      <w:b/>
      <w:bCs/>
      <w:caps/>
      <w:sz w:val="22"/>
      <w:szCs w:val="18"/>
    </w:rPr>
  </w:style>
  <w:style w:type="character" w:customStyle="1" w:styleId="PreprocessorTok">
    <w:name w:val="PreprocessorTok"/>
    <w:basedOn w:val="VerbatimChar"/>
    <w:rPr>
      <w:rFonts w:ascii="Consolas" w:hAnsi="Consolas"/>
      <w:b/>
      <w:bCs/>
      <w:caps/>
      <w:color w:val="BC7A00"/>
      <w:sz w:val="22"/>
      <w:szCs w:val="18"/>
    </w:rPr>
  </w:style>
  <w:style w:type="character" w:customStyle="1" w:styleId="AttributeTok">
    <w:name w:val="AttributeTok"/>
    <w:basedOn w:val="VerbatimChar"/>
    <w:rPr>
      <w:rFonts w:ascii="Consolas" w:hAnsi="Consolas"/>
      <w:b/>
      <w:bCs/>
      <w:caps/>
      <w:color w:val="7D9029"/>
      <w:sz w:val="22"/>
      <w:szCs w:val="18"/>
    </w:rPr>
  </w:style>
  <w:style w:type="character" w:customStyle="1" w:styleId="RegionMarkerTok">
    <w:name w:val="RegionMarkerTok"/>
    <w:basedOn w:val="VerbatimChar"/>
    <w:rPr>
      <w:rFonts w:ascii="Consolas" w:hAnsi="Consolas"/>
      <w:b/>
      <w:bCs/>
      <w:caps/>
      <w:sz w:val="22"/>
      <w:szCs w:val="18"/>
    </w:rPr>
  </w:style>
  <w:style w:type="character" w:customStyle="1" w:styleId="InformationTok">
    <w:name w:val="InformationTok"/>
    <w:basedOn w:val="VerbatimChar"/>
    <w:rPr>
      <w:rFonts w:ascii="Consolas" w:hAnsi="Consolas"/>
      <w:b w:val="0"/>
      <w:bCs/>
      <w:i/>
      <w:caps/>
      <w:color w:val="60A0B0"/>
      <w:sz w:val="22"/>
      <w:szCs w:val="18"/>
    </w:rPr>
  </w:style>
  <w:style w:type="character" w:customStyle="1" w:styleId="WarningTok">
    <w:name w:val="WarningTok"/>
    <w:basedOn w:val="VerbatimChar"/>
    <w:rPr>
      <w:rFonts w:ascii="Consolas" w:hAnsi="Consolas"/>
      <w:b w:val="0"/>
      <w:bCs/>
      <w:i/>
      <w:caps/>
      <w:color w:val="60A0B0"/>
      <w:sz w:val="22"/>
      <w:szCs w:val="18"/>
    </w:rPr>
  </w:style>
  <w:style w:type="character" w:customStyle="1" w:styleId="AlertTok">
    <w:name w:val="AlertTok"/>
    <w:basedOn w:val="VerbatimChar"/>
    <w:rPr>
      <w:rFonts w:ascii="Consolas" w:hAnsi="Consolas"/>
      <w:b w:val="0"/>
      <w:bCs/>
      <w:caps/>
      <w:color w:val="FF0000"/>
      <w:sz w:val="22"/>
      <w:szCs w:val="18"/>
    </w:rPr>
  </w:style>
  <w:style w:type="character" w:customStyle="1" w:styleId="ErrorTok">
    <w:name w:val="ErrorTok"/>
    <w:basedOn w:val="VerbatimChar"/>
    <w:rPr>
      <w:rFonts w:ascii="Consolas" w:hAnsi="Consolas"/>
      <w:b w:val="0"/>
      <w:bCs/>
      <w:caps/>
      <w:color w:val="FF0000"/>
      <w:sz w:val="22"/>
      <w:szCs w:val="18"/>
    </w:rPr>
  </w:style>
  <w:style w:type="character" w:customStyle="1" w:styleId="NormalTok">
    <w:name w:val="NormalTok"/>
    <w:basedOn w:val="VerbatimChar"/>
    <w:rPr>
      <w:rFonts w:ascii="Consolas" w:hAnsi="Consolas"/>
      <w:b/>
      <w:bCs/>
      <w:caps/>
      <w:sz w:val="22"/>
      <w:szCs w:val="18"/>
    </w:rPr>
  </w:style>
  <w:style w:type="paragraph" w:styleId="BalloonText">
    <w:name w:val="Balloon Text"/>
    <w:basedOn w:val="Normal"/>
    <w:link w:val="BalloonTextChar"/>
    <w:rsid w:val="00043176"/>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043176"/>
    <w:rPr>
      <w:rFonts w:ascii="Lucida Grande" w:hAnsi="Lucida Grande" w:cs="Lucida Grande"/>
      <w:sz w:val="18"/>
      <w:szCs w:val="18"/>
    </w:rPr>
  </w:style>
  <w:style w:type="character" w:styleId="PlaceholderText">
    <w:name w:val="Placeholder Text"/>
    <w:basedOn w:val="DefaultParagraphFont"/>
    <w:rsid w:val="004D20AA"/>
    <w:rPr>
      <w:color w:val="808080"/>
    </w:rPr>
  </w:style>
  <w:style w:type="paragraph" w:styleId="TOC2">
    <w:name w:val="toc 2"/>
    <w:basedOn w:val="Normal"/>
    <w:next w:val="Normal"/>
    <w:autoRedefine/>
    <w:uiPriority w:val="39"/>
    <w:rsid w:val="00D15052"/>
    <w:pPr>
      <w:spacing w:after="0"/>
      <w:ind w:left="200"/>
    </w:pPr>
    <w:rPr>
      <w:smallCaps/>
    </w:rPr>
  </w:style>
  <w:style w:type="paragraph" w:styleId="TOC3">
    <w:name w:val="toc 3"/>
    <w:basedOn w:val="Normal"/>
    <w:next w:val="Normal"/>
    <w:autoRedefine/>
    <w:uiPriority w:val="39"/>
    <w:rsid w:val="00D15052"/>
    <w:pPr>
      <w:spacing w:after="0"/>
      <w:ind w:left="400"/>
    </w:pPr>
    <w:rPr>
      <w:i/>
    </w:rPr>
  </w:style>
  <w:style w:type="paragraph" w:styleId="TOC1">
    <w:name w:val="toc 1"/>
    <w:basedOn w:val="Normal"/>
    <w:next w:val="Normal"/>
    <w:autoRedefine/>
    <w:uiPriority w:val="39"/>
    <w:rsid w:val="00D15052"/>
    <w:pPr>
      <w:spacing w:before="120" w:after="0"/>
    </w:pPr>
    <w:rPr>
      <w:b/>
      <w:caps/>
    </w:rPr>
  </w:style>
  <w:style w:type="paragraph" w:styleId="TOC4">
    <w:name w:val="toc 4"/>
    <w:basedOn w:val="Normal"/>
    <w:next w:val="Normal"/>
    <w:autoRedefine/>
    <w:uiPriority w:val="39"/>
    <w:rsid w:val="00D15052"/>
    <w:pPr>
      <w:spacing w:after="0"/>
      <w:ind w:left="600"/>
    </w:pPr>
    <w:rPr>
      <w:sz w:val="18"/>
      <w:szCs w:val="18"/>
    </w:rPr>
  </w:style>
  <w:style w:type="paragraph" w:styleId="TOC5">
    <w:name w:val="toc 5"/>
    <w:basedOn w:val="Normal"/>
    <w:next w:val="Normal"/>
    <w:autoRedefine/>
    <w:uiPriority w:val="39"/>
    <w:rsid w:val="00D15052"/>
    <w:pPr>
      <w:spacing w:after="0"/>
      <w:ind w:left="800"/>
    </w:pPr>
    <w:rPr>
      <w:sz w:val="18"/>
      <w:szCs w:val="18"/>
    </w:rPr>
  </w:style>
  <w:style w:type="paragraph" w:styleId="TOC6">
    <w:name w:val="toc 6"/>
    <w:basedOn w:val="Normal"/>
    <w:next w:val="Normal"/>
    <w:autoRedefine/>
    <w:rsid w:val="00D15052"/>
    <w:pPr>
      <w:spacing w:after="0"/>
      <w:ind w:left="1000"/>
    </w:pPr>
    <w:rPr>
      <w:sz w:val="18"/>
      <w:szCs w:val="18"/>
    </w:rPr>
  </w:style>
  <w:style w:type="paragraph" w:styleId="TOC7">
    <w:name w:val="toc 7"/>
    <w:basedOn w:val="Normal"/>
    <w:next w:val="Normal"/>
    <w:autoRedefine/>
    <w:rsid w:val="00D15052"/>
    <w:pPr>
      <w:spacing w:after="0"/>
      <w:ind w:left="1200"/>
    </w:pPr>
    <w:rPr>
      <w:sz w:val="18"/>
      <w:szCs w:val="18"/>
    </w:rPr>
  </w:style>
  <w:style w:type="paragraph" w:styleId="TOC8">
    <w:name w:val="toc 8"/>
    <w:basedOn w:val="Normal"/>
    <w:next w:val="Normal"/>
    <w:autoRedefine/>
    <w:rsid w:val="00D15052"/>
    <w:pPr>
      <w:spacing w:after="0"/>
      <w:ind w:left="1400"/>
    </w:pPr>
    <w:rPr>
      <w:sz w:val="18"/>
      <w:szCs w:val="18"/>
    </w:rPr>
  </w:style>
  <w:style w:type="paragraph" w:styleId="TOC9">
    <w:name w:val="toc 9"/>
    <w:basedOn w:val="Normal"/>
    <w:next w:val="Normal"/>
    <w:autoRedefine/>
    <w:rsid w:val="00D15052"/>
    <w:pPr>
      <w:spacing w:after="0"/>
      <w:ind w:left="1600"/>
    </w:pPr>
    <w:rPr>
      <w:sz w:val="18"/>
      <w:szCs w:val="18"/>
    </w:rPr>
  </w:style>
  <w:style w:type="paragraph" w:customStyle="1" w:styleId="PersonalName">
    <w:name w:val="Personal Name"/>
    <w:basedOn w:val="Title"/>
    <w:rsid w:val="00BF2CE9"/>
    <w:rPr>
      <w:b/>
      <w:caps/>
      <w:color w:val="000000"/>
      <w:sz w:val="28"/>
      <w:szCs w:val="28"/>
    </w:rPr>
  </w:style>
  <w:style w:type="character" w:styleId="Strong">
    <w:name w:val="Strong"/>
    <w:uiPriority w:val="22"/>
    <w:qFormat/>
    <w:rsid w:val="003128D6"/>
    <w:rPr>
      <w:b/>
      <w:bCs/>
    </w:rPr>
  </w:style>
  <w:style w:type="character" w:styleId="Emphasis">
    <w:name w:val="Emphasis"/>
    <w:uiPriority w:val="20"/>
    <w:qFormat/>
    <w:rsid w:val="003128D6"/>
    <w:rPr>
      <w:b/>
      <w:bCs/>
      <w:i/>
      <w:iCs/>
      <w:spacing w:val="10"/>
    </w:rPr>
  </w:style>
  <w:style w:type="paragraph" w:styleId="NoSpacing">
    <w:name w:val="No Spacing"/>
    <w:basedOn w:val="Normal"/>
    <w:link w:val="NoSpacingChar"/>
    <w:uiPriority w:val="1"/>
    <w:qFormat/>
    <w:rsid w:val="003128D6"/>
    <w:pPr>
      <w:spacing w:after="0" w:line="240" w:lineRule="auto"/>
    </w:pPr>
  </w:style>
  <w:style w:type="character" w:customStyle="1" w:styleId="NoSpacingChar">
    <w:name w:val="No Spacing Char"/>
    <w:basedOn w:val="DefaultParagraphFont"/>
    <w:link w:val="NoSpacing"/>
    <w:uiPriority w:val="1"/>
    <w:rsid w:val="00BF2CE9"/>
  </w:style>
  <w:style w:type="paragraph" w:styleId="ListParagraph">
    <w:name w:val="List Paragraph"/>
    <w:basedOn w:val="Normal"/>
    <w:uiPriority w:val="34"/>
    <w:qFormat/>
    <w:rsid w:val="003128D6"/>
    <w:pPr>
      <w:ind w:left="720"/>
      <w:contextualSpacing/>
    </w:pPr>
  </w:style>
  <w:style w:type="paragraph" w:styleId="Quote">
    <w:name w:val="Quote"/>
    <w:basedOn w:val="Normal"/>
    <w:next w:val="Normal"/>
    <w:link w:val="QuoteChar"/>
    <w:uiPriority w:val="29"/>
    <w:qFormat/>
    <w:rsid w:val="003128D6"/>
    <w:rPr>
      <w:i/>
      <w:iCs/>
    </w:rPr>
  </w:style>
  <w:style w:type="character" w:customStyle="1" w:styleId="QuoteChar">
    <w:name w:val="Quote Char"/>
    <w:basedOn w:val="DefaultParagraphFont"/>
    <w:link w:val="Quote"/>
    <w:uiPriority w:val="29"/>
    <w:rsid w:val="003128D6"/>
    <w:rPr>
      <w:i/>
      <w:iCs/>
    </w:rPr>
  </w:style>
  <w:style w:type="paragraph" w:styleId="IntenseQuote">
    <w:name w:val="Intense Quote"/>
    <w:basedOn w:val="Normal"/>
    <w:next w:val="Normal"/>
    <w:link w:val="IntenseQuoteChar"/>
    <w:uiPriority w:val="30"/>
    <w:qFormat/>
    <w:rsid w:val="003128D6"/>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3128D6"/>
    <w:rPr>
      <w:i/>
      <w:iCs/>
    </w:rPr>
  </w:style>
  <w:style w:type="character" w:styleId="SubtleEmphasis">
    <w:name w:val="Subtle Emphasis"/>
    <w:uiPriority w:val="19"/>
    <w:qFormat/>
    <w:rsid w:val="003128D6"/>
    <w:rPr>
      <w:i/>
      <w:iCs/>
    </w:rPr>
  </w:style>
  <w:style w:type="character" w:styleId="IntenseEmphasis">
    <w:name w:val="Intense Emphasis"/>
    <w:uiPriority w:val="21"/>
    <w:qFormat/>
    <w:rsid w:val="003128D6"/>
    <w:rPr>
      <w:b/>
      <w:bCs/>
      <w:i/>
      <w:iCs/>
    </w:rPr>
  </w:style>
  <w:style w:type="character" w:styleId="SubtleReference">
    <w:name w:val="Subtle Reference"/>
    <w:basedOn w:val="DefaultParagraphFont"/>
    <w:uiPriority w:val="31"/>
    <w:qFormat/>
    <w:rsid w:val="003128D6"/>
    <w:rPr>
      <w:smallCaps/>
    </w:rPr>
  </w:style>
  <w:style w:type="character" w:styleId="IntenseReference">
    <w:name w:val="Intense Reference"/>
    <w:uiPriority w:val="32"/>
    <w:qFormat/>
    <w:rsid w:val="003128D6"/>
    <w:rPr>
      <w:b/>
      <w:bCs/>
      <w:smallCaps/>
    </w:rPr>
  </w:style>
  <w:style w:type="character" w:styleId="BookTitle">
    <w:name w:val="Book Title"/>
    <w:basedOn w:val="DefaultParagraphFont"/>
    <w:uiPriority w:val="33"/>
    <w:qFormat/>
    <w:rsid w:val="003128D6"/>
    <w:rPr>
      <w:i/>
      <w:iCs/>
      <w:smallCaps/>
      <w:spacing w:val="5"/>
    </w:rPr>
  </w:style>
  <w:style w:type="paragraph" w:styleId="Footer">
    <w:name w:val="footer"/>
    <w:basedOn w:val="Normal"/>
    <w:link w:val="FooterChar"/>
    <w:rsid w:val="00852EDB"/>
    <w:pPr>
      <w:tabs>
        <w:tab w:val="center" w:pos="4320"/>
        <w:tab w:val="right" w:pos="8640"/>
      </w:tabs>
      <w:spacing w:after="0" w:line="240" w:lineRule="auto"/>
    </w:pPr>
  </w:style>
  <w:style w:type="character" w:customStyle="1" w:styleId="FooterChar">
    <w:name w:val="Footer Char"/>
    <w:basedOn w:val="DefaultParagraphFont"/>
    <w:link w:val="Footer"/>
    <w:rsid w:val="00852EDB"/>
  </w:style>
  <w:style w:type="character" w:styleId="PageNumber">
    <w:name w:val="page number"/>
    <w:basedOn w:val="DefaultParagraphFont"/>
    <w:rsid w:val="00852EDB"/>
  </w:style>
  <w:style w:type="paragraph" w:styleId="Header">
    <w:name w:val="header"/>
    <w:basedOn w:val="Normal"/>
    <w:link w:val="HeaderChar"/>
    <w:rsid w:val="00852EDB"/>
    <w:pPr>
      <w:tabs>
        <w:tab w:val="center" w:pos="4320"/>
        <w:tab w:val="right" w:pos="8640"/>
      </w:tabs>
      <w:spacing w:after="0" w:line="240" w:lineRule="auto"/>
    </w:pPr>
  </w:style>
  <w:style w:type="character" w:customStyle="1" w:styleId="HeaderChar">
    <w:name w:val="Header Char"/>
    <w:basedOn w:val="DefaultParagraphFont"/>
    <w:link w:val="Header"/>
    <w:rsid w:val="00852EDB"/>
  </w:style>
  <w:style w:type="character" w:customStyle="1" w:styleId="apple-converted-space">
    <w:name w:val="apple-converted-space"/>
    <w:basedOn w:val="DefaultParagraphFont"/>
    <w:rsid w:val="008268BD"/>
  </w:style>
  <w:style w:type="character" w:styleId="CommentReference">
    <w:name w:val="annotation reference"/>
    <w:basedOn w:val="DefaultParagraphFont"/>
    <w:rsid w:val="00F82BCE"/>
    <w:rPr>
      <w:sz w:val="16"/>
      <w:szCs w:val="16"/>
    </w:rPr>
  </w:style>
  <w:style w:type="paragraph" w:styleId="CommentText">
    <w:name w:val="annotation text"/>
    <w:basedOn w:val="Normal"/>
    <w:link w:val="CommentTextChar"/>
    <w:rsid w:val="00F82BCE"/>
    <w:pPr>
      <w:spacing w:line="240" w:lineRule="auto"/>
    </w:pPr>
  </w:style>
  <w:style w:type="character" w:customStyle="1" w:styleId="CommentTextChar">
    <w:name w:val="Comment Text Char"/>
    <w:basedOn w:val="DefaultParagraphFont"/>
    <w:link w:val="CommentText"/>
    <w:rsid w:val="00F82BCE"/>
  </w:style>
  <w:style w:type="paragraph" w:styleId="CommentSubject">
    <w:name w:val="annotation subject"/>
    <w:basedOn w:val="CommentText"/>
    <w:next w:val="CommentText"/>
    <w:link w:val="CommentSubjectChar"/>
    <w:rsid w:val="00F82BCE"/>
    <w:rPr>
      <w:b/>
      <w:bCs/>
    </w:rPr>
  </w:style>
  <w:style w:type="character" w:customStyle="1" w:styleId="CommentSubjectChar">
    <w:name w:val="Comment Subject Char"/>
    <w:basedOn w:val="CommentTextChar"/>
    <w:link w:val="CommentSubject"/>
    <w:rsid w:val="00F82BCE"/>
    <w:rPr>
      <w:b/>
      <w:bCs/>
    </w:rPr>
  </w:style>
  <w:style w:type="paragraph" w:styleId="Revision">
    <w:name w:val="Revision"/>
    <w:hidden/>
    <w:rsid w:val="00C14DB0"/>
    <w:pPr>
      <w:spacing w:after="0" w:line="240" w:lineRule="auto"/>
    </w:pPr>
  </w:style>
  <w:style w:type="paragraph" w:styleId="NormalWeb">
    <w:name w:val="Normal (Web)"/>
    <w:basedOn w:val="Normal"/>
    <w:uiPriority w:val="99"/>
    <w:unhideWhenUsed/>
    <w:rsid w:val="00652805"/>
    <w:pPr>
      <w:spacing w:before="100" w:beforeAutospacing="1" w:after="100" w:afterAutospacing="1" w:line="240" w:lineRule="auto"/>
    </w:pPr>
    <w:rPr>
      <w:rFonts w:ascii="Times" w:eastAsiaTheme="minorEastAsia" w:hAnsi="Times" w:cs="Times New Roman"/>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en-US" w:eastAsia="en-US" w:bidi="ar-SA"/>
      </w:rPr>
    </w:rPrDefault>
    <w:pPrDefault>
      <w:pPr>
        <w:spacing w:after="200" w:line="276" w:lineRule="auto"/>
      </w:pPr>
    </w:pPrDefault>
  </w:docDefaults>
  <w:latentStyles w:defLockedState="0" w:defUIPriority="0" w:defSemiHidden="0" w:defUnhideWhenUsed="0" w:defQFormat="0" w:count="2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caption" w:uiPriority="35" w:qFormat="1"/>
    <w:lsdException w:name="Title" w:uiPriority="10" w:qFormat="1"/>
    <w:lsdException w:name="Subtitle" w:uiPriority="11" w:qFormat="1"/>
    <w:lsdException w:name="Hyperlink" w:uiPriority="99"/>
    <w:lsdException w:name="FollowedHyperlink" w:uiPriority="99"/>
    <w:lsdException w:name="Strong" w:uiPriority="22" w:qFormat="1"/>
    <w:lsdException w:name="Emphasis" w:uiPriority="20" w:qFormat="1"/>
    <w:lsdException w:name="Normal (Web)" w:uiPriority="99"/>
    <w:lsdException w:name="No List" w:uiPriority="99"/>
    <w:lsdException w:name="No Spacing" w:uiPriority="1" w:qFormat="1"/>
    <w:lsdException w:name="List Paragraph" w:uiPriority="34" w:qFormat="1"/>
    <w:lsdException w:name="Quote" w:uiPriority="29" w:qFormat="1"/>
    <w:lsdException w:name="Intense Quote" w:uiPriority="30" w:qFormat="1"/>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TOC Heading" w:uiPriority="39" w:qFormat="1"/>
  </w:latentStyles>
  <w:style w:type="paragraph" w:default="1" w:styleId="Normal">
    <w:name w:val="Normal"/>
    <w:qFormat/>
    <w:rsid w:val="003128D6"/>
  </w:style>
  <w:style w:type="paragraph" w:styleId="Heading1">
    <w:name w:val="heading 1"/>
    <w:basedOn w:val="Normal"/>
    <w:next w:val="Normal"/>
    <w:link w:val="Heading1Char"/>
    <w:uiPriority w:val="9"/>
    <w:qFormat/>
    <w:rsid w:val="003128D6"/>
    <w:pPr>
      <w:spacing w:before="480" w:after="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DA1171"/>
    <w:pPr>
      <w:spacing w:before="120" w:after="0" w:line="240" w:lineRule="auto"/>
      <w:outlineLvl w:val="1"/>
    </w:pPr>
    <w:rPr>
      <w:rFonts w:ascii="Times New Roman" w:hAnsi="Times New Roman"/>
      <w:smallCaps/>
      <w:sz w:val="24"/>
      <w:szCs w:val="24"/>
    </w:rPr>
  </w:style>
  <w:style w:type="paragraph" w:styleId="Heading3">
    <w:name w:val="heading 3"/>
    <w:basedOn w:val="Normal"/>
    <w:next w:val="Normal"/>
    <w:link w:val="Heading3Char"/>
    <w:uiPriority w:val="9"/>
    <w:unhideWhenUsed/>
    <w:qFormat/>
    <w:rsid w:val="00DA1171"/>
    <w:pPr>
      <w:spacing w:before="120" w:after="0" w:line="240" w:lineRule="auto"/>
      <w:outlineLvl w:val="2"/>
    </w:pPr>
    <w:rPr>
      <w:rFonts w:ascii="Times New Roman" w:hAnsi="Times New Roman"/>
      <w:i/>
      <w:iCs/>
      <w:smallCaps/>
      <w:spacing w:val="5"/>
      <w:sz w:val="26"/>
      <w:szCs w:val="26"/>
    </w:rPr>
  </w:style>
  <w:style w:type="paragraph" w:styleId="Heading4">
    <w:name w:val="heading 4"/>
    <w:basedOn w:val="Normal"/>
    <w:next w:val="Normal"/>
    <w:link w:val="Heading4Char"/>
    <w:uiPriority w:val="9"/>
    <w:unhideWhenUsed/>
    <w:qFormat/>
    <w:rsid w:val="003128D6"/>
    <w:pPr>
      <w:spacing w:after="0" w:line="271" w:lineRule="auto"/>
      <w:outlineLvl w:val="3"/>
    </w:pPr>
    <w:rPr>
      <w:b/>
      <w:bCs/>
      <w:spacing w:val="5"/>
      <w:sz w:val="24"/>
      <w:szCs w:val="24"/>
    </w:rPr>
  </w:style>
  <w:style w:type="paragraph" w:styleId="Heading5">
    <w:name w:val="heading 5"/>
    <w:basedOn w:val="Normal"/>
    <w:next w:val="Normal"/>
    <w:link w:val="Heading5Char"/>
    <w:uiPriority w:val="9"/>
    <w:unhideWhenUsed/>
    <w:qFormat/>
    <w:rsid w:val="003128D6"/>
    <w:pPr>
      <w:spacing w:after="0" w:line="271" w:lineRule="auto"/>
      <w:outlineLvl w:val="4"/>
    </w:pPr>
    <w:rPr>
      <w:i/>
      <w:iCs/>
      <w:sz w:val="24"/>
      <w:szCs w:val="24"/>
    </w:rPr>
  </w:style>
  <w:style w:type="paragraph" w:styleId="Heading6">
    <w:name w:val="heading 6"/>
    <w:basedOn w:val="Normal"/>
    <w:next w:val="Normal"/>
    <w:link w:val="Heading6Char"/>
    <w:uiPriority w:val="9"/>
    <w:unhideWhenUsed/>
    <w:qFormat/>
    <w:rsid w:val="003128D6"/>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unhideWhenUsed/>
    <w:qFormat/>
    <w:rsid w:val="003128D6"/>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unhideWhenUsed/>
    <w:qFormat/>
    <w:rsid w:val="003128D6"/>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unhideWhenUsed/>
    <w:qFormat/>
    <w:rsid w:val="003128D6"/>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28D6"/>
    <w:rPr>
      <w:smallCaps/>
      <w:spacing w:val="5"/>
      <w:sz w:val="36"/>
      <w:szCs w:val="36"/>
    </w:rPr>
  </w:style>
  <w:style w:type="character" w:customStyle="1" w:styleId="Heading2Char">
    <w:name w:val="Heading 2 Char"/>
    <w:basedOn w:val="DefaultParagraphFont"/>
    <w:link w:val="Heading2"/>
    <w:uiPriority w:val="9"/>
    <w:rsid w:val="00DA1171"/>
    <w:rPr>
      <w:rFonts w:ascii="Times New Roman" w:hAnsi="Times New Roman"/>
      <w:smallCaps/>
      <w:sz w:val="24"/>
      <w:szCs w:val="24"/>
    </w:rPr>
  </w:style>
  <w:style w:type="character" w:customStyle="1" w:styleId="Heading3Char">
    <w:name w:val="Heading 3 Char"/>
    <w:basedOn w:val="DefaultParagraphFont"/>
    <w:link w:val="Heading3"/>
    <w:uiPriority w:val="9"/>
    <w:rsid w:val="00DA1171"/>
    <w:rPr>
      <w:rFonts w:ascii="Times New Roman" w:hAnsi="Times New Roman"/>
      <w:i/>
      <w:iCs/>
      <w:smallCaps/>
      <w:spacing w:val="5"/>
      <w:sz w:val="26"/>
      <w:szCs w:val="26"/>
    </w:rPr>
  </w:style>
  <w:style w:type="character" w:customStyle="1" w:styleId="Heading4Char">
    <w:name w:val="Heading 4 Char"/>
    <w:basedOn w:val="DefaultParagraphFont"/>
    <w:link w:val="Heading4"/>
    <w:uiPriority w:val="9"/>
    <w:rsid w:val="003128D6"/>
    <w:rPr>
      <w:b/>
      <w:bCs/>
      <w:spacing w:val="5"/>
      <w:sz w:val="24"/>
      <w:szCs w:val="24"/>
    </w:rPr>
  </w:style>
  <w:style w:type="character" w:customStyle="1" w:styleId="Heading5Char">
    <w:name w:val="Heading 5 Char"/>
    <w:basedOn w:val="DefaultParagraphFont"/>
    <w:link w:val="Heading5"/>
    <w:uiPriority w:val="9"/>
    <w:rsid w:val="003128D6"/>
    <w:rPr>
      <w:i/>
      <w:iCs/>
      <w:sz w:val="24"/>
      <w:szCs w:val="24"/>
    </w:rPr>
  </w:style>
  <w:style w:type="character" w:customStyle="1" w:styleId="Heading6Char">
    <w:name w:val="Heading 6 Char"/>
    <w:basedOn w:val="DefaultParagraphFont"/>
    <w:link w:val="Heading6"/>
    <w:uiPriority w:val="9"/>
    <w:rsid w:val="003128D6"/>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rsid w:val="003128D6"/>
    <w:rPr>
      <w:b/>
      <w:bCs/>
      <w:i/>
      <w:iCs/>
      <w:color w:val="5A5A5A" w:themeColor="text1" w:themeTint="A5"/>
      <w:sz w:val="20"/>
      <w:szCs w:val="20"/>
    </w:rPr>
  </w:style>
  <w:style w:type="character" w:customStyle="1" w:styleId="Heading8Char">
    <w:name w:val="Heading 8 Char"/>
    <w:basedOn w:val="DefaultParagraphFont"/>
    <w:link w:val="Heading8"/>
    <w:uiPriority w:val="9"/>
    <w:rsid w:val="003128D6"/>
    <w:rPr>
      <w:b/>
      <w:bCs/>
      <w:color w:val="7F7F7F" w:themeColor="text1" w:themeTint="80"/>
      <w:sz w:val="20"/>
      <w:szCs w:val="20"/>
    </w:rPr>
  </w:style>
  <w:style w:type="character" w:customStyle="1" w:styleId="Heading9Char">
    <w:name w:val="Heading 9 Char"/>
    <w:basedOn w:val="DefaultParagraphFont"/>
    <w:link w:val="Heading9"/>
    <w:uiPriority w:val="9"/>
    <w:rsid w:val="003128D6"/>
    <w:rPr>
      <w:b/>
      <w:bCs/>
      <w:i/>
      <w:iCs/>
      <w:color w:val="7F7F7F" w:themeColor="text1" w:themeTint="80"/>
      <w:sz w:val="18"/>
      <w:szCs w:val="18"/>
    </w:rPr>
  </w:style>
  <w:style w:type="paragraph" w:styleId="BodyText">
    <w:name w:val="Body Text"/>
    <w:basedOn w:val="Normal"/>
    <w:link w:val="BodyTextChar"/>
    <w:qFormat/>
    <w:pPr>
      <w:spacing w:before="180" w:after="180"/>
    </w:pPr>
  </w:style>
  <w:style w:type="character" w:customStyle="1" w:styleId="BodyTextChar">
    <w:name w:val="Body Text Char"/>
    <w:basedOn w:val="DefaultParagraphFont"/>
    <w:link w:val="BodyText"/>
    <w:rsid w:val="00BF2CE9"/>
  </w:style>
  <w:style w:type="paragraph" w:customStyle="1" w:styleId="FirstParagraph">
    <w:name w:val="First Paragraph"/>
    <w:basedOn w:val="BodyText"/>
    <w:next w:val="BodyText"/>
    <w:qFormat/>
  </w:style>
  <w:style w:type="paragraph" w:customStyle="1" w:styleId="Compact">
    <w:name w:val="Compact"/>
    <w:basedOn w:val="BodyText"/>
    <w:pPr>
      <w:spacing w:before="36" w:after="36"/>
    </w:pPr>
  </w:style>
  <w:style w:type="paragraph" w:styleId="Title">
    <w:name w:val="Title"/>
    <w:basedOn w:val="Normal"/>
    <w:next w:val="Normal"/>
    <w:link w:val="TitleChar"/>
    <w:uiPriority w:val="10"/>
    <w:qFormat/>
    <w:rsid w:val="003128D6"/>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3128D6"/>
    <w:rPr>
      <w:smallCaps/>
      <w:sz w:val="52"/>
      <w:szCs w:val="52"/>
    </w:rPr>
  </w:style>
  <w:style w:type="paragraph" w:styleId="Subtitle">
    <w:name w:val="Subtitle"/>
    <w:basedOn w:val="Normal"/>
    <w:next w:val="Normal"/>
    <w:link w:val="SubtitleChar"/>
    <w:uiPriority w:val="11"/>
    <w:qFormat/>
    <w:rsid w:val="003128D6"/>
    <w:rPr>
      <w:i/>
      <w:iCs/>
      <w:smallCaps/>
      <w:spacing w:val="10"/>
      <w:sz w:val="28"/>
      <w:szCs w:val="28"/>
    </w:rPr>
  </w:style>
  <w:style w:type="character" w:customStyle="1" w:styleId="SubtitleChar">
    <w:name w:val="Subtitle Char"/>
    <w:basedOn w:val="DefaultParagraphFont"/>
    <w:link w:val="Subtitle"/>
    <w:uiPriority w:val="11"/>
    <w:rsid w:val="003128D6"/>
    <w:rPr>
      <w:i/>
      <w:iCs/>
      <w:smallCaps/>
      <w:spacing w:val="10"/>
      <w:sz w:val="28"/>
      <w:szCs w:val="28"/>
    </w:rPr>
  </w:style>
  <w:style w:type="paragraph" w:customStyle="1" w:styleId="Author">
    <w:name w:val="Author"/>
    <w:next w:val="BodyText"/>
    <w:pPr>
      <w:keepNext/>
      <w:keepLines/>
      <w:jc w:val="center"/>
    </w:pPr>
  </w:style>
  <w:style w:type="paragraph" w:styleId="Date">
    <w:name w:val="Date"/>
    <w:next w:val="BodyText"/>
    <w:pPr>
      <w:keepNext/>
      <w:keepLines/>
      <w:jc w:val="center"/>
    </w:pPr>
  </w:style>
  <w:style w:type="paragraph" w:customStyle="1" w:styleId="Abstract">
    <w:name w:val="Abstract"/>
    <w:basedOn w:val="Normal"/>
    <w:next w:val="BodyText"/>
    <w:pPr>
      <w:keepNext/>
      <w:keepLines/>
      <w:spacing w:before="300" w:after="300"/>
    </w:pPr>
  </w:style>
  <w:style w:type="paragraph" w:styleId="Bibliography">
    <w:name w:val="Bibliography"/>
    <w:basedOn w:val="Normal"/>
  </w:style>
  <w:style w:type="paragraph" w:styleId="BlockText">
    <w:name w:val="Block Text"/>
    <w:basedOn w:val="BodyText"/>
    <w:next w:val="BodyText"/>
    <w:uiPriority w:val="9"/>
    <w:unhideWhenUsed/>
    <w:pPr>
      <w:spacing w:before="100" w:after="100"/>
    </w:pPr>
    <w:rPr>
      <w:bCs/>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BF2CE9"/>
    <w:rPr>
      <w:b/>
      <w:bCs/>
      <w:caps/>
      <w:sz w:val="16"/>
      <w:szCs w:val="18"/>
    </w:rPr>
  </w:style>
  <w:style w:type="character" w:customStyle="1" w:styleId="CaptionChar">
    <w:name w:val="Caption Char"/>
    <w:basedOn w:val="DefaultParagraphFont"/>
    <w:link w:val="Caption"/>
    <w:uiPriority w:val="35"/>
    <w:rPr>
      <w:b/>
      <w:bCs/>
      <w:caps/>
      <w:sz w:val="16"/>
      <w:szCs w:val="18"/>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VerbatimChar">
    <w:name w:val="Verbatim Char"/>
    <w:basedOn w:val="CaptionChar"/>
    <w:link w:val="SourceCode"/>
    <w:rPr>
      <w:rFonts w:ascii="Consolas" w:hAnsi="Consolas"/>
      <w:b/>
      <w:bCs/>
      <w:caps/>
      <w:sz w:val="22"/>
      <w:szCs w:val="18"/>
    </w:rPr>
  </w:style>
  <w:style w:type="paragraph" w:customStyle="1" w:styleId="SourceCode">
    <w:name w:val="Source Code"/>
    <w:basedOn w:val="Normal"/>
    <w:link w:val="VerbatimChar"/>
    <w:pPr>
      <w:wordWrap w:val="0"/>
    </w:pPr>
  </w:style>
  <w:style w:type="character" w:styleId="FootnoteReference">
    <w:name w:val="footnote reference"/>
    <w:basedOn w:val="CaptionChar"/>
    <w:rPr>
      <w:b/>
      <w:bCs/>
      <w:caps/>
      <w:sz w:val="16"/>
      <w:szCs w:val="18"/>
      <w:vertAlign w:val="superscript"/>
    </w:rPr>
  </w:style>
  <w:style w:type="character" w:styleId="Hyperlink">
    <w:name w:val="Hyperlink"/>
    <w:basedOn w:val="CaptionChar"/>
    <w:uiPriority w:val="99"/>
    <w:rPr>
      <w:b/>
      <w:bCs/>
      <w:caps/>
      <w:color w:val="1D86CD" w:themeColor="accent1"/>
      <w:sz w:val="16"/>
      <w:szCs w:val="18"/>
    </w:rPr>
  </w:style>
  <w:style w:type="paragraph" w:styleId="TOCHeading">
    <w:name w:val="TOC Heading"/>
    <w:basedOn w:val="Heading1"/>
    <w:next w:val="Normal"/>
    <w:uiPriority w:val="39"/>
    <w:unhideWhenUsed/>
    <w:qFormat/>
    <w:rsid w:val="003128D6"/>
    <w:pPr>
      <w:outlineLvl w:val="9"/>
    </w:pPr>
    <w:rPr>
      <w:lang w:bidi="en-US"/>
    </w:rPr>
  </w:style>
  <w:style w:type="character" w:customStyle="1" w:styleId="KeywordTok">
    <w:name w:val="KeywordTok"/>
    <w:basedOn w:val="VerbatimChar"/>
    <w:rPr>
      <w:rFonts w:ascii="Consolas" w:hAnsi="Consolas"/>
      <w:b w:val="0"/>
      <w:bCs/>
      <w:caps/>
      <w:color w:val="007020"/>
      <w:sz w:val="22"/>
      <w:szCs w:val="18"/>
    </w:rPr>
  </w:style>
  <w:style w:type="character" w:customStyle="1" w:styleId="DataTypeTok">
    <w:name w:val="DataTypeTok"/>
    <w:basedOn w:val="VerbatimChar"/>
    <w:rPr>
      <w:rFonts w:ascii="Consolas" w:hAnsi="Consolas"/>
      <w:b/>
      <w:bCs/>
      <w:caps/>
      <w:color w:val="902000"/>
      <w:sz w:val="22"/>
      <w:szCs w:val="18"/>
    </w:rPr>
  </w:style>
  <w:style w:type="character" w:customStyle="1" w:styleId="DecValTok">
    <w:name w:val="DecValTok"/>
    <w:basedOn w:val="VerbatimChar"/>
    <w:rPr>
      <w:rFonts w:ascii="Consolas" w:hAnsi="Consolas"/>
      <w:b/>
      <w:bCs/>
      <w:caps/>
      <w:color w:val="40A070"/>
      <w:sz w:val="22"/>
      <w:szCs w:val="18"/>
    </w:rPr>
  </w:style>
  <w:style w:type="character" w:customStyle="1" w:styleId="BaseNTok">
    <w:name w:val="BaseNTok"/>
    <w:basedOn w:val="VerbatimChar"/>
    <w:rPr>
      <w:rFonts w:ascii="Consolas" w:hAnsi="Consolas"/>
      <w:b/>
      <w:bCs/>
      <w:caps/>
      <w:color w:val="40A070"/>
      <w:sz w:val="22"/>
      <w:szCs w:val="18"/>
    </w:rPr>
  </w:style>
  <w:style w:type="character" w:customStyle="1" w:styleId="FloatTok">
    <w:name w:val="FloatTok"/>
    <w:basedOn w:val="VerbatimChar"/>
    <w:rPr>
      <w:rFonts w:ascii="Consolas" w:hAnsi="Consolas"/>
      <w:b/>
      <w:bCs/>
      <w:caps/>
      <w:color w:val="40A070"/>
      <w:sz w:val="22"/>
      <w:szCs w:val="18"/>
    </w:rPr>
  </w:style>
  <w:style w:type="character" w:customStyle="1" w:styleId="ConstantTok">
    <w:name w:val="ConstantTok"/>
    <w:basedOn w:val="VerbatimChar"/>
    <w:rPr>
      <w:rFonts w:ascii="Consolas" w:hAnsi="Consolas"/>
      <w:b/>
      <w:bCs/>
      <w:caps/>
      <w:color w:val="880000"/>
      <w:sz w:val="22"/>
      <w:szCs w:val="18"/>
    </w:rPr>
  </w:style>
  <w:style w:type="character" w:customStyle="1" w:styleId="CharTok">
    <w:name w:val="CharTok"/>
    <w:basedOn w:val="VerbatimChar"/>
    <w:rPr>
      <w:rFonts w:ascii="Consolas" w:hAnsi="Consolas"/>
      <w:b/>
      <w:bCs/>
      <w:caps/>
      <w:color w:val="4070A0"/>
      <w:sz w:val="22"/>
      <w:szCs w:val="18"/>
    </w:rPr>
  </w:style>
  <w:style w:type="character" w:customStyle="1" w:styleId="SpecialCharTok">
    <w:name w:val="SpecialCharTok"/>
    <w:basedOn w:val="VerbatimChar"/>
    <w:rPr>
      <w:rFonts w:ascii="Consolas" w:hAnsi="Consolas"/>
      <w:b/>
      <w:bCs/>
      <w:caps/>
      <w:color w:val="4070A0"/>
      <w:sz w:val="22"/>
      <w:szCs w:val="18"/>
    </w:rPr>
  </w:style>
  <w:style w:type="character" w:customStyle="1" w:styleId="StringTok">
    <w:name w:val="StringTok"/>
    <w:basedOn w:val="VerbatimChar"/>
    <w:rPr>
      <w:rFonts w:ascii="Consolas" w:hAnsi="Consolas"/>
      <w:b/>
      <w:bCs/>
      <w:caps/>
      <w:color w:val="4070A0"/>
      <w:sz w:val="22"/>
      <w:szCs w:val="18"/>
    </w:rPr>
  </w:style>
  <w:style w:type="character" w:customStyle="1" w:styleId="VerbatimStringTok">
    <w:name w:val="VerbatimStringTok"/>
    <w:basedOn w:val="VerbatimChar"/>
    <w:rPr>
      <w:rFonts w:ascii="Consolas" w:hAnsi="Consolas"/>
      <w:b/>
      <w:bCs/>
      <w:caps/>
      <w:color w:val="4070A0"/>
      <w:sz w:val="22"/>
      <w:szCs w:val="18"/>
    </w:rPr>
  </w:style>
  <w:style w:type="character" w:customStyle="1" w:styleId="SpecialStringTok">
    <w:name w:val="SpecialStringTok"/>
    <w:basedOn w:val="VerbatimChar"/>
    <w:rPr>
      <w:rFonts w:ascii="Consolas" w:hAnsi="Consolas"/>
      <w:b/>
      <w:bCs/>
      <w:caps/>
      <w:color w:val="BB6688"/>
      <w:sz w:val="22"/>
      <w:szCs w:val="18"/>
    </w:rPr>
  </w:style>
  <w:style w:type="character" w:customStyle="1" w:styleId="ImportTok">
    <w:name w:val="ImportTok"/>
    <w:basedOn w:val="VerbatimChar"/>
    <w:rPr>
      <w:rFonts w:ascii="Consolas" w:hAnsi="Consolas"/>
      <w:b/>
      <w:bCs/>
      <w:caps/>
      <w:sz w:val="22"/>
      <w:szCs w:val="18"/>
    </w:rPr>
  </w:style>
  <w:style w:type="character" w:customStyle="1" w:styleId="CommentTok">
    <w:name w:val="CommentTok"/>
    <w:basedOn w:val="VerbatimChar"/>
    <w:rPr>
      <w:rFonts w:ascii="Consolas" w:hAnsi="Consolas"/>
      <w:b/>
      <w:bCs/>
      <w:i/>
      <w:caps/>
      <w:color w:val="60A0B0"/>
      <w:sz w:val="22"/>
      <w:szCs w:val="18"/>
    </w:rPr>
  </w:style>
  <w:style w:type="character" w:customStyle="1" w:styleId="DocumentationTok">
    <w:name w:val="DocumentationTok"/>
    <w:basedOn w:val="VerbatimChar"/>
    <w:rPr>
      <w:rFonts w:ascii="Consolas" w:hAnsi="Consolas"/>
      <w:b/>
      <w:bCs/>
      <w:i/>
      <w:caps/>
      <w:color w:val="BA2121"/>
      <w:sz w:val="22"/>
      <w:szCs w:val="18"/>
    </w:rPr>
  </w:style>
  <w:style w:type="character" w:customStyle="1" w:styleId="AnnotationTok">
    <w:name w:val="AnnotationTok"/>
    <w:basedOn w:val="VerbatimChar"/>
    <w:rPr>
      <w:rFonts w:ascii="Consolas" w:hAnsi="Consolas"/>
      <w:b w:val="0"/>
      <w:bCs/>
      <w:i/>
      <w:caps/>
      <w:color w:val="60A0B0"/>
      <w:sz w:val="22"/>
      <w:szCs w:val="18"/>
    </w:rPr>
  </w:style>
  <w:style w:type="character" w:customStyle="1" w:styleId="CommentVarTok">
    <w:name w:val="CommentVarTok"/>
    <w:basedOn w:val="VerbatimChar"/>
    <w:rPr>
      <w:rFonts w:ascii="Consolas" w:hAnsi="Consolas"/>
      <w:b w:val="0"/>
      <w:bCs/>
      <w:i/>
      <w:caps/>
      <w:color w:val="60A0B0"/>
      <w:sz w:val="22"/>
      <w:szCs w:val="18"/>
    </w:rPr>
  </w:style>
  <w:style w:type="character" w:customStyle="1" w:styleId="OtherTok">
    <w:name w:val="OtherTok"/>
    <w:basedOn w:val="VerbatimChar"/>
    <w:rPr>
      <w:rFonts w:ascii="Consolas" w:hAnsi="Consolas"/>
      <w:b/>
      <w:bCs/>
      <w:caps/>
      <w:color w:val="007020"/>
      <w:sz w:val="22"/>
      <w:szCs w:val="18"/>
    </w:rPr>
  </w:style>
  <w:style w:type="character" w:customStyle="1" w:styleId="FunctionTok">
    <w:name w:val="FunctionTok"/>
    <w:basedOn w:val="VerbatimChar"/>
    <w:rPr>
      <w:rFonts w:ascii="Consolas" w:hAnsi="Consolas"/>
      <w:b/>
      <w:bCs/>
      <w:caps/>
      <w:color w:val="06287E"/>
      <w:sz w:val="22"/>
      <w:szCs w:val="18"/>
    </w:rPr>
  </w:style>
  <w:style w:type="character" w:customStyle="1" w:styleId="VariableTok">
    <w:name w:val="VariableTok"/>
    <w:basedOn w:val="VerbatimChar"/>
    <w:rPr>
      <w:rFonts w:ascii="Consolas" w:hAnsi="Consolas"/>
      <w:b/>
      <w:bCs/>
      <w:caps/>
      <w:color w:val="19177C"/>
      <w:sz w:val="22"/>
      <w:szCs w:val="18"/>
    </w:rPr>
  </w:style>
  <w:style w:type="character" w:customStyle="1" w:styleId="ControlFlowTok">
    <w:name w:val="ControlFlowTok"/>
    <w:basedOn w:val="VerbatimChar"/>
    <w:rPr>
      <w:rFonts w:ascii="Consolas" w:hAnsi="Consolas"/>
      <w:b w:val="0"/>
      <w:bCs/>
      <w:caps/>
      <w:color w:val="007020"/>
      <w:sz w:val="22"/>
      <w:szCs w:val="18"/>
    </w:rPr>
  </w:style>
  <w:style w:type="character" w:customStyle="1" w:styleId="OperatorTok">
    <w:name w:val="OperatorTok"/>
    <w:basedOn w:val="VerbatimChar"/>
    <w:rPr>
      <w:rFonts w:ascii="Consolas" w:hAnsi="Consolas"/>
      <w:b/>
      <w:bCs/>
      <w:caps/>
      <w:color w:val="666666"/>
      <w:sz w:val="22"/>
      <w:szCs w:val="18"/>
    </w:rPr>
  </w:style>
  <w:style w:type="character" w:customStyle="1" w:styleId="BuiltInTok">
    <w:name w:val="BuiltInTok"/>
    <w:basedOn w:val="VerbatimChar"/>
    <w:rPr>
      <w:rFonts w:ascii="Consolas" w:hAnsi="Consolas"/>
      <w:b/>
      <w:bCs/>
      <w:caps/>
      <w:sz w:val="22"/>
      <w:szCs w:val="18"/>
    </w:rPr>
  </w:style>
  <w:style w:type="character" w:customStyle="1" w:styleId="ExtensionTok">
    <w:name w:val="ExtensionTok"/>
    <w:basedOn w:val="VerbatimChar"/>
    <w:rPr>
      <w:rFonts w:ascii="Consolas" w:hAnsi="Consolas"/>
      <w:b/>
      <w:bCs/>
      <w:caps/>
      <w:sz w:val="22"/>
      <w:szCs w:val="18"/>
    </w:rPr>
  </w:style>
  <w:style w:type="character" w:customStyle="1" w:styleId="PreprocessorTok">
    <w:name w:val="PreprocessorTok"/>
    <w:basedOn w:val="VerbatimChar"/>
    <w:rPr>
      <w:rFonts w:ascii="Consolas" w:hAnsi="Consolas"/>
      <w:b/>
      <w:bCs/>
      <w:caps/>
      <w:color w:val="BC7A00"/>
      <w:sz w:val="22"/>
      <w:szCs w:val="18"/>
    </w:rPr>
  </w:style>
  <w:style w:type="character" w:customStyle="1" w:styleId="AttributeTok">
    <w:name w:val="AttributeTok"/>
    <w:basedOn w:val="VerbatimChar"/>
    <w:rPr>
      <w:rFonts w:ascii="Consolas" w:hAnsi="Consolas"/>
      <w:b/>
      <w:bCs/>
      <w:caps/>
      <w:color w:val="7D9029"/>
      <w:sz w:val="22"/>
      <w:szCs w:val="18"/>
    </w:rPr>
  </w:style>
  <w:style w:type="character" w:customStyle="1" w:styleId="RegionMarkerTok">
    <w:name w:val="RegionMarkerTok"/>
    <w:basedOn w:val="VerbatimChar"/>
    <w:rPr>
      <w:rFonts w:ascii="Consolas" w:hAnsi="Consolas"/>
      <w:b/>
      <w:bCs/>
      <w:caps/>
      <w:sz w:val="22"/>
      <w:szCs w:val="18"/>
    </w:rPr>
  </w:style>
  <w:style w:type="character" w:customStyle="1" w:styleId="InformationTok">
    <w:name w:val="InformationTok"/>
    <w:basedOn w:val="VerbatimChar"/>
    <w:rPr>
      <w:rFonts w:ascii="Consolas" w:hAnsi="Consolas"/>
      <w:b w:val="0"/>
      <w:bCs/>
      <w:i/>
      <w:caps/>
      <w:color w:val="60A0B0"/>
      <w:sz w:val="22"/>
      <w:szCs w:val="18"/>
    </w:rPr>
  </w:style>
  <w:style w:type="character" w:customStyle="1" w:styleId="WarningTok">
    <w:name w:val="WarningTok"/>
    <w:basedOn w:val="VerbatimChar"/>
    <w:rPr>
      <w:rFonts w:ascii="Consolas" w:hAnsi="Consolas"/>
      <w:b w:val="0"/>
      <w:bCs/>
      <w:i/>
      <w:caps/>
      <w:color w:val="60A0B0"/>
      <w:sz w:val="22"/>
      <w:szCs w:val="18"/>
    </w:rPr>
  </w:style>
  <w:style w:type="character" w:customStyle="1" w:styleId="AlertTok">
    <w:name w:val="AlertTok"/>
    <w:basedOn w:val="VerbatimChar"/>
    <w:rPr>
      <w:rFonts w:ascii="Consolas" w:hAnsi="Consolas"/>
      <w:b w:val="0"/>
      <w:bCs/>
      <w:caps/>
      <w:color w:val="FF0000"/>
      <w:sz w:val="22"/>
      <w:szCs w:val="18"/>
    </w:rPr>
  </w:style>
  <w:style w:type="character" w:customStyle="1" w:styleId="ErrorTok">
    <w:name w:val="ErrorTok"/>
    <w:basedOn w:val="VerbatimChar"/>
    <w:rPr>
      <w:rFonts w:ascii="Consolas" w:hAnsi="Consolas"/>
      <w:b w:val="0"/>
      <w:bCs/>
      <w:caps/>
      <w:color w:val="FF0000"/>
      <w:sz w:val="22"/>
      <w:szCs w:val="18"/>
    </w:rPr>
  </w:style>
  <w:style w:type="character" w:customStyle="1" w:styleId="NormalTok">
    <w:name w:val="NormalTok"/>
    <w:basedOn w:val="VerbatimChar"/>
    <w:rPr>
      <w:rFonts w:ascii="Consolas" w:hAnsi="Consolas"/>
      <w:b/>
      <w:bCs/>
      <w:caps/>
      <w:sz w:val="22"/>
      <w:szCs w:val="18"/>
    </w:rPr>
  </w:style>
  <w:style w:type="paragraph" w:styleId="BalloonText">
    <w:name w:val="Balloon Text"/>
    <w:basedOn w:val="Normal"/>
    <w:link w:val="BalloonTextChar"/>
    <w:rsid w:val="00043176"/>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043176"/>
    <w:rPr>
      <w:rFonts w:ascii="Lucida Grande" w:hAnsi="Lucida Grande" w:cs="Lucida Grande"/>
      <w:sz w:val="18"/>
      <w:szCs w:val="18"/>
    </w:rPr>
  </w:style>
  <w:style w:type="character" w:styleId="PlaceholderText">
    <w:name w:val="Placeholder Text"/>
    <w:basedOn w:val="DefaultParagraphFont"/>
    <w:rsid w:val="004D20AA"/>
    <w:rPr>
      <w:color w:val="808080"/>
    </w:rPr>
  </w:style>
  <w:style w:type="paragraph" w:styleId="TOC2">
    <w:name w:val="toc 2"/>
    <w:basedOn w:val="Normal"/>
    <w:next w:val="Normal"/>
    <w:autoRedefine/>
    <w:uiPriority w:val="39"/>
    <w:rsid w:val="00D15052"/>
    <w:pPr>
      <w:spacing w:after="0"/>
      <w:ind w:left="200"/>
    </w:pPr>
    <w:rPr>
      <w:smallCaps/>
    </w:rPr>
  </w:style>
  <w:style w:type="paragraph" w:styleId="TOC3">
    <w:name w:val="toc 3"/>
    <w:basedOn w:val="Normal"/>
    <w:next w:val="Normal"/>
    <w:autoRedefine/>
    <w:uiPriority w:val="39"/>
    <w:rsid w:val="00D15052"/>
    <w:pPr>
      <w:spacing w:after="0"/>
      <w:ind w:left="400"/>
    </w:pPr>
    <w:rPr>
      <w:i/>
    </w:rPr>
  </w:style>
  <w:style w:type="paragraph" w:styleId="TOC1">
    <w:name w:val="toc 1"/>
    <w:basedOn w:val="Normal"/>
    <w:next w:val="Normal"/>
    <w:autoRedefine/>
    <w:uiPriority w:val="39"/>
    <w:rsid w:val="00D15052"/>
    <w:pPr>
      <w:spacing w:before="120" w:after="0"/>
    </w:pPr>
    <w:rPr>
      <w:b/>
      <w:caps/>
    </w:rPr>
  </w:style>
  <w:style w:type="paragraph" w:styleId="TOC4">
    <w:name w:val="toc 4"/>
    <w:basedOn w:val="Normal"/>
    <w:next w:val="Normal"/>
    <w:autoRedefine/>
    <w:uiPriority w:val="39"/>
    <w:rsid w:val="00D15052"/>
    <w:pPr>
      <w:spacing w:after="0"/>
      <w:ind w:left="600"/>
    </w:pPr>
    <w:rPr>
      <w:sz w:val="18"/>
      <w:szCs w:val="18"/>
    </w:rPr>
  </w:style>
  <w:style w:type="paragraph" w:styleId="TOC5">
    <w:name w:val="toc 5"/>
    <w:basedOn w:val="Normal"/>
    <w:next w:val="Normal"/>
    <w:autoRedefine/>
    <w:uiPriority w:val="39"/>
    <w:rsid w:val="00D15052"/>
    <w:pPr>
      <w:spacing w:after="0"/>
      <w:ind w:left="800"/>
    </w:pPr>
    <w:rPr>
      <w:sz w:val="18"/>
      <w:szCs w:val="18"/>
    </w:rPr>
  </w:style>
  <w:style w:type="paragraph" w:styleId="TOC6">
    <w:name w:val="toc 6"/>
    <w:basedOn w:val="Normal"/>
    <w:next w:val="Normal"/>
    <w:autoRedefine/>
    <w:rsid w:val="00D15052"/>
    <w:pPr>
      <w:spacing w:after="0"/>
      <w:ind w:left="1000"/>
    </w:pPr>
    <w:rPr>
      <w:sz w:val="18"/>
      <w:szCs w:val="18"/>
    </w:rPr>
  </w:style>
  <w:style w:type="paragraph" w:styleId="TOC7">
    <w:name w:val="toc 7"/>
    <w:basedOn w:val="Normal"/>
    <w:next w:val="Normal"/>
    <w:autoRedefine/>
    <w:rsid w:val="00D15052"/>
    <w:pPr>
      <w:spacing w:after="0"/>
      <w:ind w:left="1200"/>
    </w:pPr>
    <w:rPr>
      <w:sz w:val="18"/>
      <w:szCs w:val="18"/>
    </w:rPr>
  </w:style>
  <w:style w:type="paragraph" w:styleId="TOC8">
    <w:name w:val="toc 8"/>
    <w:basedOn w:val="Normal"/>
    <w:next w:val="Normal"/>
    <w:autoRedefine/>
    <w:rsid w:val="00D15052"/>
    <w:pPr>
      <w:spacing w:after="0"/>
      <w:ind w:left="1400"/>
    </w:pPr>
    <w:rPr>
      <w:sz w:val="18"/>
      <w:szCs w:val="18"/>
    </w:rPr>
  </w:style>
  <w:style w:type="paragraph" w:styleId="TOC9">
    <w:name w:val="toc 9"/>
    <w:basedOn w:val="Normal"/>
    <w:next w:val="Normal"/>
    <w:autoRedefine/>
    <w:rsid w:val="00D15052"/>
    <w:pPr>
      <w:spacing w:after="0"/>
      <w:ind w:left="1600"/>
    </w:pPr>
    <w:rPr>
      <w:sz w:val="18"/>
      <w:szCs w:val="18"/>
    </w:rPr>
  </w:style>
  <w:style w:type="paragraph" w:customStyle="1" w:styleId="PersonalName">
    <w:name w:val="Personal Name"/>
    <w:basedOn w:val="Title"/>
    <w:rsid w:val="00BF2CE9"/>
    <w:rPr>
      <w:b/>
      <w:caps/>
      <w:color w:val="000000"/>
      <w:sz w:val="28"/>
      <w:szCs w:val="28"/>
    </w:rPr>
  </w:style>
  <w:style w:type="character" w:styleId="Strong">
    <w:name w:val="Strong"/>
    <w:uiPriority w:val="22"/>
    <w:qFormat/>
    <w:rsid w:val="003128D6"/>
    <w:rPr>
      <w:b/>
      <w:bCs/>
    </w:rPr>
  </w:style>
  <w:style w:type="character" w:styleId="Emphasis">
    <w:name w:val="Emphasis"/>
    <w:uiPriority w:val="20"/>
    <w:qFormat/>
    <w:rsid w:val="003128D6"/>
    <w:rPr>
      <w:b/>
      <w:bCs/>
      <w:i/>
      <w:iCs/>
      <w:spacing w:val="10"/>
    </w:rPr>
  </w:style>
  <w:style w:type="paragraph" w:styleId="NoSpacing">
    <w:name w:val="No Spacing"/>
    <w:basedOn w:val="Normal"/>
    <w:link w:val="NoSpacingChar"/>
    <w:uiPriority w:val="1"/>
    <w:qFormat/>
    <w:rsid w:val="003128D6"/>
    <w:pPr>
      <w:spacing w:after="0" w:line="240" w:lineRule="auto"/>
    </w:pPr>
  </w:style>
  <w:style w:type="character" w:customStyle="1" w:styleId="NoSpacingChar">
    <w:name w:val="No Spacing Char"/>
    <w:basedOn w:val="DefaultParagraphFont"/>
    <w:link w:val="NoSpacing"/>
    <w:uiPriority w:val="1"/>
    <w:rsid w:val="00BF2CE9"/>
  </w:style>
  <w:style w:type="paragraph" w:styleId="ListParagraph">
    <w:name w:val="List Paragraph"/>
    <w:basedOn w:val="Normal"/>
    <w:uiPriority w:val="34"/>
    <w:qFormat/>
    <w:rsid w:val="003128D6"/>
    <w:pPr>
      <w:ind w:left="720"/>
      <w:contextualSpacing/>
    </w:pPr>
  </w:style>
  <w:style w:type="paragraph" w:styleId="Quote">
    <w:name w:val="Quote"/>
    <w:basedOn w:val="Normal"/>
    <w:next w:val="Normal"/>
    <w:link w:val="QuoteChar"/>
    <w:uiPriority w:val="29"/>
    <w:qFormat/>
    <w:rsid w:val="003128D6"/>
    <w:rPr>
      <w:i/>
      <w:iCs/>
    </w:rPr>
  </w:style>
  <w:style w:type="character" w:customStyle="1" w:styleId="QuoteChar">
    <w:name w:val="Quote Char"/>
    <w:basedOn w:val="DefaultParagraphFont"/>
    <w:link w:val="Quote"/>
    <w:uiPriority w:val="29"/>
    <w:rsid w:val="003128D6"/>
    <w:rPr>
      <w:i/>
      <w:iCs/>
    </w:rPr>
  </w:style>
  <w:style w:type="paragraph" w:styleId="IntenseQuote">
    <w:name w:val="Intense Quote"/>
    <w:basedOn w:val="Normal"/>
    <w:next w:val="Normal"/>
    <w:link w:val="IntenseQuoteChar"/>
    <w:uiPriority w:val="30"/>
    <w:qFormat/>
    <w:rsid w:val="003128D6"/>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3128D6"/>
    <w:rPr>
      <w:i/>
      <w:iCs/>
    </w:rPr>
  </w:style>
  <w:style w:type="character" w:styleId="SubtleEmphasis">
    <w:name w:val="Subtle Emphasis"/>
    <w:uiPriority w:val="19"/>
    <w:qFormat/>
    <w:rsid w:val="003128D6"/>
    <w:rPr>
      <w:i/>
      <w:iCs/>
    </w:rPr>
  </w:style>
  <w:style w:type="character" w:styleId="IntenseEmphasis">
    <w:name w:val="Intense Emphasis"/>
    <w:uiPriority w:val="21"/>
    <w:qFormat/>
    <w:rsid w:val="003128D6"/>
    <w:rPr>
      <w:b/>
      <w:bCs/>
      <w:i/>
      <w:iCs/>
    </w:rPr>
  </w:style>
  <w:style w:type="character" w:styleId="SubtleReference">
    <w:name w:val="Subtle Reference"/>
    <w:basedOn w:val="DefaultParagraphFont"/>
    <w:uiPriority w:val="31"/>
    <w:qFormat/>
    <w:rsid w:val="003128D6"/>
    <w:rPr>
      <w:smallCaps/>
    </w:rPr>
  </w:style>
  <w:style w:type="character" w:styleId="IntenseReference">
    <w:name w:val="Intense Reference"/>
    <w:uiPriority w:val="32"/>
    <w:qFormat/>
    <w:rsid w:val="003128D6"/>
    <w:rPr>
      <w:b/>
      <w:bCs/>
      <w:smallCaps/>
    </w:rPr>
  </w:style>
  <w:style w:type="character" w:styleId="BookTitle">
    <w:name w:val="Book Title"/>
    <w:basedOn w:val="DefaultParagraphFont"/>
    <w:uiPriority w:val="33"/>
    <w:qFormat/>
    <w:rsid w:val="003128D6"/>
    <w:rPr>
      <w:i/>
      <w:iCs/>
      <w:smallCaps/>
      <w:spacing w:val="5"/>
    </w:rPr>
  </w:style>
  <w:style w:type="paragraph" w:styleId="Footer">
    <w:name w:val="footer"/>
    <w:basedOn w:val="Normal"/>
    <w:link w:val="FooterChar"/>
    <w:rsid w:val="00852EDB"/>
    <w:pPr>
      <w:tabs>
        <w:tab w:val="center" w:pos="4320"/>
        <w:tab w:val="right" w:pos="8640"/>
      </w:tabs>
      <w:spacing w:after="0" w:line="240" w:lineRule="auto"/>
    </w:pPr>
  </w:style>
  <w:style w:type="character" w:customStyle="1" w:styleId="FooterChar">
    <w:name w:val="Footer Char"/>
    <w:basedOn w:val="DefaultParagraphFont"/>
    <w:link w:val="Footer"/>
    <w:rsid w:val="00852EDB"/>
  </w:style>
  <w:style w:type="character" w:styleId="PageNumber">
    <w:name w:val="page number"/>
    <w:basedOn w:val="DefaultParagraphFont"/>
    <w:rsid w:val="00852EDB"/>
  </w:style>
  <w:style w:type="paragraph" w:styleId="Header">
    <w:name w:val="header"/>
    <w:basedOn w:val="Normal"/>
    <w:link w:val="HeaderChar"/>
    <w:rsid w:val="00852EDB"/>
    <w:pPr>
      <w:tabs>
        <w:tab w:val="center" w:pos="4320"/>
        <w:tab w:val="right" w:pos="8640"/>
      </w:tabs>
      <w:spacing w:after="0" w:line="240" w:lineRule="auto"/>
    </w:pPr>
  </w:style>
  <w:style w:type="character" w:customStyle="1" w:styleId="HeaderChar">
    <w:name w:val="Header Char"/>
    <w:basedOn w:val="DefaultParagraphFont"/>
    <w:link w:val="Header"/>
    <w:rsid w:val="00852EDB"/>
  </w:style>
  <w:style w:type="character" w:customStyle="1" w:styleId="apple-converted-space">
    <w:name w:val="apple-converted-space"/>
    <w:basedOn w:val="DefaultParagraphFont"/>
    <w:rsid w:val="008268BD"/>
  </w:style>
  <w:style w:type="character" w:styleId="CommentReference">
    <w:name w:val="annotation reference"/>
    <w:basedOn w:val="DefaultParagraphFont"/>
    <w:rsid w:val="00F82BCE"/>
    <w:rPr>
      <w:sz w:val="16"/>
      <w:szCs w:val="16"/>
    </w:rPr>
  </w:style>
  <w:style w:type="paragraph" w:styleId="CommentText">
    <w:name w:val="annotation text"/>
    <w:basedOn w:val="Normal"/>
    <w:link w:val="CommentTextChar"/>
    <w:rsid w:val="00F82BCE"/>
    <w:pPr>
      <w:spacing w:line="240" w:lineRule="auto"/>
    </w:pPr>
  </w:style>
  <w:style w:type="character" w:customStyle="1" w:styleId="CommentTextChar">
    <w:name w:val="Comment Text Char"/>
    <w:basedOn w:val="DefaultParagraphFont"/>
    <w:link w:val="CommentText"/>
    <w:rsid w:val="00F82BCE"/>
  </w:style>
  <w:style w:type="paragraph" w:styleId="CommentSubject">
    <w:name w:val="annotation subject"/>
    <w:basedOn w:val="CommentText"/>
    <w:next w:val="CommentText"/>
    <w:link w:val="CommentSubjectChar"/>
    <w:rsid w:val="00F82BCE"/>
    <w:rPr>
      <w:b/>
      <w:bCs/>
    </w:rPr>
  </w:style>
  <w:style w:type="character" w:customStyle="1" w:styleId="CommentSubjectChar">
    <w:name w:val="Comment Subject Char"/>
    <w:basedOn w:val="CommentTextChar"/>
    <w:link w:val="CommentSubject"/>
    <w:rsid w:val="00F82BCE"/>
    <w:rPr>
      <w:b/>
      <w:bCs/>
    </w:rPr>
  </w:style>
  <w:style w:type="paragraph" w:styleId="Revision">
    <w:name w:val="Revision"/>
    <w:hidden/>
    <w:rsid w:val="00C14DB0"/>
    <w:pPr>
      <w:spacing w:after="0" w:line="240" w:lineRule="auto"/>
    </w:pPr>
  </w:style>
  <w:style w:type="paragraph" w:styleId="NormalWeb">
    <w:name w:val="Normal (Web)"/>
    <w:basedOn w:val="Normal"/>
    <w:uiPriority w:val="99"/>
    <w:unhideWhenUsed/>
    <w:rsid w:val="00652805"/>
    <w:pPr>
      <w:spacing w:before="100" w:beforeAutospacing="1" w:after="100" w:afterAutospacing="1" w:line="240" w:lineRule="auto"/>
    </w:pPr>
    <w:rPr>
      <w:rFonts w:ascii="Times" w:eastAsiaTheme="minorEastAsia" w:hAnsi="Times"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12673">
      <w:bodyDiv w:val="1"/>
      <w:marLeft w:val="0"/>
      <w:marRight w:val="0"/>
      <w:marTop w:val="0"/>
      <w:marBottom w:val="0"/>
      <w:divBdr>
        <w:top w:val="none" w:sz="0" w:space="0" w:color="auto"/>
        <w:left w:val="none" w:sz="0" w:space="0" w:color="auto"/>
        <w:bottom w:val="none" w:sz="0" w:space="0" w:color="auto"/>
        <w:right w:val="none" w:sz="0" w:space="0" w:color="auto"/>
      </w:divBdr>
    </w:div>
    <w:div w:id="39673601">
      <w:bodyDiv w:val="1"/>
      <w:marLeft w:val="0"/>
      <w:marRight w:val="0"/>
      <w:marTop w:val="0"/>
      <w:marBottom w:val="0"/>
      <w:divBdr>
        <w:top w:val="none" w:sz="0" w:space="0" w:color="auto"/>
        <w:left w:val="none" w:sz="0" w:space="0" w:color="auto"/>
        <w:bottom w:val="none" w:sz="0" w:space="0" w:color="auto"/>
        <w:right w:val="none" w:sz="0" w:space="0" w:color="auto"/>
      </w:divBdr>
    </w:div>
    <w:div w:id="168833353">
      <w:bodyDiv w:val="1"/>
      <w:marLeft w:val="0"/>
      <w:marRight w:val="0"/>
      <w:marTop w:val="0"/>
      <w:marBottom w:val="0"/>
      <w:divBdr>
        <w:top w:val="none" w:sz="0" w:space="0" w:color="auto"/>
        <w:left w:val="none" w:sz="0" w:space="0" w:color="auto"/>
        <w:bottom w:val="none" w:sz="0" w:space="0" w:color="auto"/>
        <w:right w:val="none" w:sz="0" w:space="0" w:color="auto"/>
      </w:divBdr>
    </w:div>
    <w:div w:id="204684234">
      <w:bodyDiv w:val="1"/>
      <w:marLeft w:val="0"/>
      <w:marRight w:val="0"/>
      <w:marTop w:val="0"/>
      <w:marBottom w:val="0"/>
      <w:divBdr>
        <w:top w:val="none" w:sz="0" w:space="0" w:color="auto"/>
        <w:left w:val="none" w:sz="0" w:space="0" w:color="auto"/>
        <w:bottom w:val="none" w:sz="0" w:space="0" w:color="auto"/>
        <w:right w:val="none" w:sz="0" w:space="0" w:color="auto"/>
      </w:divBdr>
    </w:div>
    <w:div w:id="233665554">
      <w:bodyDiv w:val="1"/>
      <w:marLeft w:val="0"/>
      <w:marRight w:val="0"/>
      <w:marTop w:val="0"/>
      <w:marBottom w:val="0"/>
      <w:divBdr>
        <w:top w:val="none" w:sz="0" w:space="0" w:color="auto"/>
        <w:left w:val="none" w:sz="0" w:space="0" w:color="auto"/>
        <w:bottom w:val="none" w:sz="0" w:space="0" w:color="auto"/>
        <w:right w:val="none" w:sz="0" w:space="0" w:color="auto"/>
      </w:divBdr>
    </w:div>
    <w:div w:id="559049710">
      <w:bodyDiv w:val="1"/>
      <w:marLeft w:val="0"/>
      <w:marRight w:val="0"/>
      <w:marTop w:val="0"/>
      <w:marBottom w:val="0"/>
      <w:divBdr>
        <w:top w:val="none" w:sz="0" w:space="0" w:color="auto"/>
        <w:left w:val="none" w:sz="0" w:space="0" w:color="auto"/>
        <w:bottom w:val="none" w:sz="0" w:space="0" w:color="auto"/>
        <w:right w:val="none" w:sz="0" w:space="0" w:color="auto"/>
      </w:divBdr>
      <w:divsChild>
        <w:div w:id="2070499264">
          <w:marLeft w:val="547"/>
          <w:marRight w:val="0"/>
          <w:marTop w:val="0"/>
          <w:marBottom w:val="0"/>
          <w:divBdr>
            <w:top w:val="none" w:sz="0" w:space="0" w:color="auto"/>
            <w:left w:val="none" w:sz="0" w:space="0" w:color="auto"/>
            <w:bottom w:val="none" w:sz="0" w:space="0" w:color="auto"/>
            <w:right w:val="none" w:sz="0" w:space="0" w:color="auto"/>
          </w:divBdr>
        </w:div>
      </w:divsChild>
    </w:div>
    <w:div w:id="589583291">
      <w:bodyDiv w:val="1"/>
      <w:marLeft w:val="0"/>
      <w:marRight w:val="0"/>
      <w:marTop w:val="0"/>
      <w:marBottom w:val="0"/>
      <w:divBdr>
        <w:top w:val="none" w:sz="0" w:space="0" w:color="auto"/>
        <w:left w:val="none" w:sz="0" w:space="0" w:color="auto"/>
        <w:bottom w:val="none" w:sz="0" w:space="0" w:color="auto"/>
        <w:right w:val="none" w:sz="0" w:space="0" w:color="auto"/>
      </w:divBdr>
    </w:div>
    <w:div w:id="595554635">
      <w:bodyDiv w:val="1"/>
      <w:marLeft w:val="0"/>
      <w:marRight w:val="0"/>
      <w:marTop w:val="0"/>
      <w:marBottom w:val="0"/>
      <w:divBdr>
        <w:top w:val="none" w:sz="0" w:space="0" w:color="auto"/>
        <w:left w:val="none" w:sz="0" w:space="0" w:color="auto"/>
        <w:bottom w:val="none" w:sz="0" w:space="0" w:color="auto"/>
        <w:right w:val="none" w:sz="0" w:space="0" w:color="auto"/>
      </w:divBdr>
    </w:div>
    <w:div w:id="622611574">
      <w:bodyDiv w:val="1"/>
      <w:marLeft w:val="0"/>
      <w:marRight w:val="0"/>
      <w:marTop w:val="0"/>
      <w:marBottom w:val="0"/>
      <w:divBdr>
        <w:top w:val="none" w:sz="0" w:space="0" w:color="auto"/>
        <w:left w:val="none" w:sz="0" w:space="0" w:color="auto"/>
        <w:bottom w:val="none" w:sz="0" w:space="0" w:color="auto"/>
        <w:right w:val="none" w:sz="0" w:space="0" w:color="auto"/>
      </w:divBdr>
    </w:div>
    <w:div w:id="669599073">
      <w:bodyDiv w:val="1"/>
      <w:marLeft w:val="0"/>
      <w:marRight w:val="0"/>
      <w:marTop w:val="0"/>
      <w:marBottom w:val="0"/>
      <w:divBdr>
        <w:top w:val="none" w:sz="0" w:space="0" w:color="auto"/>
        <w:left w:val="none" w:sz="0" w:space="0" w:color="auto"/>
        <w:bottom w:val="none" w:sz="0" w:space="0" w:color="auto"/>
        <w:right w:val="none" w:sz="0" w:space="0" w:color="auto"/>
      </w:divBdr>
    </w:div>
    <w:div w:id="681705701">
      <w:bodyDiv w:val="1"/>
      <w:marLeft w:val="0"/>
      <w:marRight w:val="0"/>
      <w:marTop w:val="0"/>
      <w:marBottom w:val="0"/>
      <w:divBdr>
        <w:top w:val="none" w:sz="0" w:space="0" w:color="auto"/>
        <w:left w:val="none" w:sz="0" w:space="0" w:color="auto"/>
        <w:bottom w:val="none" w:sz="0" w:space="0" w:color="auto"/>
        <w:right w:val="none" w:sz="0" w:space="0" w:color="auto"/>
      </w:divBdr>
    </w:div>
    <w:div w:id="684599347">
      <w:bodyDiv w:val="1"/>
      <w:marLeft w:val="0"/>
      <w:marRight w:val="0"/>
      <w:marTop w:val="0"/>
      <w:marBottom w:val="0"/>
      <w:divBdr>
        <w:top w:val="none" w:sz="0" w:space="0" w:color="auto"/>
        <w:left w:val="none" w:sz="0" w:space="0" w:color="auto"/>
        <w:bottom w:val="none" w:sz="0" w:space="0" w:color="auto"/>
        <w:right w:val="none" w:sz="0" w:space="0" w:color="auto"/>
      </w:divBdr>
    </w:div>
    <w:div w:id="731931806">
      <w:bodyDiv w:val="1"/>
      <w:marLeft w:val="0"/>
      <w:marRight w:val="0"/>
      <w:marTop w:val="0"/>
      <w:marBottom w:val="0"/>
      <w:divBdr>
        <w:top w:val="none" w:sz="0" w:space="0" w:color="auto"/>
        <w:left w:val="none" w:sz="0" w:space="0" w:color="auto"/>
        <w:bottom w:val="none" w:sz="0" w:space="0" w:color="auto"/>
        <w:right w:val="none" w:sz="0" w:space="0" w:color="auto"/>
      </w:divBdr>
    </w:div>
    <w:div w:id="749693799">
      <w:bodyDiv w:val="1"/>
      <w:marLeft w:val="0"/>
      <w:marRight w:val="0"/>
      <w:marTop w:val="0"/>
      <w:marBottom w:val="0"/>
      <w:divBdr>
        <w:top w:val="none" w:sz="0" w:space="0" w:color="auto"/>
        <w:left w:val="none" w:sz="0" w:space="0" w:color="auto"/>
        <w:bottom w:val="none" w:sz="0" w:space="0" w:color="auto"/>
        <w:right w:val="none" w:sz="0" w:space="0" w:color="auto"/>
      </w:divBdr>
    </w:div>
    <w:div w:id="825433154">
      <w:bodyDiv w:val="1"/>
      <w:marLeft w:val="0"/>
      <w:marRight w:val="0"/>
      <w:marTop w:val="0"/>
      <w:marBottom w:val="0"/>
      <w:divBdr>
        <w:top w:val="none" w:sz="0" w:space="0" w:color="auto"/>
        <w:left w:val="none" w:sz="0" w:space="0" w:color="auto"/>
        <w:bottom w:val="none" w:sz="0" w:space="0" w:color="auto"/>
        <w:right w:val="none" w:sz="0" w:space="0" w:color="auto"/>
      </w:divBdr>
    </w:div>
    <w:div w:id="975794699">
      <w:bodyDiv w:val="1"/>
      <w:marLeft w:val="0"/>
      <w:marRight w:val="0"/>
      <w:marTop w:val="0"/>
      <w:marBottom w:val="0"/>
      <w:divBdr>
        <w:top w:val="none" w:sz="0" w:space="0" w:color="auto"/>
        <w:left w:val="none" w:sz="0" w:space="0" w:color="auto"/>
        <w:bottom w:val="none" w:sz="0" w:space="0" w:color="auto"/>
        <w:right w:val="none" w:sz="0" w:space="0" w:color="auto"/>
      </w:divBdr>
    </w:div>
    <w:div w:id="1173760709">
      <w:bodyDiv w:val="1"/>
      <w:marLeft w:val="0"/>
      <w:marRight w:val="0"/>
      <w:marTop w:val="0"/>
      <w:marBottom w:val="0"/>
      <w:divBdr>
        <w:top w:val="none" w:sz="0" w:space="0" w:color="auto"/>
        <w:left w:val="none" w:sz="0" w:space="0" w:color="auto"/>
        <w:bottom w:val="none" w:sz="0" w:space="0" w:color="auto"/>
        <w:right w:val="none" w:sz="0" w:space="0" w:color="auto"/>
      </w:divBdr>
    </w:div>
    <w:div w:id="1189030743">
      <w:bodyDiv w:val="1"/>
      <w:marLeft w:val="0"/>
      <w:marRight w:val="0"/>
      <w:marTop w:val="0"/>
      <w:marBottom w:val="0"/>
      <w:divBdr>
        <w:top w:val="none" w:sz="0" w:space="0" w:color="auto"/>
        <w:left w:val="none" w:sz="0" w:space="0" w:color="auto"/>
        <w:bottom w:val="none" w:sz="0" w:space="0" w:color="auto"/>
        <w:right w:val="none" w:sz="0" w:space="0" w:color="auto"/>
      </w:divBdr>
    </w:div>
    <w:div w:id="1198468073">
      <w:bodyDiv w:val="1"/>
      <w:marLeft w:val="0"/>
      <w:marRight w:val="0"/>
      <w:marTop w:val="0"/>
      <w:marBottom w:val="0"/>
      <w:divBdr>
        <w:top w:val="none" w:sz="0" w:space="0" w:color="auto"/>
        <w:left w:val="none" w:sz="0" w:space="0" w:color="auto"/>
        <w:bottom w:val="none" w:sz="0" w:space="0" w:color="auto"/>
        <w:right w:val="none" w:sz="0" w:space="0" w:color="auto"/>
      </w:divBdr>
    </w:div>
    <w:div w:id="1216963520">
      <w:bodyDiv w:val="1"/>
      <w:marLeft w:val="0"/>
      <w:marRight w:val="0"/>
      <w:marTop w:val="0"/>
      <w:marBottom w:val="0"/>
      <w:divBdr>
        <w:top w:val="none" w:sz="0" w:space="0" w:color="auto"/>
        <w:left w:val="none" w:sz="0" w:space="0" w:color="auto"/>
        <w:bottom w:val="none" w:sz="0" w:space="0" w:color="auto"/>
        <w:right w:val="none" w:sz="0" w:space="0" w:color="auto"/>
      </w:divBdr>
    </w:div>
    <w:div w:id="1249995477">
      <w:bodyDiv w:val="1"/>
      <w:marLeft w:val="0"/>
      <w:marRight w:val="0"/>
      <w:marTop w:val="0"/>
      <w:marBottom w:val="0"/>
      <w:divBdr>
        <w:top w:val="none" w:sz="0" w:space="0" w:color="auto"/>
        <w:left w:val="none" w:sz="0" w:space="0" w:color="auto"/>
        <w:bottom w:val="none" w:sz="0" w:space="0" w:color="auto"/>
        <w:right w:val="none" w:sz="0" w:space="0" w:color="auto"/>
      </w:divBdr>
    </w:div>
    <w:div w:id="1453746534">
      <w:bodyDiv w:val="1"/>
      <w:marLeft w:val="0"/>
      <w:marRight w:val="0"/>
      <w:marTop w:val="0"/>
      <w:marBottom w:val="0"/>
      <w:divBdr>
        <w:top w:val="none" w:sz="0" w:space="0" w:color="auto"/>
        <w:left w:val="none" w:sz="0" w:space="0" w:color="auto"/>
        <w:bottom w:val="none" w:sz="0" w:space="0" w:color="auto"/>
        <w:right w:val="none" w:sz="0" w:space="0" w:color="auto"/>
      </w:divBdr>
    </w:div>
    <w:div w:id="1590118535">
      <w:bodyDiv w:val="1"/>
      <w:marLeft w:val="0"/>
      <w:marRight w:val="0"/>
      <w:marTop w:val="0"/>
      <w:marBottom w:val="0"/>
      <w:divBdr>
        <w:top w:val="none" w:sz="0" w:space="0" w:color="auto"/>
        <w:left w:val="none" w:sz="0" w:space="0" w:color="auto"/>
        <w:bottom w:val="none" w:sz="0" w:space="0" w:color="auto"/>
        <w:right w:val="none" w:sz="0" w:space="0" w:color="auto"/>
      </w:divBdr>
    </w:div>
    <w:div w:id="1630211187">
      <w:bodyDiv w:val="1"/>
      <w:marLeft w:val="0"/>
      <w:marRight w:val="0"/>
      <w:marTop w:val="0"/>
      <w:marBottom w:val="0"/>
      <w:divBdr>
        <w:top w:val="none" w:sz="0" w:space="0" w:color="auto"/>
        <w:left w:val="none" w:sz="0" w:space="0" w:color="auto"/>
        <w:bottom w:val="none" w:sz="0" w:space="0" w:color="auto"/>
        <w:right w:val="none" w:sz="0" w:space="0" w:color="auto"/>
      </w:divBdr>
    </w:div>
    <w:div w:id="1762602651">
      <w:bodyDiv w:val="1"/>
      <w:marLeft w:val="0"/>
      <w:marRight w:val="0"/>
      <w:marTop w:val="0"/>
      <w:marBottom w:val="0"/>
      <w:divBdr>
        <w:top w:val="none" w:sz="0" w:space="0" w:color="auto"/>
        <w:left w:val="none" w:sz="0" w:space="0" w:color="auto"/>
        <w:bottom w:val="none" w:sz="0" w:space="0" w:color="auto"/>
        <w:right w:val="none" w:sz="0" w:space="0" w:color="auto"/>
      </w:divBdr>
    </w:div>
    <w:div w:id="1881629034">
      <w:bodyDiv w:val="1"/>
      <w:marLeft w:val="0"/>
      <w:marRight w:val="0"/>
      <w:marTop w:val="0"/>
      <w:marBottom w:val="0"/>
      <w:divBdr>
        <w:top w:val="none" w:sz="0" w:space="0" w:color="auto"/>
        <w:left w:val="none" w:sz="0" w:space="0" w:color="auto"/>
        <w:bottom w:val="none" w:sz="0" w:space="0" w:color="auto"/>
        <w:right w:val="none" w:sz="0" w:space="0" w:color="auto"/>
      </w:divBdr>
    </w:div>
    <w:div w:id="1890189533">
      <w:bodyDiv w:val="1"/>
      <w:marLeft w:val="0"/>
      <w:marRight w:val="0"/>
      <w:marTop w:val="0"/>
      <w:marBottom w:val="0"/>
      <w:divBdr>
        <w:top w:val="none" w:sz="0" w:space="0" w:color="auto"/>
        <w:left w:val="none" w:sz="0" w:space="0" w:color="auto"/>
        <w:bottom w:val="none" w:sz="0" w:space="0" w:color="auto"/>
        <w:right w:val="none" w:sz="0" w:space="0" w:color="auto"/>
      </w:divBdr>
    </w:div>
    <w:div w:id="2089307866">
      <w:bodyDiv w:val="1"/>
      <w:marLeft w:val="0"/>
      <w:marRight w:val="0"/>
      <w:marTop w:val="0"/>
      <w:marBottom w:val="0"/>
      <w:divBdr>
        <w:top w:val="none" w:sz="0" w:space="0" w:color="auto"/>
        <w:left w:val="none" w:sz="0" w:space="0" w:color="auto"/>
        <w:bottom w:val="none" w:sz="0" w:space="0" w:color="auto"/>
        <w:right w:val="none" w:sz="0" w:space="0" w:color="auto"/>
      </w:divBdr>
    </w:div>
    <w:div w:id="2098555962">
      <w:bodyDiv w:val="1"/>
      <w:marLeft w:val="0"/>
      <w:marRight w:val="0"/>
      <w:marTop w:val="0"/>
      <w:marBottom w:val="0"/>
      <w:divBdr>
        <w:top w:val="none" w:sz="0" w:space="0" w:color="auto"/>
        <w:left w:val="none" w:sz="0" w:space="0" w:color="auto"/>
        <w:bottom w:val="none" w:sz="0" w:space="0" w:color="auto"/>
        <w:right w:val="none" w:sz="0" w:space="0" w:color="auto"/>
      </w:divBdr>
      <w:divsChild>
        <w:div w:id="85076738">
          <w:marLeft w:val="547"/>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er" Target="footer1.xml"/><Relationship Id="rId20" Type="http://schemas.openxmlformats.org/officeDocument/2006/relationships/image" Target="media/image7.emf"/><Relationship Id="rId21" Type="http://schemas.openxmlformats.org/officeDocument/2006/relationships/image" Target="media/image8.emf"/><Relationship Id="rId22" Type="http://schemas.openxmlformats.org/officeDocument/2006/relationships/image" Target="media/image9.jpeg"/><Relationship Id="rId23" Type="http://schemas.openxmlformats.org/officeDocument/2006/relationships/image" Target="media/image10.emf"/><Relationship Id="rId24" Type="http://schemas.openxmlformats.org/officeDocument/2006/relationships/image" Target="media/image11.emf"/><Relationship Id="rId25" Type="http://schemas.openxmlformats.org/officeDocument/2006/relationships/image" Target="media/image12.emf"/><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fontTable" Target="fontTable.xml"/><Relationship Id="rId29" Type="http://schemas.openxmlformats.org/officeDocument/2006/relationships/glossaryDocument" Target="glossary/document.xml"/><Relationship Id="rId30"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comments" Target="comments.xml"/><Relationship Id="rId12" Type="http://schemas.openxmlformats.org/officeDocument/2006/relationships/hyperlink" Target="http://doi.org/10.1145/1869692.1869699" TargetMode="External"/><Relationship Id="rId13" Type="http://schemas.openxmlformats.org/officeDocument/2006/relationships/hyperlink" Target="http://doi.org/10.1007/978-3-642-44973-4_40" TargetMode="External"/><Relationship Id="rId14" Type="http://schemas.openxmlformats.org/officeDocument/2006/relationships/image" Target="media/image1.emf"/><Relationship Id="rId15" Type="http://schemas.openxmlformats.org/officeDocument/2006/relationships/image" Target="media/image2.emf"/><Relationship Id="rId16" Type="http://schemas.openxmlformats.org/officeDocument/2006/relationships/image" Target="media/image3.emf"/><Relationship Id="rId17" Type="http://schemas.openxmlformats.org/officeDocument/2006/relationships/image" Target="media/image4.emf"/><Relationship Id="rId18" Type="http://schemas.openxmlformats.org/officeDocument/2006/relationships/image" Target="media/image5.jpeg"/><Relationship Id="rId19" Type="http://schemas.openxmlformats.org/officeDocument/2006/relationships/image" Target="media/image6.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sto MT">
    <w:panose1 w:val="02040603050505030304"/>
    <w:charset w:val="00"/>
    <w:family w:val="auto"/>
    <w:pitch w:val="variable"/>
    <w:sig w:usb0="00000003" w:usb1="00000000" w:usb2="00000000" w:usb3="00000000" w:csb0="00000001" w:csb1="00000000"/>
  </w:font>
  <w:font w:name="ＭＳ Ｐ明朝">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Lucida Grande">
    <w:altName w:val="Arial"/>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merican Typewriter">
    <w:panose1 w:val="02090604020004020304"/>
    <w:charset w:val="00"/>
    <w:family w:val="auto"/>
    <w:pitch w:val="variable"/>
    <w:sig w:usb0="A000006F" w:usb1="00000019" w:usb2="00000000" w:usb3="00000000" w:csb0="00000111" w:csb1="00000000"/>
  </w:font>
  <w:font w:name="Arial Unicode MS">
    <w:panose1 w:val="020B0604020202020204"/>
    <w:charset w:val="00"/>
    <w:family w:val="auto"/>
    <w:pitch w:val="variable"/>
    <w:sig w:usb0="F7FFAFFF" w:usb1="E9DFFFFF" w:usb2="0000003F" w:usb3="00000000" w:csb0="003F01FF" w:csb1="00000000"/>
  </w:font>
  <w:font w:name="Lantinghei SC Extralight">
    <w:panose1 w:val="02000000000000000000"/>
    <w:charset w:val="00"/>
    <w:family w:val="auto"/>
    <w:pitch w:val="variable"/>
    <w:sig w:usb0="00000003" w:usb1="08000000" w:usb2="00000000" w:usb3="00000000" w:csb0="00040001" w:csb1="00000000"/>
  </w:font>
  <w:font w:name="Bradley Hand Bold">
    <w:panose1 w:val="00000700000000000000"/>
    <w:charset w:val="00"/>
    <w:family w:val="auto"/>
    <w:pitch w:val="variable"/>
    <w:sig w:usb0="800000FF" w:usb1="5000204A" w:usb2="00000000" w:usb3="00000000" w:csb0="00000111"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7441"/>
    <w:rsid w:val="0097744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rsid w:val="00977441"/>
    <w:rPr>
      <w:color w:val="808080"/>
    </w:rPr>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rsid w:val="0097744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_rels/theme1.xml.rels><?xml version="1.0" encoding="UTF-8" standalone="yes"?>
<Relationships xmlns="http://schemas.openxmlformats.org/package/2006/relationships"><Relationship Id="rId1" Type="http://schemas.openxmlformats.org/officeDocument/2006/relationships/image" Target="../media/image15.jpeg"/><Relationship Id="rId2" Type="http://schemas.openxmlformats.org/officeDocument/2006/relationships/image" Target="../media/image16.jpeg"/></Relationships>
</file>

<file path=word/theme/theme1.xml><?xml version="1.0" encoding="utf-8"?>
<a:theme xmlns:a="http://schemas.openxmlformats.org/drawingml/2006/main" name="Story">
  <a:themeElements>
    <a:clrScheme name="Story">
      <a:dk1>
        <a:sysClr val="windowText" lastClr="000000"/>
      </a:dk1>
      <a:lt1>
        <a:sysClr val="window" lastClr="FFFFFF"/>
      </a:lt1>
      <a:dk2>
        <a:srgbClr val="212121"/>
      </a:dk2>
      <a:lt2>
        <a:srgbClr val="CDD4D7"/>
      </a:lt2>
      <a:accent1>
        <a:srgbClr val="1D86CD"/>
      </a:accent1>
      <a:accent2>
        <a:srgbClr val="732E9A"/>
      </a:accent2>
      <a:accent3>
        <a:srgbClr val="B50B1B"/>
      </a:accent3>
      <a:accent4>
        <a:srgbClr val="E8950E"/>
      </a:accent4>
      <a:accent5>
        <a:srgbClr val="55992B"/>
      </a:accent5>
      <a:accent6>
        <a:srgbClr val="2C9C89"/>
      </a:accent6>
      <a:hlink>
        <a:srgbClr val="EC4D4D"/>
      </a:hlink>
      <a:folHlink>
        <a:srgbClr val="F8CE8A"/>
      </a:folHlink>
    </a:clrScheme>
    <a:fontScheme name="Story">
      <a:majorFont>
        <a:latin typeface="Calisto MT"/>
        <a:ea typeface=""/>
        <a:cs typeface=""/>
        <a:font script="Jpan" typeface="ＭＳ Ｐ明朝"/>
        <a:font script="Hans" typeface="宋体"/>
        <a:font script="Hant" typeface="新細明體"/>
      </a:majorFont>
      <a:minorFont>
        <a:latin typeface="Calisto MT"/>
        <a:ea typeface=""/>
        <a:cs typeface=""/>
        <a:font script="Jpan" typeface="ＭＳ Ｐ明朝"/>
        <a:font script="Hans" typeface="宋体"/>
        <a:font script="Hant" typeface="新細明體"/>
      </a:minorFont>
    </a:fontScheme>
    <a:fmtScheme name="Story">
      <a:fillStyleLst>
        <a:solidFill>
          <a:schemeClr val="phClr"/>
        </a:solidFill>
        <a:blipFill rotWithShape="1">
          <a:blip xmlns:r="http://schemas.openxmlformats.org/officeDocument/2006/relationships" r:embed="rId1">
            <a:duotone>
              <a:schemeClr val="phClr">
                <a:shade val="10000"/>
                <a:satMod val="150000"/>
                <a:lumMod val="120000"/>
              </a:schemeClr>
              <a:schemeClr val="phClr">
                <a:satMod val="350000"/>
                <a:lumMod val="150000"/>
              </a:schemeClr>
            </a:duotone>
          </a:blip>
          <a:tile tx="0" ty="0" sx="20000" sy="20000" flip="none" algn="ctr"/>
        </a:blipFill>
        <a:gradFill rotWithShape="1">
          <a:gsLst>
            <a:gs pos="0">
              <a:schemeClr val="phClr">
                <a:shade val="20000"/>
                <a:satMod val="130000"/>
              </a:schemeClr>
            </a:gs>
            <a:gs pos="50000">
              <a:schemeClr val="phClr">
                <a:shade val="90000"/>
                <a:satMod val="130000"/>
              </a:schemeClr>
            </a:gs>
            <a:gs pos="100000">
              <a:schemeClr val="phClr">
                <a:shade val="100000"/>
                <a:satMod val="200000"/>
                <a:lumMod val="120000"/>
              </a:schemeClr>
            </a:gs>
          </a:gsLst>
          <a:lin ang="16200000" scaled="0"/>
        </a:gradFill>
      </a:fillStyleLst>
      <a:lnStyleLst>
        <a:ln w="6350" cap="flat" cmpd="sng" algn="ctr">
          <a:solidFill>
            <a:schemeClr val="phClr">
              <a:shade val="95000"/>
              <a:satMod val="105000"/>
            </a:schemeClr>
          </a:solidFill>
          <a:prstDash val="solid"/>
        </a:ln>
        <a:ln w="19050" cap="flat" cmpd="sng" algn="ctr">
          <a:solidFill>
            <a:schemeClr val="phClr"/>
          </a:solidFill>
          <a:prstDash val="solid"/>
        </a:ln>
        <a:ln w="34925" cap="flat" cmpd="sng" algn="ctr">
          <a:solidFill>
            <a:schemeClr val="phClr"/>
          </a:solidFill>
          <a:prstDash val="solid"/>
        </a:ln>
      </a:lnStyleLst>
      <a:effectStyleLst>
        <a:effectStyle>
          <a:effectLst/>
        </a:effectStyle>
        <a:effectStyle>
          <a:effectLst>
            <a:outerShdw blurRad="88900" dist="50800" dir="2100000" sx="104000" sy="104000" algn="br" rotWithShape="0">
              <a:srgbClr val="000000">
                <a:alpha val="55000"/>
              </a:srgbClr>
            </a:outerShdw>
          </a:effectLst>
        </a:effectStyle>
        <a:effectStyle>
          <a:effectLst>
            <a:outerShdw blurRad="127000" dist="63500" dir="5400000" sx="103000" sy="103000" rotWithShape="0">
              <a:srgbClr val="000000">
                <a:alpha val="75000"/>
              </a:srgbClr>
            </a:outerShdw>
          </a:effectLst>
          <a:scene3d>
            <a:camera prst="perspectiveFront" fov="3000000"/>
            <a:lightRig rig="balanced" dir="t">
              <a:rot lat="0" lon="0" rev="18000000"/>
            </a:lightRig>
          </a:scene3d>
          <a:sp3d prstMaterial="plastic">
            <a:bevelT w="25400" h="50800" prst="angle"/>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blipFill rotWithShape="1">
          <a:blip xmlns:r="http://schemas.openxmlformats.org/officeDocument/2006/relationships" r:embed="rId2">
            <a:duotone>
              <a:schemeClr val="phClr">
                <a:shade val="10000"/>
                <a:satMod val="150000"/>
              </a:schemeClr>
              <a:schemeClr val="phClr">
                <a:tint val="60000"/>
                <a:satMod val="400000"/>
                <a:lumMod val="110000"/>
              </a:schemeClr>
            </a:duotone>
          </a:blip>
          <a:stretch/>
        </a:blip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442168-7207-9149-9AD9-DE746D7ED5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549</TotalTime>
  <Pages>68</Pages>
  <Words>23972</Words>
  <Characters>136643</Characters>
  <Application>Microsoft Macintosh Word</Application>
  <DocSecurity>0</DocSecurity>
  <Lines>1138</Lines>
  <Paragraphs>320</Paragraphs>
  <ScaleCrop>false</ScaleCrop>
  <HeadingPairs>
    <vt:vector size="2" baseType="variant">
      <vt:variant>
        <vt:lpstr>Title</vt:lpstr>
      </vt:variant>
      <vt:variant>
        <vt:i4>1</vt:i4>
      </vt:variant>
    </vt:vector>
  </HeadingPairs>
  <TitlesOfParts>
    <vt:vector size="1" baseType="lpstr">
      <vt:lpstr/>
    </vt:vector>
  </TitlesOfParts>
  <Company>UW Madison</Company>
  <LinksUpToDate>false</LinksUpToDate>
  <CharactersWithSpaces>160295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Scott</dc:creator>
  <cp:lastModifiedBy>Scott</cp:lastModifiedBy>
  <cp:revision>42</cp:revision>
  <dcterms:created xsi:type="dcterms:W3CDTF">2017-03-01T15:21:00Z</dcterms:created>
  <dcterms:modified xsi:type="dcterms:W3CDTF">2017-03-15T20:04:00Z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id="http://www.zotero.org/styles/apa"/&gt;&lt;format class="21"/&gt;&lt;count citations="5" publications="5"/&gt;&lt;/info&gt;PAPERS2_INFO_END</vt:lpwstr>
  </property>
</Properties>
</file>